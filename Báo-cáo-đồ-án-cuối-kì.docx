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B5F04" w14:textId="77777777" w:rsidR="00882F46" w:rsidRPr="002F4E3B" w:rsidRDefault="00882F46" w:rsidP="00882F46">
      <w:pPr>
        <w:tabs>
          <w:tab w:val="left" w:pos="1665"/>
        </w:tabs>
        <w:spacing w:after="120"/>
        <w:jc w:val="center"/>
        <w:rPr>
          <w:ins w:id="0" w:author="Ngo Vi" w:date="2019-07-05T17:36:00Z"/>
          <w:rFonts w:cs="Times New Roman"/>
        </w:rPr>
      </w:pPr>
      <w:ins w:id="1" w:author="Ngo Vi" w:date="2019-07-05T17:36:00Z">
        <w:r w:rsidRPr="002F4E3B">
          <w:rPr>
            <w:rFonts w:cs="Times New Roman"/>
            <w:b/>
            <w:noProof/>
            <w:sz w:val="52"/>
            <w:szCs w:val="52"/>
          </w:rPr>
          <mc:AlternateContent>
            <mc:Choice Requires="wpg">
              <w:drawing>
                <wp:anchor distT="0" distB="0" distL="114300" distR="114300" simplePos="0" relativeHeight="251659264" behindDoc="0" locked="0" layoutInCell="1" allowOverlap="1" wp14:anchorId="7D09F1AA" wp14:editId="0188FF8C">
                  <wp:simplePos x="0" y="0"/>
                  <wp:positionH relativeFrom="margin">
                    <wp:posOffset>-487680</wp:posOffset>
                  </wp:positionH>
                  <wp:positionV relativeFrom="paragraph">
                    <wp:posOffset>-205740</wp:posOffset>
                  </wp:positionV>
                  <wp:extent cx="6919595" cy="9177020"/>
                  <wp:effectExtent l="0" t="0" r="0" b="5080"/>
                  <wp:wrapNone/>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9595" cy="9177020"/>
                            <a:chOff x="1625" y="1003"/>
                            <a:chExt cx="9158" cy="14683"/>
                          </a:xfrm>
                        </wpg:grpSpPr>
                        <wps:wsp>
                          <wps:cNvPr id="705"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8"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9"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9"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0"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5F44B" id="Group 704" o:spid="_x0000_s1026" style="position:absolute;margin-left:-38.4pt;margin-top:-16.2pt;width:544.85pt;height:722.6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" fillcolor="#005196" stroked="f"/>
                  <w10:wrap anchorx="margin"/>
                </v:group>
              </w:pict>
            </mc:Fallback>
          </mc:AlternateContent>
        </w:r>
        <w:r w:rsidRPr="002F4E3B">
          <w:rPr>
            <w:rFonts w:cs="Times New Roman"/>
            <w:b/>
            <w:sz w:val="28"/>
            <w:szCs w:val="28"/>
          </w:rPr>
          <w:t>ĐẠI HỌC QUỐC GIA THÀNH PHỐ HỒ CHÍ MINH</w:t>
        </w:r>
      </w:ins>
    </w:p>
    <w:p w14:paraId="0CC907E7" w14:textId="77777777" w:rsidR="00882F46" w:rsidRPr="002F4E3B" w:rsidRDefault="00882F46" w:rsidP="00882F46">
      <w:pPr>
        <w:spacing w:after="120"/>
        <w:jc w:val="center"/>
        <w:rPr>
          <w:ins w:id="2" w:author="Ngo Vi" w:date="2019-07-05T17:36:00Z"/>
          <w:rFonts w:cs="Times New Roman"/>
          <w:b/>
          <w:sz w:val="28"/>
          <w:szCs w:val="28"/>
        </w:rPr>
      </w:pPr>
      <w:ins w:id="3" w:author="Ngo Vi" w:date="2019-07-05T17:36:00Z">
        <w:r w:rsidRPr="002F4E3B">
          <w:rPr>
            <w:rFonts w:cs="Times New Roman"/>
            <w:b/>
            <w:sz w:val="28"/>
            <w:szCs w:val="28"/>
          </w:rPr>
          <w:t>TRƯỜNG ĐẠI HỌC CÔNG NGHỆ THÔNG TIN</w:t>
        </w:r>
      </w:ins>
    </w:p>
    <w:p w14:paraId="1740EE87" w14:textId="77777777" w:rsidR="00882F46" w:rsidRPr="002F4E3B" w:rsidRDefault="00882F46" w:rsidP="00882F46">
      <w:pPr>
        <w:spacing w:after="120"/>
        <w:jc w:val="center"/>
        <w:rPr>
          <w:ins w:id="4" w:author="Ngo Vi" w:date="2019-07-05T17:36:00Z"/>
          <w:rFonts w:cs="Times New Roman"/>
          <w:b/>
          <w:szCs w:val="28"/>
        </w:rPr>
      </w:pPr>
      <w:ins w:id="5" w:author="Ngo Vi" w:date="2019-07-05T17:36:00Z">
        <w:r w:rsidRPr="002F4E3B">
          <w:rPr>
            <w:rFonts w:cs="Times New Roman"/>
            <w:b/>
            <w:szCs w:val="28"/>
          </w:rPr>
          <w:t xml:space="preserve">KHOA </w:t>
        </w:r>
        <w:r>
          <w:rPr>
            <w:rFonts w:cs="Times New Roman"/>
            <w:b/>
            <w:szCs w:val="28"/>
          </w:rPr>
          <w:t>CÔNG NGHỆ PHẦN MỀM</w:t>
        </w:r>
      </w:ins>
    </w:p>
    <w:p w14:paraId="310B8111" w14:textId="77777777" w:rsidR="00882F46" w:rsidRDefault="00882F46" w:rsidP="00882F46">
      <w:pPr>
        <w:ind w:left="3600" w:firstLine="450"/>
        <w:rPr>
          <w:ins w:id="6" w:author="Ngo Vi" w:date="2019-07-05T17:36:00Z"/>
        </w:rPr>
      </w:pPr>
      <w:ins w:id="7" w:author="Ngo Vi" w:date="2019-07-05T17:36:00Z">
        <w:r w:rsidRPr="002F4E3B">
          <w:rPr>
            <w:rFonts w:cs="Times New Roman"/>
            <w:b/>
            <w:noProof/>
            <w:sz w:val="52"/>
            <w:szCs w:val="52"/>
          </w:rPr>
          <w:drawing>
            <wp:anchor distT="0" distB="0" distL="114300" distR="114300" simplePos="0" relativeHeight="251660288" behindDoc="1" locked="0" layoutInCell="1" allowOverlap="1" wp14:anchorId="7FC049D7" wp14:editId="0EDDAEDA">
              <wp:simplePos x="0" y="0"/>
              <wp:positionH relativeFrom="column">
                <wp:posOffset>2282825</wp:posOffset>
              </wp:positionH>
              <wp:positionV relativeFrom="paragraph">
                <wp:posOffset>443865</wp:posOffset>
              </wp:positionV>
              <wp:extent cx="1569720" cy="1298575"/>
              <wp:effectExtent l="0" t="0" r="0" b="0"/>
              <wp:wrapTopAndBottom/>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it.jpg"/>
                      <pic:cNvPicPr/>
                    </pic:nvPicPr>
                    <pic:blipFill>
                      <a:blip r:embed="rId5">
                        <a:extLst>
                          <a:ext uri="{28A0092B-C50C-407E-A947-70E740481C1C}">
                            <a14:useLocalDpi xmlns:a14="http://schemas.microsoft.com/office/drawing/2010/main" val="0"/>
                          </a:ext>
                        </a:extLst>
                      </a:blip>
                      <a:stretch>
                        <a:fillRect/>
                      </a:stretch>
                    </pic:blipFill>
                    <pic:spPr>
                      <a:xfrm>
                        <a:off x="0" y="0"/>
                        <a:ext cx="1569720" cy="1298575"/>
                      </a:xfrm>
                      <a:prstGeom prst="rect">
                        <a:avLst/>
                      </a:prstGeom>
                    </pic:spPr>
                  </pic:pic>
                </a:graphicData>
              </a:graphic>
              <wp14:sizeRelH relativeFrom="margin">
                <wp14:pctWidth>0</wp14:pctWidth>
              </wp14:sizeRelH>
              <wp14:sizeRelV relativeFrom="margin">
                <wp14:pctHeight>0</wp14:pctHeight>
              </wp14:sizeRelV>
            </wp:anchor>
          </w:drawing>
        </w:r>
        <w:r w:rsidRPr="002F4E3B">
          <w:rPr>
            <w:rFonts w:cs="Times New Roman"/>
            <w:b/>
            <w:sz w:val="32"/>
            <w:szCs w:val="32"/>
          </w:rPr>
          <w:sym w:font="Wingdings 2" w:char="F063"/>
        </w:r>
        <w:r w:rsidRPr="002F4E3B">
          <w:rPr>
            <w:rFonts w:cs="Times New Roman"/>
            <w:b/>
            <w:sz w:val="32"/>
            <w:szCs w:val="32"/>
          </w:rPr>
          <w:sym w:font="Wingdings" w:char="F026"/>
        </w:r>
        <w:r w:rsidRPr="002F4E3B">
          <w:rPr>
            <w:rFonts w:cs="Times New Roman"/>
            <w:b/>
            <w:sz w:val="32"/>
            <w:szCs w:val="32"/>
          </w:rPr>
          <w:sym w:font="Wingdings 2" w:char="F064"/>
        </w:r>
      </w:ins>
    </w:p>
    <w:p w14:paraId="216342B8" w14:textId="77777777" w:rsidR="00882F46" w:rsidRDefault="00882F46" w:rsidP="00882F46">
      <w:pPr>
        <w:jc w:val="center"/>
        <w:rPr>
          <w:ins w:id="8" w:author="Ngo Vi" w:date="2019-07-05T17:36:00Z"/>
        </w:rPr>
      </w:pPr>
    </w:p>
    <w:p w14:paraId="780342A4" w14:textId="77777777" w:rsidR="00882F46" w:rsidRDefault="00882F46" w:rsidP="00882F46">
      <w:pPr>
        <w:jc w:val="center"/>
        <w:rPr>
          <w:ins w:id="9" w:author="Ngo Vi" w:date="2019-07-05T17:36:00Z"/>
        </w:rPr>
      </w:pPr>
    </w:p>
    <w:p w14:paraId="30207774" w14:textId="77777777" w:rsidR="00882F46" w:rsidRPr="002F4E3B" w:rsidRDefault="00882F46" w:rsidP="00882F46">
      <w:pPr>
        <w:spacing w:after="120"/>
        <w:jc w:val="center"/>
        <w:rPr>
          <w:ins w:id="10" w:author="Ngo Vi" w:date="2019-07-05T17:36:00Z"/>
          <w:rFonts w:cs="Times New Roman"/>
          <w:b/>
          <w:sz w:val="44"/>
          <w:szCs w:val="44"/>
        </w:rPr>
      </w:pPr>
      <w:ins w:id="11" w:author="Ngo Vi" w:date="2019-07-05T17:36:00Z">
        <w:r w:rsidRPr="002F4E3B">
          <w:rPr>
            <w:rFonts w:cs="Times New Roman"/>
            <w:b/>
            <w:sz w:val="44"/>
            <w:szCs w:val="44"/>
          </w:rPr>
          <w:t>BÁO CÁO ĐỒ ÁN CUỐI KÌ</w:t>
        </w:r>
      </w:ins>
    </w:p>
    <w:p w14:paraId="689369F1" w14:textId="77777777" w:rsidR="00882F46" w:rsidRPr="009916AA" w:rsidRDefault="00882F46" w:rsidP="00882F46">
      <w:pPr>
        <w:spacing w:after="120"/>
        <w:jc w:val="center"/>
        <w:rPr>
          <w:ins w:id="12" w:author="Ngo Vi" w:date="2019-07-05T17:36:00Z"/>
          <w:rFonts w:cs="Times New Roman"/>
          <w:b/>
          <w:sz w:val="32"/>
          <w:szCs w:val="32"/>
          <w:u w:val="single"/>
        </w:rPr>
      </w:pPr>
      <w:ins w:id="13" w:author="Ngo Vi" w:date="2019-07-05T17:36:00Z">
        <w:r w:rsidRPr="002F4E3B">
          <w:rPr>
            <w:rFonts w:cs="Times New Roman"/>
            <w:b/>
            <w:sz w:val="32"/>
            <w:szCs w:val="32"/>
            <w:u w:val="single"/>
          </w:rPr>
          <w:t>Môn:</w:t>
        </w:r>
        <w:r w:rsidRPr="002F4E3B">
          <w:rPr>
            <w:rFonts w:cs="Times New Roman"/>
            <w:b/>
            <w:sz w:val="32"/>
            <w:szCs w:val="32"/>
          </w:rPr>
          <w:t xml:space="preserve">  </w:t>
        </w:r>
        <w:r>
          <w:rPr>
            <w:rFonts w:cs="Times New Roman"/>
            <w:b/>
            <w:sz w:val="32"/>
            <w:szCs w:val="32"/>
          </w:rPr>
          <w:t>NHẬP MÔN CÔNG NGHỆ PHẦN MỀM</w:t>
        </w:r>
      </w:ins>
    </w:p>
    <w:p w14:paraId="7A54235B" w14:textId="77777777" w:rsidR="00882F46" w:rsidRPr="00DC340B" w:rsidRDefault="00882F46" w:rsidP="00882F46">
      <w:pPr>
        <w:spacing w:after="120"/>
        <w:jc w:val="center"/>
        <w:rPr>
          <w:ins w:id="14" w:author="Ngo Vi" w:date="2019-07-05T17:36:00Z"/>
          <w:rFonts w:cs="Times New Roman"/>
          <w:b/>
          <w:sz w:val="32"/>
          <w:szCs w:val="32"/>
        </w:rPr>
      </w:pPr>
      <w:ins w:id="15" w:author="Ngo Vi" w:date="2019-07-05T17:36:00Z">
        <w:r w:rsidRPr="002F4E3B">
          <w:rPr>
            <w:rFonts w:cs="Times New Roman"/>
            <w:b/>
            <w:sz w:val="32"/>
            <w:szCs w:val="32"/>
            <w:u w:val="single"/>
          </w:rPr>
          <w:t>Đề tài:</w:t>
        </w:r>
        <w:r>
          <w:rPr>
            <w:rFonts w:cs="Times New Roman"/>
            <w:b/>
            <w:sz w:val="32"/>
            <w:szCs w:val="32"/>
          </w:rPr>
          <w:t xml:space="preserve"> QUẢN LÝ PHÒNG MẠCH TƯ</w:t>
        </w:r>
      </w:ins>
    </w:p>
    <w:p w14:paraId="08DD4DFA" w14:textId="77777777" w:rsidR="00882F46" w:rsidRDefault="00882F46" w:rsidP="00882F46">
      <w:pPr>
        <w:spacing w:after="120"/>
        <w:ind w:firstLine="720"/>
        <w:jc w:val="center"/>
        <w:rPr>
          <w:ins w:id="16" w:author="Ngo Vi" w:date="2019-07-05T17:36:00Z"/>
          <w:rFonts w:cs="Times New Roman"/>
          <w:b/>
          <w:sz w:val="28"/>
          <w:szCs w:val="28"/>
        </w:rPr>
      </w:pPr>
    </w:p>
    <w:p w14:paraId="2D05234C" w14:textId="77777777" w:rsidR="00882F46" w:rsidRDefault="00882F46" w:rsidP="00882F46">
      <w:pPr>
        <w:spacing w:after="120"/>
        <w:ind w:firstLine="720"/>
        <w:jc w:val="center"/>
        <w:rPr>
          <w:ins w:id="17" w:author="Ngo Vi" w:date="2019-07-05T17:36:00Z"/>
          <w:rFonts w:cs="Times New Roman"/>
          <w:b/>
          <w:sz w:val="28"/>
          <w:szCs w:val="28"/>
        </w:rPr>
      </w:pPr>
    </w:p>
    <w:p w14:paraId="3927EC48" w14:textId="68B36F03" w:rsidR="00882F46" w:rsidRDefault="00882F46">
      <w:pPr>
        <w:tabs>
          <w:tab w:val="left" w:pos="5310"/>
        </w:tabs>
        <w:spacing w:after="120"/>
        <w:ind w:firstLine="3420"/>
        <w:jc w:val="both"/>
        <w:rPr>
          <w:ins w:id="18" w:author="Ngo Vi" w:date="2019-07-05T17:36:00Z"/>
          <w:rFonts w:cs="Times New Roman"/>
          <w:b/>
          <w:sz w:val="28"/>
          <w:szCs w:val="28"/>
        </w:rPr>
        <w:pPrChange w:id="19" w:author="Ngo Vi" w:date="2019-07-05T17:45:00Z">
          <w:pPr>
            <w:spacing w:after="120"/>
            <w:jc w:val="both"/>
          </w:pPr>
        </w:pPrChange>
      </w:pPr>
      <w:ins w:id="20" w:author="Ngo Vi" w:date="2019-07-05T17:36:00Z">
        <w:r w:rsidRPr="002F4E3B">
          <w:rPr>
            <w:rFonts w:cs="Times New Roman"/>
            <w:b/>
            <w:sz w:val="28"/>
            <w:szCs w:val="28"/>
          </w:rPr>
          <w:t>Giáo viên hướng dẫn:</w:t>
        </w:r>
      </w:ins>
    </w:p>
    <w:p w14:paraId="4BA05F8C" w14:textId="77777777" w:rsidR="00882F46" w:rsidRPr="002F4E3B" w:rsidRDefault="00882F46">
      <w:pPr>
        <w:spacing w:after="120"/>
        <w:ind w:firstLine="3420"/>
        <w:jc w:val="both"/>
        <w:rPr>
          <w:ins w:id="21" w:author="Ngo Vi" w:date="2019-07-05T17:36:00Z"/>
          <w:rFonts w:cs="Times New Roman"/>
          <w:b/>
          <w:sz w:val="28"/>
          <w:szCs w:val="28"/>
        </w:rPr>
        <w:pPrChange w:id="22" w:author="Ngo Vi" w:date="2019-07-05T17:45:00Z">
          <w:pPr>
            <w:spacing w:after="120"/>
            <w:ind w:left="2610"/>
            <w:jc w:val="both"/>
          </w:pPr>
        </w:pPrChange>
      </w:pPr>
      <w:ins w:id="23" w:author="Ngo Vi" w:date="2019-07-05T17:36:00Z">
        <w:r>
          <w:rPr>
            <w:rFonts w:cs="Times New Roman"/>
            <w:b/>
            <w:sz w:val="28"/>
            <w:szCs w:val="28"/>
          </w:rPr>
          <w:t>Nguyễn Công Hoan</w:t>
        </w:r>
      </w:ins>
    </w:p>
    <w:p w14:paraId="2239B3BF" w14:textId="77777777" w:rsidR="00882F46" w:rsidRDefault="00882F46">
      <w:pPr>
        <w:ind w:firstLine="3420"/>
        <w:jc w:val="both"/>
        <w:rPr>
          <w:ins w:id="24" w:author="Ngo Vi" w:date="2019-07-05T17:36:00Z"/>
        </w:rPr>
        <w:pPrChange w:id="25" w:author="Ngo Vi" w:date="2019-07-05T17:45:00Z">
          <w:pPr>
            <w:jc w:val="center"/>
          </w:pPr>
        </w:pPrChange>
      </w:pPr>
    </w:p>
    <w:p w14:paraId="1AB1725E" w14:textId="77777777" w:rsidR="00882F46" w:rsidRPr="009916AA" w:rsidRDefault="00882F46">
      <w:pPr>
        <w:tabs>
          <w:tab w:val="left" w:pos="5316"/>
        </w:tabs>
        <w:ind w:firstLine="3420"/>
        <w:jc w:val="both"/>
        <w:rPr>
          <w:ins w:id="26" w:author="Ngo Vi" w:date="2019-07-05T17:36:00Z"/>
          <w:b/>
          <w:sz w:val="28"/>
        </w:rPr>
        <w:pPrChange w:id="27" w:author="Ngo Vi" w:date="2019-07-05T17:45:00Z">
          <w:pPr>
            <w:tabs>
              <w:tab w:val="left" w:pos="5316"/>
            </w:tabs>
          </w:pPr>
        </w:pPrChange>
      </w:pPr>
      <w:ins w:id="28" w:author="Ngo Vi" w:date="2019-07-05T17:36:00Z">
        <w:r>
          <w:rPr>
            <w:b/>
            <w:sz w:val="28"/>
          </w:rPr>
          <w:t>Sinh viên thực hiện:</w:t>
        </w:r>
      </w:ins>
    </w:p>
    <w:p w14:paraId="247D3AAB" w14:textId="77777777" w:rsidR="00882F46" w:rsidRPr="007B47C4" w:rsidRDefault="00882F46">
      <w:pPr>
        <w:ind w:firstLine="3420"/>
        <w:jc w:val="both"/>
        <w:rPr>
          <w:ins w:id="29" w:author="Ngo Vi" w:date="2019-07-05T17:36:00Z"/>
          <w:sz w:val="24"/>
          <w:szCs w:val="24"/>
        </w:rPr>
        <w:pPrChange w:id="30" w:author="Ngo Vi" w:date="2019-07-05T17:45:00Z">
          <w:pPr>
            <w:ind w:left="2700"/>
            <w:jc w:val="both"/>
          </w:pPr>
        </w:pPrChange>
      </w:pPr>
      <w:ins w:id="31" w:author="Ngo Vi" w:date="2019-07-05T17:36:00Z">
        <w:r w:rsidRPr="007B47C4">
          <w:rPr>
            <w:sz w:val="24"/>
            <w:szCs w:val="24"/>
          </w:rPr>
          <w:t>Lý Đạo Nam</w:t>
        </w:r>
      </w:ins>
    </w:p>
    <w:p w14:paraId="734086A3" w14:textId="77777777" w:rsidR="00882F46" w:rsidRPr="007B47C4" w:rsidRDefault="00882F46">
      <w:pPr>
        <w:ind w:firstLine="3420"/>
        <w:jc w:val="both"/>
        <w:rPr>
          <w:ins w:id="32" w:author="Ngo Vi" w:date="2019-07-05T17:36:00Z"/>
          <w:sz w:val="24"/>
          <w:szCs w:val="24"/>
        </w:rPr>
        <w:pPrChange w:id="33" w:author="Ngo Vi" w:date="2019-07-05T17:45:00Z">
          <w:pPr>
            <w:ind w:left="2700"/>
            <w:jc w:val="both"/>
          </w:pPr>
        </w:pPrChange>
      </w:pPr>
      <w:ins w:id="34" w:author="Ngo Vi" w:date="2019-07-05T17:36:00Z">
        <w:r w:rsidRPr="007B47C4">
          <w:rPr>
            <w:sz w:val="24"/>
            <w:szCs w:val="24"/>
          </w:rPr>
          <w:t>Nguyễn Quốc Trung</w:t>
        </w:r>
      </w:ins>
    </w:p>
    <w:p w14:paraId="0D7A1739" w14:textId="77777777" w:rsidR="00882F46" w:rsidRPr="007B47C4" w:rsidRDefault="00882F46">
      <w:pPr>
        <w:ind w:firstLine="3420"/>
        <w:jc w:val="both"/>
        <w:rPr>
          <w:ins w:id="35" w:author="Ngo Vi" w:date="2019-07-05T17:36:00Z"/>
          <w:sz w:val="24"/>
          <w:szCs w:val="24"/>
        </w:rPr>
        <w:pPrChange w:id="36" w:author="Ngo Vi" w:date="2019-07-05T17:45:00Z">
          <w:pPr>
            <w:ind w:left="2700"/>
            <w:jc w:val="both"/>
          </w:pPr>
        </w:pPrChange>
      </w:pPr>
      <w:ins w:id="37" w:author="Ngo Vi" w:date="2019-07-05T17:36:00Z">
        <w:r w:rsidRPr="007B47C4">
          <w:rPr>
            <w:sz w:val="24"/>
            <w:szCs w:val="24"/>
          </w:rPr>
          <w:t>Ngô Hà Thế Vĩ</w:t>
        </w:r>
      </w:ins>
    </w:p>
    <w:p w14:paraId="1FD9B0DD" w14:textId="77777777" w:rsidR="00882F46" w:rsidRPr="009916AA" w:rsidRDefault="00882F46" w:rsidP="00882F46">
      <w:pPr>
        <w:jc w:val="center"/>
        <w:rPr>
          <w:ins w:id="38" w:author="Ngo Vi" w:date="2019-07-05T17:36:00Z"/>
          <w:sz w:val="28"/>
        </w:rPr>
      </w:pPr>
    </w:p>
    <w:p w14:paraId="7D62C8E0" w14:textId="77777777" w:rsidR="00882F46" w:rsidRDefault="00882F46" w:rsidP="00882F46">
      <w:pPr>
        <w:jc w:val="center"/>
        <w:rPr>
          <w:ins w:id="39" w:author="Ngo Vi" w:date="2019-07-05T17:36:00Z"/>
        </w:rPr>
      </w:pPr>
    </w:p>
    <w:p w14:paraId="51C13B3A" w14:textId="77777777" w:rsidR="00882F46" w:rsidRDefault="00882F46" w:rsidP="00882F46">
      <w:pPr>
        <w:jc w:val="center"/>
        <w:rPr>
          <w:ins w:id="40" w:author="Ngo Vi" w:date="2019-07-05T17:36:00Z"/>
        </w:rPr>
      </w:pPr>
    </w:p>
    <w:p w14:paraId="13A086C2" w14:textId="774FF273" w:rsidR="00882F46" w:rsidRDefault="00882F46" w:rsidP="00882F46">
      <w:pPr>
        <w:spacing w:line="276" w:lineRule="auto"/>
        <w:jc w:val="center"/>
        <w:rPr>
          <w:ins w:id="41" w:author="Ngo Vi" w:date="2019-07-06T07:35:00Z"/>
          <w:rFonts w:cstheme="minorHAnsi"/>
          <w:b/>
          <w:bCs/>
          <w:sz w:val="36"/>
          <w:szCs w:val="36"/>
        </w:rPr>
      </w:pPr>
      <w:ins w:id="42" w:author="Ngo Vi" w:date="2019-07-05T17:38:00Z">
        <w:r w:rsidRPr="007B47C4">
          <w:rPr>
            <w:rFonts w:cstheme="minorHAnsi"/>
            <w:b/>
            <w:bCs/>
            <w:sz w:val="36"/>
            <w:szCs w:val="36"/>
          </w:rPr>
          <w:lastRenderedPageBreak/>
          <w:t>Lời mở đầu</w:t>
        </w:r>
      </w:ins>
    </w:p>
    <w:p w14:paraId="5115309E" w14:textId="77777777" w:rsidR="00FA48BB" w:rsidRPr="007B47C4" w:rsidRDefault="00FA48BB" w:rsidP="00882F46">
      <w:pPr>
        <w:spacing w:line="276" w:lineRule="auto"/>
        <w:jc w:val="center"/>
        <w:rPr>
          <w:ins w:id="43" w:author="Ngo Vi" w:date="2019-07-05T17:38:00Z"/>
          <w:rFonts w:cstheme="minorHAnsi"/>
          <w:b/>
          <w:bCs/>
          <w:sz w:val="36"/>
          <w:szCs w:val="36"/>
        </w:rPr>
      </w:pPr>
      <w:bookmarkStart w:id="44" w:name="_GoBack"/>
      <w:bookmarkEnd w:id="44"/>
    </w:p>
    <w:p w14:paraId="105E735B" w14:textId="77777777" w:rsidR="00882F46" w:rsidRPr="007B47C4" w:rsidRDefault="00882F46" w:rsidP="00882F46">
      <w:pPr>
        <w:spacing w:line="360" w:lineRule="auto"/>
        <w:rPr>
          <w:ins w:id="45" w:author="Ngo Vi" w:date="2019-07-05T17:38:00Z"/>
          <w:rFonts w:cstheme="minorHAnsi"/>
          <w:sz w:val="28"/>
          <w:szCs w:val="28"/>
        </w:rPr>
      </w:pPr>
      <w:ins w:id="46" w:author="Ngo Vi" w:date="2019-07-05T17:38:00Z">
        <w:r w:rsidRPr="007B47C4">
          <w:rPr>
            <w:rFonts w:cstheme="minorHAnsi"/>
            <w:sz w:val="28"/>
            <w:szCs w:val="28"/>
          </w:rPr>
          <w:t xml:space="preserve">      Từ ngàn xưa đến nay, các dịch vụ y tế đóng góp một vai trò hết sức quan trọng trong sứ mệnh bảo vệ sức khỏe con người, giúp ta phòng ngừa và chống chọi lại các căn bệnh quá ác suốt những năm qua. </w:t>
        </w:r>
      </w:ins>
    </w:p>
    <w:p w14:paraId="127C2A5A" w14:textId="77777777" w:rsidR="00882F46" w:rsidRPr="007B47C4" w:rsidRDefault="00882F46" w:rsidP="00882F46">
      <w:pPr>
        <w:spacing w:line="240" w:lineRule="auto"/>
        <w:jc w:val="both"/>
        <w:rPr>
          <w:ins w:id="47" w:author="Ngo Vi" w:date="2019-07-05T17:38:00Z"/>
          <w:rFonts w:cstheme="minorHAnsi"/>
          <w:sz w:val="28"/>
          <w:szCs w:val="28"/>
        </w:rPr>
      </w:pPr>
      <w:ins w:id="48" w:author="Ngo Vi" w:date="2019-07-05T17:38:00Z">
        <w:r w:rsidRPr="007B47C4">
          <w:rPr>
            <w:rFonts w:cstheme="minorHAnsi"/>
            <w:sz w:val="28"/>
            <w:szCs w:val="28"/>
          </w:rPr>
          <w:t xml:space="preserve">      Với tốc độ phát triển của nền kinh tế nhanh như hiện nay tại Việt Nam, mọi</w:t>
        </w:r>
      </w:ins>
    </w:p>
    <w:p w14:paraId="40716C54" w14:textId="77777777" w:rsidR="00882F46" w:rsidRPr="007B47C4" w:rsidRDefault="00882F46" w:rsidP="00882F46">
      <w:pPr>
        <w:spacing w:line="240" w:lineRule="auto"/>
        <w:jc w:val="both"/>
        <w:rPr>
          <w:ins w:id="49" w:author="Ngo Vi" w:date="2019-07-05T17:38:00Z"/>
          <w:rFonts w:cstheme="minorHAnsi"/>
          <w:sz w:val="28"/>
          <w:szCs w:val="28"/>
        </w:rPr>
      </w:pPr>
      <w:ins w:id="50" w:author="Ngo Vi" w:date="2019-07-05T17:38:00Z">
        <w:r w:rsidRPr="007B47C4">
          <w:rPr>
            <w:rFonts w:cstheme="minorHAnsi"/>
            <w:sz w:val="28"/>
            <w:szCs w:val="28"/>
          </w:rPr>
          <w:t>người đã có thể quan tâm tới sức khỏe của mình hơn, kèm theo đó Việt Nam là</w:t>
        </w:r>
      </w:ins>
    </w:p>
    <w:p w14:paraId="5A559DBE" w14:textId="77777777" w:rsidR="00882F46" w:rsidRPr="007B47C4" w:rsidRDefault="00882F46" w:rsidP="00882F46">
      <w:pPr>
        <w:spacing w:line="240" w:lineRule="auto"/>
        <w:jc w:val="both"/>
        <w:rPr>
          <w:ins w:id="51" w:author="Ngo Vi" w:date="2019-07-05T17:38:00Z"/>
          <w:rFonts w:cstheme="minorHAnsi"/>
          <w:sz w:val="28"/>
          <w:szCs w:val="28"/>
        </w:rPr>
      </w:pPr>
      <w:ins w:id="52" w:author="Ngo Vi" w:date="2019-07-05T17:38:00Z">
        <w:r w:rsidRPr="007B47C4">
          <w:rPr>
            <w:rFonts w:cstheme="minorHAnsi"/>
            <w:sz w:val="28"/>
            <w:szCs w:val="28"/>
          </w:rPr>
          <w:t>một nước thuộc vùng nhiệt đới nên tỉ lệ mắc các bệnh khá cao dẫn đến đến việc</w:t>
        </w:r>
      </w:ins>
    </w:p>
    <w:p w14:paraId="219169F3" w14:textId="77777777" w:rsidR="00882F46" w:rsidRPr="007B47C4" w:rsidRDefault="00882F46" w:rsidP="00882F46">
      <w:pPr>
        <w:spacing w:line="360" w:lineRule="auto"/>
        <w:jc w:val="both"/>
        <w:rPr>
          <w:ins w:id="53" w:author="Ngo Vi" w:date="2019-07-05T17:38:00Z"/>
          <w:rFonts w:cstheme="minorHAnsi"/>
          <w:sz w:val="28"/>
          <w:szCs w:val="28"/>
        </w:rPr>
      </w:pPr>
      <w:ins w:id="54" w:author="Ngo Vi" w:date="2019-07-05T17:38:00Z">
        <w:r w:rsidRPr="007B47C4">
          <w:rPr>
            <w:rFonts w:cstheme="minorHAnsi"/>
            <w:sz w:val="28"/>
            <w:szCs w:val="28"/>
          </w:rPr>
          <w:t xml:space="preserve">các bệnh viện luôn trong tình trạng quá tải. Cũng chính vì lý do này mà các phòng khám tư đặc biệt là các phòng mạch tư phát triển mạnh mẽ trong thời gian gần đây. Nhưng công tác quản lý phòng mạch tư sẽ rất phức tạp nếu không có sự trợ giúp của các công cụ và các công nghệ quản lý. </w:t>
        </w:r>
      </w:ins>
    </w:p>
    <w:p w14:paraId="629A66A4" w14:textId="77777777" w:rsidR="00882F46" w:rsidRPr="007B47C4" w:rsidRDefault="00882F46" w:rsidP="00882F46">
      <w:pPr>
        <w:spacing w:line="360" w:lineRule="auto"/>
        <w:jc w:val="both"/>
        <w:rPr>
          <w:ins w:id="55" w:author="Ngo Vi" w:date="2019-07-05T17:38:00Z"/>
          <w:rFonts w:cstheme="minorHAnsi"/>
          <w:sz w:val="28"/>
          <w:szCs w:val="28"/>
        </w:rPr>
      </w:pPr>
      <w:ins w:id="56" w:author="Ngo Vi" w:date="2019-07-05T17:38:00Z">
        <w:r w:rsidRPr="007B47C4">
          <w:rPr>
            <w:rFonts w:cstheme="minorHAnsi"/>
            <w:sz w:val="28"/>
            <w:szCs w:val="28"/>
          </w:rPr>
          <w:t xml:space="preserve">      Với lòng đam mê nghiên cứu khoa học và mong muốn đóng góp cho nền y tế nước nhà . Nhóm chúng em xin phép chọn đề tài xây dựng và phân tích thiết kế phần mềm quản lý phòng mạch tư cho đồ án môn học. Vì kinh phí cũng như thời gian hạn hẹp nên các chức năng của phần mềm chưa được được hoàn thiện một cách đầy đủ nhất so với các điều kiện thực tế. Chúng em hi vọng nếu có điều kiện đầy đủ, các chức năng cũng như giao diện có thể đầy đủ hơn và có thể áp dụng vào các yêu cầu thực tế.</w:t>
        </w:r>
      </w:ins>
    </w:p>
    <w:p w14:paraId="586099D6" w14:textId="3B925191" w:rsidR="00882F46" w:rsidRPr="007B47C4" w:rsidRDefault="00882F46" w:rsidP="00882F46">
      <w:pPr>
        <w:spacing w:line="360" w:lineRule="auto"/>
        <w:jc w:val="both"/>
        <w:rPr>
          <w:ins w:id="57" w:author="Ngo Vi" w:date="2019-07-05T17:38:00Z"/>
          <w:rFonts w:cstheme="minorHAnsi"/>
          <w:sz w:val="28"/>
          <w:szCs w:val="28"/>
        </w:rPr>
      </w:pPr>
      <w:ins w:id="58" w:author="Ngo Vi" w:date="2019-07-05T17:38:00Z">
        <w:r w:rsidRPr="007B47C4">
          <w:rPr>
            <w:rFonts w:cstheme="minorHAnsi"/>
            <w:sz w:val="28"/>
            <w:szCs w:val="28"/>
          </w:rPr>
          <w:t xml:space="preserve">     Chúng em xin chân thành cảm ơn thầy Nguyễn Công Hoan đã truyền đạt cho chúng em rất nhiều kiến thức về môn học và sự hướng dẫn, tư vấn nhiệt tình của các thầy để chúng em có thể hoàn thành đồ án một cách tốt nhất.  </w:t>
        </w:r>
      </w:ins>
    </w:p>
    <w:p w14:paraId="3E9EC05B" w14:textId="0CFA950A" w:rsidR="00C65BB0" w:rsidDel="00882F46" w:rsidRDefault="007E56BA">
      <w:pPr>
        <w:rPr>
          <w:del w:id="59" w:author="Ngo Vi" w:date="2019-07-05T17:36:00Z"/>
          <w:sz w:val="40"/>
        </w:rPr>
      </w:pPr>
      <w:del w:id="60" w:author="Ngo Vi" w:date="2019-07-05T17:36:00Z">
        <w:r w:rsidRPr="007E56BA" w:rsidDel="00882F46">
          <w:rPr>
            <w:sz w:val="40"/>
          </w:rPr>
          <w:delText>Đồ án cuối kỳ</w:delText>
        </w:r>
      </w:del>
    </w:p>
    <w:p w14:paraId="04346280" w14:textId="77777777" w:rsidR="00882F46" w:rsidRPr="007E56BA" w:rsidRDefault="00882F46" w:rsidP="007E56BA">
      <w:pPr>
        <w:jc w:val="center"/>
        <w:rPr>
          <w:ins w:id="61" w:author="Ngo Vi" w:date="2019-07-05T17:38:00Z"/>
          <w:sz w:val="40"/>
        </w:rPr>
      </w:pPr>
    </w:p>
    <w:p w14:paraId="6B4631A8" w14:textId="6B8619A1" w:rsidR="007E56BA" w:rsidRPr="007E56BA" w:rsidDel="00882F46" w:rsidRDefault="007E56BA" w:rsidP="007E56BA">
      <w:pPr>
        <w:jc w:val="center"/>
        <w:rPr>
          <w:del w:id="62" w:author="Ngo Vi" w:date="2019-07-05T17:36:00Z"/>
          <w:sz w:val="40"/>
        </w:rPr>
      </w:pPr>
      <w:del w:id="63" w:author="Ngo Vi" w:date="2019-07-05T17:36:00Z">
        <w:r w:rsidRPr="007E56BA" w:rsidDel="00882F46">
          <w:rPr>
            <w:sz w:val="40"/>
          </w:rPr>
          <w:lastRenderedPageBreak/>
          <w:delText>[Tên Đồ án]</w:delText>
        </w:r>
      </w:del>
    </w:p>
    <w:p w14:paraId="1CCD2EF5" w14:textId="0166ADC3" w:rsidR="00704AD5" w:rsidRPr="00A61FE8" w:rsidRDefault="008854BF">
      <w:pPr>
        <w:rPr>
          <w:b/>
          <w:rPrChange w:id="64" w:author="Hoan Ng" w:date="2017-03-20T22:07:00Z">
            <w:rPr/>
          </w:rPrChange>
        </w:rPr>
      </w:pPr>
      <w:ins w:id="65" w:author="Hoan Ng" w:date="2017-03-20T21:30:00Z">
        <w:r>
          <w:rPr>
            <w:b/>
          </w:rPr>
          <w:t>Phân công công việc &amp; tiến độ</w:t>
        </w:r>
      </w:ins>
      <w:ins w:id="66" w:author="Hoan Ng" w:date="2017-03-20T22:03:00Z">
        <w:r w:rsidR="00704AD5">
          <w:fldChar w:fldCharType="begin"/>
        </w:r>
        <w:r w:rsidR="00704AD5">
          <w:instrText xml:space="preserve"> LINK Excel.Sheet.12 "Book1" "Sheet1!R3C3:R41C8" \a \f 4 \h </w:instrText>
        </w:r>
        <w:r w:rsidR="00704AD5">
          <w:fldChar w:fldCharType="separate"/>
        </w:r>
      </w:ins>
    </w:p>
    <w:p w14:paraId="08ED6E8A" w14:textId="77777777" w:rsidR="005F3BAC" w:rsidRPr="007E56BA" w:rsidRDefault="00704AD5">
      <w:pPr>
        <w:rPr>
          <w:ins w:id="67" w:author="Hoan Ng" w:date="2017-03-20T22:18:00Z"/>
          <w:b/>
        </w:rPr>
      </w:pPr>
      <w:ins w:id="68" w:author="Hoan Ng" w:date="2017-03-20T22:03:00Z">
        <w:r>
          <w:rPr>
            <w:b/>
          </w:rPr>
          <w:fldChar w:fldCharType="end"/>
        </w:r>
      </w:ins>
    </w:p>
    <w:tbl>
      <w:tblPr>
        <w:tblStyle w:val="TableGrid"/>
        <w:tblW w:w="0" w:type="auto"/>
        <w:tblLook w:val="04A0" w:firstRow="1" w:lastRow="0" w:firstColumn="1" w:lastColumn="0" w:noHBand="0" w:noVBand="1"/>
        <w:tblPrChange w:id="69" w:author="Ngo Vi" w:date="2019-07-05T18:40:00Z">
          <w:tblPr>
            <w:tblStyle w:val="TableGrid"/>
            <w:tblW w:w="0" w:type="auto"/>
            <w:tblLook w:val="04A0" w:firstRow="1" w:lastRow="0" w:firstColumn="1" w:lastColumn="0" w:noHBand="0" w:noVBand="1"/>
          </w:tblPr>
        </w:tblPrChange>
      </w:tblPr>
      <w:tblGrid>
        <w:gridCol w:w="932"/>
        <w:gridCol w:w="4274"/>
        <w:gridCol w:w="1027"/>
        <w:gridCol w:w="1364"/>
        <w:gridCol w:w="978"/>
        <w:gridCol w:w="775"/>
        <w:tblGridChange w:id="70">
          <w:tblGrid>
            <w:gridCol w:w="985"/>
            <w:gridCol w:w="2746"/>
            <w:gridCol w:w="1956"/>
            <w:gridCol w:w="1027"/>
            <w:gridCol w:w="868"/>
            <w:gridCol w:w="978"/>
            <w:gridCol w:w="790"/>
          </w:tblGrid>
        </w:tblGridChange>
      </w:tblGrid>
      <w:tr w:rsidR="005F3BAC" w:rsidRPr="005F3BAC" w14:paraId="33F95CA8" w14:textId="77777777" w:rsidTr="00C93436">
        <w:trPr>
          <w:trHeight w:val="600"/>
          <w:ins w:id="71" w:author="Hoan Ng" w:date="2017-03-20T22:18:00Z"/>
          <w:trPrChange w:id="72" w:author="Ngo Vi" w:date="2019-07-05T18:40:00Z">
            <w:trPr>
              <w:trHeight w:val="600"/>
            </w:trPr>
          </w:trPrChange>
        </w:trPr>
        <w:tc>
          <w:tcPr>
            <w:tcW w:w="985" w:type="dxa"/>
            <w:hideMark/>
            <w:tcPrChange w:id="73" w:author="Ngo Vi" w:date="2019-07-05T18:40:00Z">
              <w:tcPr>
                <w:tcW w:w="985" w:type="dxa"/>
                <w:hideMark/>
              </w:tcPr>
            </w:tcPrChange>
          </w:tcPr>
          <w:p w14:paraId="17B66A32" w14:textId="77777777" w:rsidR="005F3BAC" w:rsidRPr="005F3BAC" w:rsidRDefault="005F3BAC" w:rsidP="005F3BAC">
            <w:pPr>
              <w:rPr>
                <w:ins w:id="74" w:author="Hoan Ng" w:date="2017-03-20T22:18:00Z"/>
                <w:b/>
              </w:rPr>
            </w:pPr>
            <w:ins w:id="75" w:author="Hoan Ng" w:date="2017-03-20T22:18:00Z">
              <w:r w:rsidRPr="005F3BAC">
                <w:rPr>
                  <w:b/>
                </w:rPr>
                <w:t>No.</w:t>
              </w:r>
            </w:ins>
          </w:p>
        </w:tc>
        <w:tc>
          <w:tcPr>
            <w:tcW w:w="4702" w:type="dxa"/>
            <w:hideMark/>
            <w:tcPrChange w:id="76" w:author="Ngo Vi" w:date="2019-07-05T18:40:00Z">
              <w:tcPr>
                <w:tcW w:w="4702" w:type="dxa"/>
                <w:gridSpan w:val="2"/>
                <w:hideMark/>
              </w:tcPr>
            </w:tcPrChange>
          </w:tcPr>
          <w:p w14:paraId="4C14AD45" w14:textId="77777777" w:rsidR="005F3BAC" w:rsidRPr="005F3BAC" w:rsidRDefault="005F3BAC" w:rsidP="005F3BAC">
            <w:pPr>
              <w:rPr>
                <w:ins w:id="77" w:author="Hoan Ng" w:date="2017-03-20T22:18:00Z"/>
                <w:b/>
              </w:rPr>
            </w:pPr>
            <w:ins w:id="78" w:author="Hoan Ng" w:date="2017-03-20T22:18:00Z">
              <w:r w:rsidRPr="005F3BAC">
                <w:rPr>
                  <w:b/>
                </w:rPr>
                <w:t>Công việc</w:t>
              </w:r>
            </w:ins>
          </w:p>
        </w:tc>
        <w:tc>
          <w:tcPr>
            <w:tcW w:w="1027" w:type="dxa"/>
            <w:hideMark/>
            <w:tcPrChange w:id="79" w:author="Ngo Vi" w:date="2019-07-05T18:40:00Z">
              <w:tcPr>
                <w:tcW w:w="1027" w:type="dxa"/>
                <w:hideMark/>
              </w:tcPr>
            </w:tcPrChange>
          </w:tcPr>
          <w:p w14:paraId="5048173E" w14:textId="77777777" w:rsidR="005F3BAC" w:rsidRPr="005F3BAC" w:rsidRDefault="005F3BAC" w:rsidP="005F3BAC">
            <w:pPr>
              <w:rPr>
                <w:ins w:id="80" w:author="Hoan Ng" w:date="2017-03-20T22:18:00Z"/>
                <w:b/>
              </w:rPr>
            </w:pPr>
            <w:ins w:id="81" w:author="Hoan Ng" w:date="2017-03-20T22:18:00Z">
              <w:r w:rsidRPr="005F3BAC">
                <w:rPr>
                  <w:b/>
                </w:rPr>
                <w:t xml:space="preserve"> Duration (days)</w:t>
              </w:r>
            </w:ins>
          </w:p>
        </w:tc>
        <w:tc>
          <w:tcPr>
            <w:tcW w:w="1381" w:type="dxa"/>
            <w:hideMark/>
            <w:tcPrChange w:id="82" w:author="Ngo Vi" w:date="2019-07-05T18:40:00Z">
              <w:tcPr>
                <w:tcW w:w="868" w:type="dxa"/>
                <w:hideMark/>
              </w:tcPr>
            </w:tcPrChange>
          </w:tcPr>
          <w:p w14:paraId="78B083EE" w14:textId="77777777" w:rsidR="005F3BAC" w:rsidRPr="005F3BAC" w:rsidRDefault="005F3BAC" w:rsidP="005F3BAC">
            <w:pPr>
              <w:rPr>
                <w:ins w:id="83" w:author="Hoan Ng" w:date="2017-03-20T22:18:00Z"/>
                <w:b/>
              </w:rPr>
            </w:pPr>
            <w:ins w:id="84" w:author="Hoan Ng" w:date="2017-03-20T22:18:00Z">
              <w:r w:rsidRPr="005F3BAC">
                <w:rPr>
                  <w:b/>
                </w:rPr>
                <w:t>Assign To</w:t>
              </w:r>
            </w:ins>
          </w:p>
        </w:tc>
        <w:tc>
          <w:tcPr>
            <w:tcW w:w="465" w:type="dxa"/>
            <w:hideMark/>
            <w:tcPrChange w:id="85" w:author="Ngo Vi" w:date="2019-07-05T18:40:00Z">
              <w:tcPr>
                <w:tcW w:w="978" w:type="dxa"/>
                <w:hideMark/>
              </w:tcPr>
            </w:tcPrChange>
          </w:tcPr>
          <w:p w14:paraId="26C23C92" w14:textId="77777777" w:rsidR="005F3BAC" w:rsidRPr="005F3BAC" w:rsidRDefault="005F3BAC" w:rsidP="005F3BAC">
            <w:pPr>
              <w:rPr>
                <w:ins w:id="86" w:author="Hoan Ng" w:date="2017-03-20T22:18:00Z"/>
                <w:b/>
              </w:rPr>
            </w:pPr>
            <w:ins w:id="87" w:author="Hoan Ng" w:date="2017-03-20T22:18:00Z">
              <w:r w:rsidRPr="005F3BAC">
                <w:rPr>
                  <w:b/>
                </w:rPr>
                <w:t>% Finished</w:t>
              </w:r>
            </w:ins>
          </w:p>
        </w:tc>
        <w:tc>
          <w:tcPr>
            <w:tcW w:w="790" w:type="dxa"/>
            <w:hideMark/>
            <w:tcPrChange w:id="88" w:author="Ngo Vi" w:date="2019-07-05T18:40:00Z">
              <w:tcPr>
                <w:tcW w:w="790" w:type="dxa"/>
                <w:hideMark/>
              </w:tcPr>
            </w:tcPrChange>
          </w:tcPr>
          <w:p w14:paraId="049A714D" w14:textId="77777777" w:rsidR="005F3BAC" w:rsidRPr="005F3BAC" w:rsidRDefault="005F3BAC" w:rsidP="005F3BAC">
            <w:pPr>
              <w:rPr>
                <w:ins w:id="89" w:author="Hoan Ng" w:date="2017-03-20T22:18:00Z"/>
                <w:b/>
              </w:rPr>
            </w:pPr>
            <w:ins w:id="90" w:author="Hoan Ng" w:date="2017-03-20T22:18:00Z">
              <w:r w:rsidRPr="005F3BAC">
                <w:rPr>
                  <w:b/>
                </w:rPr>
                <w:t>Note</w:t>
              </w:r>
            </w:ins>
          </w:p>
        </w:tc>
      </w:tr>
      <w:tr w:rsidR="005F3BAC" w:rsidRPr="005F3BAC" w14:paraId="4589C4BD" w14:textId="77777777" w:rsidTr="00C93436">
        <w:trPr>
          <w:trHeight w:val="300"/>
          <w:ins w:id="91" w:author="Hoan Ng" w:date="2017-03-20T22:18:00Z"/>
          <w:trPrChange w:id="92" w:author="Ngo Vi" w:date="2019-07-05T18:40:00Z">
            <w:trPr>
              <w:trHeight w:val="300"/>
            </w:trPr>
          </w:trPrChange>
        </w:trPr>
        <w:tc>
          <w:tcPr>
            <w:tcW w:w="985" w:type="dxa"/>
            <w:hideMark/>
            <w:tcPrChange w:id="93" w:author="Ngo Vi" w:date="2019-07-05T18:40:00Z">
              <w:tcPr>
                <w:tcW w:w="985" w:type="dxa"/>
                <w:hideMark/>
              </w:tcPr>
            </w:tcPrChange>
          </w:tcPr>
          <w:p w14:paraId="00647007" w14:textId="77777777" w:rsidR="005F3BAC" w:rsidRPr="005F3BAC" w:rsidRDefault="005F3BAC">
            <w:pPr>
              <w:rPr>
                <w:ins w:id="94" w:author="Hoan Ng" w:date="2017-03-20T22:18:00Z"/>
                <w:b/>
              </w:rPr>
            </w:pPr>
            <w:ins w:id="95" w:author="Hoan Ng" w:date="2017-03-20T22:18:00Z">
              <w:r w:rsidRPr="005F3BAC">
                <w:rPr>
                  <w:b/>
                </w:rPr>
                <w:t> </w:t>
              </w:r>
            </w:ins>
          </w:p>
        </w:tc>
        <w:tc>
          <w:tcPr>
            <w:tcW w:w="4702" w:type="dxa"/>
            <w:hideMark/>
            <w:tcPrChange w:id="96" w:author="Ngo Vi" w:date="2019-07-05T18:40:00Z">
              <w:tcPr>
                <w:tcW w:w="4702" w:type="dxa"/>
                <w:gridSpan w:val="2"/>
                <w:hideMark/>
              </w:tcPr>
            </w:tcPrChange>
          </w:tcPr>
          <w:p w14:paraId="282A6B9A" w14:textId="77777777" w:rsidR="005F3BAC" w:rsidRPr="005F3BAC" w:rsidRDefault="005F3BAC">
            <w:pPr>
              <w:rPr>
                <w:ins w:id="97" w:author="Hoan Ng" w:date="2017-03-20T22:18:00Z"/>
                <w:b/>
              </w:rPr>
            </w:pPr>
            <w:ins w:id="98" w:author="Hoan Ng" w:date="2017-03-20T22:18:00Z">
              <w:r w:rsidRPr="005F3BAC">
                <w:rPr>
                  <w:b/>
                </w:rPr>
                <w:t>Tìm hiểu sở bộ &amp; đăng ký đồ án</w:t>
              </w:r>
            </w:ins>
          </w:p>
        </w:tc>
        <w:tc>
          <w:tcPr>
            <w:tcW w:w="1027" w:type="dxa"/>
            <w:hideMark/>
            <w:tcPrChange w:id="99" w:author="Ngo Vi" w:date="2019-07-05T18:40:00Z">
              <w:tcPr>
                <w:tcW w:w="1027" w:type="dxa"/>
                <w:hideMark/>
              </w:tcPr>
            </w:tcPrChange>
          </w:tcPr>
          <w:p w14:paraId="7E6EA91E" w14:textId="77777777" w:rsidR="005F3BAC" w:rsidRPr="005F3BAC" w:rsidRDefault="005F3BAC">
            <w:pPr>
              <w:rPr>
                <w:ins w:id="100" w:author="Hoan Ng" w:date="2017-03-20T22:18:00Z"/>
                <w:b/>
              </w:rPr>
            </w:pPr>
            <w:ins w:id="101" w:author="Hoan Ng" w:date="2017-03-20T22:18:00Z">
              <w:r w:rsidRPr="005F3BAC">
                <w:rPr>
                  <w:b/>
                </w:rPr>
                <w:t> </w:t>
              </w:r>
            </w:ins>
          </w:p>
        </w:tc>
        <w:tc>
          <w:tcPr>
            <w:tcW w:w="1381" w:type="dxa"/>
            <w:hideMark/>
            <w:tcPrChange w:id="102" w:author="Ngo Vi" w:date="2019-07-05T18:40:00Z">
              <w:tcPr>
                <w:tcW w:w="868" w:type="dxa"/>
                <w:hideMark/>
              </w:tcPr>
            </w:tcPrChange>
          </w:tcPr>
          <w:p w14:paraId="765AD8A2" w14:textId="627685F9" w:rsidR="005F3BAC" w:rsidRPr="005F3BAC" w:rsidRDefault="005F3BAC">
            <w:pPr>
              <w:rPr>
                <w:ins w:id="103" w:author="Hoan Ng" w:date="2017-03-20T22:18:00Z"/>
                <w:b/>
              </w:rPr>
            </w:pPr>
            <w:ins w:id="104" w:author="Hoan Ng" w:date="2017-03-20T22:18:00Z">
              <w:r w:rsidRPr="005F3BAC">
                <w:rPr>
                  <w:b/>
                </w:rPr>
                <w:t> </w:t>
              </w:r>
            </w:ins>
            <w:ins w:id="105" w:author="Ngo Vi" w:date="2019-07-05T18:27:00Z">
              <w:r w:rsidR="00EB75AC">
                <w:rPr>
                  <w:b/>
                </w:rPr>
                <w:t>Team</w:t>
              </w:r>
            </w:ins>
          </w:p>
        </w:tc>
        <w:tc>
          <w:tcPr>
            <w:tcW w:w="465" w:type="dxa"/>
            <w:hideMark/>
            <w:tcPrChange w:id="106" w:author="Ngo Vi" w:date="2019-07-05T18:40:00Z">
              <w:tcPr>
                <w:tcW w:w="978" w:type="dxa"/>
                <w:hideMark/>
              </w:tcPr>
            </w:tcPrChange>
          </w:tcPr>
          <w:p w14:paraId="1635BF0F" w14:textId="77777777" w:rsidR="005F3BAC" w:rsidRPr="005F3BAC" w:rsidRDefault="005F3BAC">
            <w:pPr>
              <w:rPr>
                <w:ins w:id="107" w:author="Hoan Ng" w:date="2017-03-20T22:18:00Z"/>
                <w:b/>
              </w:rPr>
            </w:pPr>
            <w:ins w:id="108" w:author="Hoan Ng" w:date="2017-03-20T22:18:00Z">
              <w:r w:rsidRPr="005F3BAC">
                <w:rPr>
                  <w:b/>
                </w:rPr>
                <w:t> </w:t>
              </w:r>
            </w:ins>
          </w:p>
        </w:tc>
        <w:tc>
          <w:tcPr>
            <w:tcW w:w="790" w:type="dxa"/>
            <w:hideMark/>
            <w:tcPrChange w:id="109" w:author="Ngo Vi" w:date="2019-07-05T18:40:00Z">
              <w:tcPr>
                <w:tcW w:w="790" w:type="dxa"/>
                <w:hideMark/>
              </w:tcPr>
            </w:tcPrChange>
          </w:tcPr>
          <w:p w14:paraId="26EF4DD6" w14:textId="77777777" w:rsidR="005F3BAC" w:rsidRPr="005F3BAC" w:rsidRDefault="005F3BAC">
            <w:pPr>
              <w:rPr>
                <w:ins w:id="110" w:author="Hoan Ng" w:date="2017-03-20T22:18:00Z"/>
                <w:b/>
              </w:rPr>
            </w:pPr>
            <w:ins w:id="111" w:author="Hoan Ng" w:date="2017-03-20T22:18:00Z">
              <w:r w:rsidRPr="005F3BAC">
                <w:rPr>
                  <w:b/>
                </w:rPr>
                <w:t> </w:t>
              </w:r>
            </w:ins>
          </w:p>
        </w:tc>
      </w:tr>
      <w:tr w:rsidR="005F3BAC" w:rsidRPr="005F3BAC" w14:paraId="2643D450" w14:textId="77777777" w:rsidTr="00C93436">
        <w:trPr>
          <w:trHeight w:val="300"/>
          <w:ins w:id="112" w:author="Hoan Ng" w:date="2017-03-20T22:18:00Z"/>
          <w:trPrChange w:id="113" w:author="Ngo Vi" w:date="2019-07-05T18:40:00Z">
            <w:trPr>
              <w:trHeight w:val="300"/>
            </w:trPr>
          </w:trPrChange>
        </w:trPr>
        <w:tc>
          <w:tcPr>
            <w:tcW w:w="985" w:type="dxa"/>
            <w:hideMark/>
            <w:tcPrChange w:id="114" w:author="Ngo Vi" w:date="2019-07-05T18:40:00Z">
              <w:tcPr>
                <w:tcW w:w="8140" w:type="dxa"/>
                <w:gridSpan w:val="2"/>
                <w:hideMark/>
              </w:tcPr>
            </w:tcPrChange>
          </w:tcPr>
          <w:p w14:paraId="514D50C3" w14:textId="77777777" w:rsidR="005F3BAC" w:rsidRPr="005F3BAC" w:rsidRDefault="005F3BAC">
            <w:pPr>
              <w:rPr>
                <w:ins w:id="115" w:author="Hoan Ng" w:date="2017-03-20T22:18:00Z"/>
                <w:b/>
              </w:rPr>
            </w:pPr>
            <w:ins w:id="116" w:author="Hoan Ng" w:date="2017-03-20T22:18:00Z">
              <w:r w:rsidRPr="005F3BAC">
                <w:rPr>
                  <w:b/>
                </w:rPr>
                <w:t> </w:t>
              </w:r>
            </w:ins>
          </w:p>
        </w:tc>
        <w:tc>
          <w:tcPr>
            <w:tcW w:w="4702" w:type="dxa"/>
            <w:hideMark/>
            <w:tcPrChange w:id="117" w:author="Ngo Vi" w:date="2019-07-05T18:40:00Z">
              <w:tcPr>
                <w:tcW w:w="3340" w:type="dxa"/>
                <w:hideMark/>
              </w:tcPr>
            </w:tcPrChange>
          </w:tcPr>
          <w:p w14:paraId="1E203B55" w14:textId="77777777" w:rsidR="005F3BAC" w:rsidRPr="005F3BAC" w:rsidRDefault="005F3BAC">
            <w:pPr>
              <w:rPr>
                <w:ins w:id="118" w:author="Hoan Ng" w:date="2017-03-20T22:18:00Z"/>
                <w:b/>
              </w:rPr>
            </w:pPr>
            <w:ins w:id="119" w:author="Hoan Ng" w:date="2017-03-20T22:18:00Z">
              <w:r w:rsidRPr="005F3BAC">
                <w:rPr>
                  <w:b/>
                </w:rPr>
                <w:t>Tìm hiểu công nghệ liên quan</w:t>
              </w:r>
            </w:ins>
          </w:p>
        </w:tc>
        <w:tc>
          <w:tcPr>
            <w:tcW w:w="1027" w:type="dxa"/>
            <w:hideMark/>
            <w:tcPrChange w:id="120" w:author="Ngo Vi" w:date="2019-07-05T18:40:00Z">
              <w:tcPr>
                <w:tcW w:w="960" w:type="dxa"/>
                <w:hideMark/>
              </w:tcPr>
            </w:tcPrChange>
          </w:tcPr>
          <w:p w14:paraId="5590F455" w14:textId="77777777" w:rsidR="005F3BAC" w:rsidRPr="005F3BAC" w:rsidRDefault="005F3BAC">
            <w:pPr>
              <w:rPr>
                <w:ins w:id="121" w:author="Hoan Ng" w:date="2017-03-20T22:18:00Z"/>
                <w:b/>
              </w:rPr>
            </w:pPr>
            <w:ins w:id="122" w:author="Hoan Ng" w:date="2017-03-20T22:18:00Z">
              <w:r w:rsidRPr="005F3BAC">
                <w:rPr>
                  <w:b/>
                </w:rPr>
                <w:t> </w:t>
              </w:r>
            </w:ins>
          </w:p>
        </w:tc>
        <w:tc>
          <w:tcPr>
            <w:tcW w:w="1381" w:type="dxa"/>
            <w:hideMark/>
            <w:tcPrChange w:id="123" w:author="Ngo Vi" w:date="2019-07-05T18:40:00Z">
              <w:tcPr>
                <w:tcW w:w="960" w:type="dxa"/>
                <w:hideMark/>
              </w:tcPr>
            </w:tcPrChange>
          </w:tcPr>
          <w:p w14:paraId="34FA5385" w14:textId="16102982" w:rsidR="005F3BAC" w:rsidRPr="005F3BAC" w:rsidRDefault="005F3BAC">
            <w:pPr>
              <w:rPr>
                <w:ins w:id="124" w:author="Hoan Ng" w:date="2017-03-20T22:18:00Z"/>
                <w:b/>
              </w:rPr>
            </w:pPr>
            <w:ins w:id="125" w:author="Hoan Ng" w:date="2017-03-20T22:18:00Z">
              <w:r w:rsidRPr="005F3BAC">
                <w:rPr>
                  <w:b/>
                </w:rPr>
                <w:t> </w:t>
              </w:r>
            </w:ins>
            <w:ins w:id="126" w:author="Ngo Vi" w:date="2019-07-05T18:27:00Z">
              <w:r w:rsidR="00EB75AC">
                <w:rPr>
                  <w:b/>
                </w:rPr>
                <w:t>Team</w:t>
              </w:r>
            </w:ins>
          </w:p>
        </w:tc>
        <w:tc>
          <w:tcPr>
            <w:tcW w:w="465" w:type="dxa"/>
            <w:hideMark/>
            <w:tcPrChange w:id="127" w:author="Ngo Vi" w:date="2019-07-05T18:40:00Z">
              <w:tcPr>
                <w:tcW w:w="960" w:type="dxa"/>
                <w:hideMark/>
              </w:tcPr>
            </w:tcPrChange>
          </w:tcPr>
          <w:p w14:paraId="0262EBB6" w14:textId="77777777" w:rsidR="005F3BAC" w:rsidRPr="005F3BAC" w:rsidRDefault="005F3BAC">
            <w:pPr>
              <w:rPr>
                <w:ins w:id="128" w:author="Hoan Ng" w:date="2017-03-20T22:18:00Z"/>
                <w:b/>
              </w:rPr>
            </w:pPr>
            <w:ins w:id="129" w:author="Hoan Ng" w:date="2017-03-20T22:18:00Z">
              <w:r w:rsidRPr="005F3BAC">
                <w:rPr>
                  <w:b/>
                </w:rPr>
                <w:t> </w:t>
              </w:r>
            </w:ins>
          </w:p>
        </w:tc>
        <w:tc>
          <w:tcPr>
            <w:tcW w:w="790" w:type="dxa"/>
            <w:hideMark/>
            <w:tcPrChange w:id="130" w:author="Ngo Vi" w:date="2019-07-05T18:40:00Z">
              <w:tcPr>
                <w:tcW w:w="960" w:type="dxa"/>
                <w:hideMark/>
              </w:tcPr>
            </w:tcPrChange>
          </w:tcPr>
          <w:p w14:paraId="27F96927" w14:textId="77777777" w:rsidR="005F3BAC" w:rsidRPr="005F3BAC" w:rsidRDefault="005F3BAC">
            <w:pPr>
              <w:rPr>
                <w:ins w:id="131" w:author="Hoan Ng" w:date="2017-03-20T22:18:00Z"/>
                <w:b/>
              </w:rPr>
            </w:pPr>
            <w:ins w:id="132" w:author="Hoan Ng" w:date="2017-03-20T22:18:00Z">
              <w:r w:rsidRPr="005F3BAC">
                <w:rPr>
                  <w:b/>
                </w:rPr>
                <w:t> </w:t>
              </w:r>
            </w:ins>
          </w:p>
        </w:tc>
      </w:tr>
      <w:tr w:rsidR="005F3BAC" w:rsidRPr="005F3BAC" w14:paraId="6CDE6BAD" w14:textId="77777777" w:rsidTr="005F3BAC">
        <w:trPr>
          <w:trHeight w:val="300"/>
          <w:ins w:id="133" w:author="Hoan Ng" w:date="2017-03-20T22:18:00Z"/>
          <w:trPrChange w:id="134" w:author="Hoan Ng" w:date="2017-03-20T22:19:00Z">
            <w:trPr>
              <w:trHeight w:val="300"/>
            </w:trPr>
          </w:trPrChange>
        </w:trPr>
        <w:tc>
          <w:tcPr>
            <w:tcW w:w="9350" w:type="dxa"/>
            <w:gridSpan w:val="6"/>
            <w:hideMark/>
            <w:tcPrChange w:id="135" w:author="Hoan Ng" w:date="2017-03-20T22:19:00Z">
              <w:tcPr>
                <w:tcW w:w="15320" w:type="dxa"/>
                <w:gridSpan w:val="7"/>
                <w:hideMark/>
              </w:tcPr>
            </w:tcPrChange>
          </w:tcPr>
          <w:p w14:paraId="1334D50F" w14:textId="77777777" w:rsidR="005F3BAC" w:rsidRPr="005F3BAC" w:rsidRDefault="005F3BAC">
            <w:pPr>
              <w:jc w:val="center"/>
              <w:rPr>
                <w:ins w:id="136" w:author="Hoan Ng" w:date="2017-03-20T22:18:00Z"/>
                <w:b/>
                <w:bCs/>
              </w:rPr>
              <w:pPrChange w:id="137" w:author="Hoan Nguyễn Công" w:date="2019-07-05T18:33:00Z">
                <w:pPr/>
              </w:pPrChange>
            </w:pPr>
            <w:ins w:id="138" w:author="Hoan Ng" w:date="2017-03-20T22:18:00Z">
              <w:r w:rsidRPr="005F3BAC">
                <w:rPr>
                  <w:b/>
                  <w:bCs/>
                </w:rPr>
                <w:t>I. VIẾT BÁO CÁO</w:t>
              </w:r>
            </w:ins>
          </w:p>
        </w:tc>
      </w:tr>
      <w:tr w:rsidR="005F3BAC" w:rsidRPr="005F3BAC" w14:paraId="0A629662" w14:textId="77777777" w:rsidTr="00C93436">
        <w:trPr>
          <w:trHeight w:val="300"/>
          <w:ins w:id="139" w:author="Hoan Ng" w:date="2017-03-20T22:18:00Z"/>
          <w:trPrChange w:id="140" w:author="Ngo Vi" w:date="2019-07-05T18:40:00Z">
            <w:trPr>
              <w:trHeight w:val="300"/>
            </w:trPr>
          </w:trPrChange>
        </w:trPr>
        <w:tc>
          <w:tcPr>
            <w:tcW w:w="985" w:type="dxa"/>
            <w:hideMark/>
            <w:tcPrChange w:id="141" w:author="Ngo Vi" w:date="2019-07-05T18:40:00Z">
              <w:tcPr>
                <w:tcW w:w="8140" w:type="dxa"/>
                <w:gridSpan w:val="2"/>
                <w:hideMark/>
              </w:tcPr>
            </w:tcPrChange>
          </w:tcPr>
          <w:p w14:paraId="2BD5B3C6" w14:textId="77777777" w:rsidR="005F3BAC" w:rsidRPr="005F3BAC" w:rsidRDefault="005F3BAC">
            <w:pPr>
              <w:rPr>
                <w:ins w:id="142" w:author="Hoan Ng" w:date="2017-03-20T22:18:00Z"/>
                <w:b/>
                <w:bCs/>
              </w:rPr>
            </w:pPr>
            <w:ins w:id="143" w:author="Hoan Ng" w:date="2017-03-20T22:18:00Z">
              <w:r w:rsidRPr="005F3BAC">
                <w:rPr>
                  <w:b/>
                  <w:bCs/>
                </w:rPr>
                <w:t> </w:t>
              </w:r>
            </w:ins>
          </w:p>
        </w:tc>
        <w:tc>
          <w:tcPr>
            <w:tcW w:w="4702" w:type="dxa"/>
            <w:hideMark/>
            <w:tcPrChange w:id="144" w:author="Ngo Vi" w:date="2019-07-05T18:40:00Z">
              <w:tcPr>
                <w:tcW w:w="3340" w:type="dxa"/>
                <w:hideMark/>
              </w:tcPr>
            </w:tcPrChange>
          </w:tcPr>
          <w:p w14:paraId="405E8A5F" w14:textId="69D24FD4" w:rsidR="005F3BAC" w:rsidRPr="005F3BAC" w:rsidRDefault="005F3BAC">
            <w:pPr>
              <w:rPr>
                <w:ins w:id="145" w:author="Hoan Ng" w:date="2017-03-20T22:18:00Z"/>
                <w:b/>
                <w:bCs/>
              </w:rPr>
            </w:pPr>
            <w:ins w:id="146" w:author="Hoan Ng" w:date="2017-03-20T22:18:00Z">
              <w:del w:id="147" w:author="Ngo Vi" w:date="2019-07-05T18:32:00Z">
                <w:r w:rsidRPr="005F3BAC" w:rsidDel="00EB75AC">
                  <w:rPr>
                    <w:b/>
                    <w:bCs/>
                  </w:rPr>
                  <w:delText>Chướng 1 – Hiện trạng</w:delText>
                </w:r>
              </w:del>
            </w:ins>
          </w:p>
        </w:tc>
        <w:tc>
          <w:tcPr>
            <w:tcW w:w="1027" w:type="dxa"/>
            <w:hideMark/>
            <w:tcPrChange w:id="148" w:author="Ngo Vi" w:date="2019-07-05T18:40:00Z">
              <w:tcPr>
                <w:tcW w:w="960" w:type="dxa"/>
                <w:hideMark/>
              </w:tcPr>
            </w:tcPrChange>
          </w:tcPr>
          <w:p w14:paraId="05EF3761" w14:textId="37FD5CE5" w:rsidR="005F3BAC" w:rsidRPr="005F3BAC" w:rsidRDefault="005F3BAC">
            <w:pPr>
              <w:jc w:val="center"/>
              <w:rPr>
                <w:ins w:id="149" w:author="Hoan Ng" w:date="2017-03-20T22:18:00Z"/>
                <w:b/>
                <w:bCs/>
              </w:rPr>
              <w:pPrChange w:id="150" w:author="Hoan Nguyễn Công" w:date="2019-07-05T18:33:00Z">
                <w:pPr/>
              </w:pPrChange>
            </w:pPr>
          </w:p>
        </w:tc>
        <w:tc>
          <w:tcPr>
            <w:tcW w:w="1381" w:type="dxa"/>
            <w:hideMark/>
            <w:tcPrChange w:id="151" w:author="Ngo Vi" w:date="2019-07-05T18:40:00Z">
              <w:tcPr>
                <w:tcW w:w="960" w:type="dxa"/>
                <w:hideMark/>
              </w:tcPr>
            </w:tcPrChange>
          </w:tcPr>
          <w:p w14:paraId="452C480C" w14:textId="0DE17F22" w:rsidR="005F3BAC" w:rsidRPr="005F3BAC" w:rsidRDefault="005F3BAC">
            <w:pPr>
              <w:jc w:val="center"/>
              <w:rPr>
                <w:ins w:id="152" w:author="Hoan Ng" w:date="2017-03-20T22:18:00Z"/>
                <w:b/>
                <w:bCs/>
              </w:rPr>
              <w:pPrChange w:id="153" w:author="Hoan Nguyễn Công" w:date="2019-07-05T18:33:00Z">
                <w:pPr/>
              </w:pPrChange>
            </w:pPr>
          </w:p>
        </w:tc>
        <w:tc>
          <w:tcPr>
            <w:tcW w:w="465" w:type="dxa"/>
            <w:hideMark/>
            <w:tcPrChange w:id="154" w:author="Ngo Vi" w:date="2019-07-05T18:40:00Z">
              <w:tcPr>
                <w:tcW w:w="960" w:type="dxa"/>
                <w:hideMark/>
              </w:tcPr>
            </w:tcPrChange>
          </w:tcPr>
          <w:p w14:paraId="4ED4DCF5" w14:textId="1ED6E8D6" w:rsidR="005F3BAC" w:rsidRPr="005F3BAC" w:rsidRDefault="005F3BAC">
            <w:pPr>
              <w:jc w:val="center"/>
              <w:rPr>
                <w:ins w:id="155" w:author="Hoan Ng" w:date="2017-03-20T22:18:00Z"/>
                <w:b/>
                <w:bCs/>
              </w:rPr>
              <w:pPrChange w:id="156" w:author="Hoan Nguyễn Công" w:date="2019-07-05T18:33:00Z">
                <w:pPr/>
              </w:pPrChange>
            </w:pPr>
          </w:p>
        </w:tc>
        <w:tc>
          <w:tcPr>
            <w:tcW w:w="790" w:type="dxa"/>
            <w:hideMark/>
            <w:tcPrChange w:id="157" w:author="Ngo Vi" w:date="2019-07-05T18:40:00Z">
              <w:tcPr>
                <w:tcW w:w="960" w:type="dxa"/>
                <w:hideMark/>
              </w:tcPr>
            </w:tcPrChange>
          </w:tcPr>
          <w:p w14:paraId="572D92B9" w14:textId="35AF1709" w:rsidR="005F3BAC" w:rsidRPr="005F3BAC" w:rsidRDefault="005F3BAC">
            <w:pPr>
              <w:jc w:val="center"/>
              <w:rPr>
                <w:ins w:id="158" w:author="Hoan Ng" w:date="2017-03-20T22:18:00Z"/>
                <w:b/>
                <w:bCs/>
              </w:rPr>
              <w:pPrChange w:id="159" w:author="Hoan Nguyễn Công" w:date="2019-07-05T18:33:00Z">
                <w:pPr/>
              </w:pPrChange>
            </w:pPr>
          </w:p>
        </w:tc>
      </w:tr>
      <w:tr w:rsidR="00EB75AC" w:rsidRPr="005F3BAC" w14:paraId="255F0307" w14:textId="77777777" w:rsidTr="00C93436">
        <w:trPr>
          <w:trHeight w:val="300"/>
          <w:ins w:id="160" w:author="Ngo Vi" w:date="2019-07-05T18:32:00Z"/>
          <w:trPrChange w:id="161" w:author="Ngo Vi" w:date="2019-07-05T18:40:00Z">
            <w:trPr>
              <w:trHeight w:val="300"/>
            </w:trPr>
          </w:trPrChange>
        </w:trPr>
        <w:tc>
          <w:tcPr>
            <w:tcW w:w="985" w:type="dxa"/>
            <w:tcPrChange w:id="162" w:author="Ngo Vi" w:date="2019-07-05T18:40:00Z">
              <w:tcPr>
                <w:tcW w:w="985" w:type="dxa"/>
              </w:tcPr>
            </w:tcPrChange>
          </w:tcPr>
          <w:p w14:paraId="35F326D3" w14:textId="77777777" w:rsidR="00EB75AC" w:rsidRPr="005F3BAC" w:rsidRDefault="00EB75AC">
            <w:pPr>
              <w:rPr>
                <w:ins w:id="163" w:author="Ngo Vi" w:date="2019-07-05T18:32:00Z"/>
                <w:b/>
                <w:bCs/>
              </w:rPr>
            </w:pPr>
          </w:p>
        </w:tc>
        <w:tc>
          <w:tcPr>
            <w:tcW w:w="4702" w:type="dxa"/>
            <w:tcPrChange w:id="164" w:author="Ngo Vi" w:date="2019-07-05T18:40:00Z">
              <w:tcPr>
                <w:tcW w:w="4702" w:type="dxa"/>
                <w:gridSpan w:val="2"/>
              </w:tcPr>
            </w:tcPrChange>
          </w:tcPr>
          <w:p w14:paraId="4C253961" w14:textId="4543B8E4" w:rsidR="00EB75AC" w:rsidRPr="005F3BAC" w:rsidDel="00EB75AC" w:rsidRDefault="00EB75AC">
            <w:pPr>
              <w:rPr>
                <w:ins w:id="165" w:author="Ngo Vi" w:date="2019-07-05T18:32:00Z"/>
                <w:b/>
                <w:bCs/>
              </w:rPr>
            </w:pPr>
            <w:ins w:id="166" w:author="Ngo Vi" w:date="2019-07-05T18:32:00Z">
              <w:r>
                <w:rPr>
                  <w:b/>
                  <w:bCs/>
                </w:rPr>
                <w:t>Lời nói đầu</w:t>
              </w:r>
            </w:ins>
          </w:p>
        </w:tc>
        <w:tc>
          <w:tcPr>
            <w:tcW w:w="1027" w:type="dxa"/>
            <w:tcPrChange w:id="167" w:author="Ngo Vi" w:date="2019-07-05T18:40:00Z">
              <w:tcPr>
                <w:tcW w:w="1027" w:type="dxa"/>
              </w:tcPr>
            </w:tcPrChange>
          </w:tcPr>
          <w:p w14:paraId="4B171814" w14:textId="77777777" w:rsidR="00EB75AC" w:rsidRPr="005F3BAC" w:rsidRDefault="00EB75AC">
            <w:pPr>
              <w:jc w:val="center"/>
              <w:rPr>
                <w:ins w:id="168" w:author="Ngo Vi" w:date="2019-07-05T18:32:00Z"/>
                <w:b/>
                <w:bCs/>
              </w:rPr>
              <w:pPrChange w:id="169" w:author="Hoan Nguyễn Công" w:date="2019-07-05T18:33:00Z">
                <w:pPr/>
              </w:pPrChange>
            </w:pPr>
          </w:p>
        </w:tc>
        <w:tc>
          <w:tcPr>
            <w:tcW w:w="1381" w:type="dxa"/>
            <w:tcPrChange w:id="170" w:author="Ngo Vi" w:date="2019-07-05T18:40:00Z">
              <w:tcPr>
                <w:tcW w:w="868" w:type="dxa"/>
              </w:tcPr>
            </w:tcPrChange>
          </w:tcPr>
          <w:p w14:paraId="500388F0" w14:textId="73885B8C" w:rsidR="00EB75AC" w:rsidRPr="005F3BAC" w:rsidRDefault="00EB75AC">
            <w:pPr>
              <w:jc w:val="center"/>
              <w:rPr>
                <w:ins w:id="171" w:author="Ngo Vi" w:date="2019-07-05T18:32:00Z"/>
                <w:b/>
                <w:bCs/>
              </w:rPr>
              <w:pPrChange w:id="172" w:author="Hoan Nguyễn Công" w:date="2019-07-05T18:33:00Z">
                <w:pPr/>
              </w:pPrChange>
            </w:pPr>
            <w:ins w:id="173" w:author="Ngo Vi" w:date="2019-07-05T18:32:00Z">
              <w:r>
                <w:rPr>
                  <w:b/>
                  <w:bCs/>
                </w:rPr>
                <w:t>Trung</w:t>
              </w:r>
            </w:ins>
          </w:p>
        </w:tc>
        <w:tc>
          <w:tcPr>
            <w:tcW w:w="465" w:type="dxa"/>
            <w:tcPrChange w:id="174" w:author="Ngo Vi" w:date="2019-07-05T18:40:00Z">
              <w:tcPr>
                <w:tcW w:w="978" w:type="dxa"/>
              </w:tcPr>
            </w:tcPrChange>
          </w:tcPr>
          <w:p w14:paraId="32A93894" w14:textId="029BE628" w:rsidR="00EB75AC" w:rsidRPr="005F3BAC" w:rsidRDefault="003C3852">
            <w:pPr>
              <w:jc w:val="center"/>
              <w:rPr>
                <w:ins w:id="175" w:author="Ngo Vi" w:date="2019-07-05T18:32:00Z"/>
                <w:b/>
                <w:bCs/>
              </w:rPr>
              <w:pPrChange w:id="176" w:author="Hoan Nguyễn Công" w:date="2019-07-05T18:33:00Z">
                <w:pPr/>
              </w:pPrChange>
            </w:pPr>
            <w:ins w:id="177" w:author="DAO NAM LY" w:date="2019-07-06T06:51:00Z">
              <w:r>
                <w:rPr>
                  <w:b/>
                  <w:bCs/>
                </w:rPr>
                <w:t>100%</w:t>
              </w:r>
            </w:ins>
          </w:p>
        </w:tc>
        <w:tc>
          <w:tcPr>
            <w:tcW w:w="790" w:type="dxa"/>
            <w:tcPrChange w:id="178" w:author="Ngo Vi" w:date="2019-07-05T18:40:00Z">
              <w:tcPr>
                <w:tcW w:w="790" w:type="dxa"/>
              </w:tcPr>
            </w:tcPrChange>
          </w:tcPr>
          <w:p w14:paraId="20EC53FE" w14:textId="77777777" w:rsidR="00EB75AC" w:rsidRPr="005F3BAC" w:rsidRDefault="00EB75AC">
            <w:pPr>
              <w:jc w:val="center"/>
              <w:rPr>
                <w:ins w:id="179" w:author="Ngo Vi" w:date="2019-07-05T18:32:00Z"/>
                <w:b/>
                <w:bCs/>
              </w:rPr>
              <w:pPrChange w:id="180" w:author="Hoan Nguyễn Công" w:date="2019-07-05T18:33:00Z">
                <w:pPr/>
              </w:pPrChange>
            </w:pPr>
          </w:p>
        </w:tc>
      </w:tr>
      <w:tr w:rsidR="00EB75AC" w:rsidRPr="005F3BAC" w14:paraId="0CB2B94A" w14:textId="77777777" w:rsidTr="00C93436">
        <w:trPr>
          <w:trHeight w:val="300"/>
          <w:ins w:id="181" w:author="Ngo Vi" w:date="2019-07-05T18:32:00Z"/>
          <w:trPrChange w:id="182" w:author="Ngo Vi" w:date="2019-07-05T18:40:00Z">
            <w:trPr>
              <w:trHeight w:val="300"/>
            </w:trPr>
          </w:trPrChange>
        </w:trPr>
        <w:tc>
          <w:tcPr>
            <w:tcW w:w="985" w:type="dxa"/>
            <w:tcPrChange w:id="183" w:author="Ngo Vi" w:date="2019-07-05T18:40:00Z">
              <w:tcPr>
                <w:tcW w:w="985" w:type="dxa"/>
              </w:tcPr>
            </w:tcPrChange>
          </w:tcPr>
          <w:p w14:paraId="127629B1" w14:textId="77777777" w:rsidR="00EB75AC" w:rsidRPr="005F3BAC" w:rsidRDefault="00EB75AC">
            <w:pPr>
              <w:rPr>
                <w:ins w:id="184" w:author="Ngo Vi" w:date="2019-07-05T18:32:00Z"/>
                <w:b/>
                <w:bCs/>
              </w:rPr>
            </w:pPr>
          </w:p>
        </w:tc>
        <w:tc>
          <w:tcPr>
            <w:tcW w:w="4702" w:type="dxa"/>
            <w:tcPrChange w:id="185" w:author="Ngo Vi" w:date="2019-07-05T18:40:00Z">
              <w:tcPr>
                <w:tcW w:w="4702" w:type="dxa"/>
                <w:gridSpan w:val="2"/>
              </w:tcPr>
            </w:tcPrChange>
          </w:tcPr>
          <w:p w14:paraId="5A2A31CF" w14:textId="6FD0B97E" w:rsidR="00EB75AC" w:rsidRPr="005F3BAC" w:rsidRDefault="00EB75AC">
            <w:pPr>
              <w:rPr>
                <w:ins w:id="186" w:author="Ngo Vi" w:date="2019-07-05T18:32:00Z"/>
                <w:b/>
                <w:bCs/>
              </w:rPr>
            </w:pPr>
            <w:ins w:id="187" w:author="Ngo Vi" w:date="2019-07-05T18:32:00Z">
              <w:r w:rsidRPr="005F3BAC">
                <w:rPr>
                  <w:b/>
                  <w:bCs/>
                </w:rPr>
                <w:t>Chướng 1 – Hiện trạng</w:t>
              </w:r>
            </w:ins>
          </w:p>
        </w:tc>
        <w:tc>
          <w:tcPr>
            <w:tcW w:w="1027" w:type="dxa"/>
            <w:tcPrChange w:id="188" w:author="Ngo Vi" w:date="2019-07-05T18:40:00Z">
              <w:tcPr>
                <w:tcW w:w="1027" w:type="dxa"/>
              </w:tcPr>
            </w:tcPrChange>
          </w:tcPr>
          <w:p w14:paraId="1FC5A91E" w14:textId="77777777" w:rsidR="00EB75AC" w:rsidRPr="005F3BAC" w:rsidRDefault="00EB75AC">
            <w:pPr>
              <w:jc w:val="center"/>
              <w:rPr>
                <w:ins w:id="189" w:author="Ngo Vi" w:date="2019-07-05T18:32:00Z"/>
                <w:b/>
                <w:bCs/>
              </w:rPr>
              <w:pPrChange w:id="190" w:author="Hoan Nguyễn Công" w:date="2019-07-05T18:33:00Z">
                <w:pPr/>
              </w:pPrChange>
            </w:pPr>
          </w:p>
        </w:tc>
        <w:tc>
          <w:tcPr>
            <w:tcW w:w="1381" w:type="dxa"/>
            <w:tcPrChange w:id="191" w:author="Ngo Vi" w:date="2019-07-05T18:40:00Z">
              <w:tcPr>
                <w:tcW w:w="868" w:type="dxa"/>
              </w:tcPr>
            </w:tcPrChange>
          </w:tcPr>
          <w:p w14:paraId="7CF5B258" w14:textId="77777777" w:rsidR="00EB75AC" w:rsidRPr="005F3BAC" w:rsidRDefault="00EB75AC">
            <w:pPr>
              <w:jc w:val="center"/>
              <w:rPr>
                <w:ins w:id="192" w:author="Ngo Vi" w:date="2019-07-05T18:32:00Z"/>
                <w:b/>
                <w:bCs/>
              </w:rPr>
              <w:pPrChange w:id="193" w:author="Hoan Nguyễn Công" w:date="2019-07-05T18:33:00Z">
                <w:pPr/>
              </w:pPrChange>
            </w:pPr>
          </w:p>
        </w:tc>
        <w:tc>
          <w:tcPr>
            <w:tcW w:w="465" w:type="dxa"/>
            <w:tcPrChange w:id="194" w:author="Ngo Vi" w:date="2019-07-05T18:40:00Z">
              <w:tcPr>
                <w:tcW w:w="978" w:type="dxa"/>
              </w:tcPr>
            </w:tcPrChange>
          </w:tcPr>
          <w:p w14:paraId="78C7E0FD" w14:textId="77777777" w:rsidR="00EB75AC" w:rsidRPr="005F3BAC" w:rsidRDefault="00EB75AC">
            <w:pPr>
              <w:jc w:val="center"/>
              <w:rPr>
                <w:ins w:id="195" w:author="Ngo Vi" w:date="2019-07-05T18:32:00Z"/>
                <w:b/>
                <w:bCs/>
              </w:rPr>
              <w:pPrChange w:id="196" w:author="Hoan Nguyễn Công" w:date="2019-07-05T18:33:00Z">
                <w:pPr/>
              </w:pPrChange>
            </w:pPr>
          </w:p>
        </w:tc>
        <w:tc>
          <w:tcPr>
            <w:tcW w:w="790" w:type="dxa"/>
            <w:tcPrChange w:id="197" w:author="Ngo Vi" w:date="2019-07-05T18:40:00Z">
              <w:tcPr>
                <w:tcW w:w="790" w:type="dxa"/>
              </w:tcPr>
            </w:tcPrChange>
          </w:tcPr>
          <w:p w14:paraId="270F300A" w14:textId="77777777" w:rsidR="00EB75AC" w:rsidRPr="005F3BAC" w:rsidRDefault="00EB75AC">
            <w:pPr>
              <w:jc w:val="center"/>
              <w:rPr>
                <w:ins w:id="198" w:author="Ngo Vi" w:date="2019-07-05T18:32:00Z"/>
                <w:b/>
                <w:bCs/>
              </w:rPr>
              <w:pPrChange w:id="199" w:author="Hoan Nguyễn Công" w:date="2019-07-05T18:33:00Z">
                <w:pPr/>
              </w:pPrChange>
            </w:pPr>
          </w:p>
        </w:tc>
      </w:tr>
      <w:tr w:rsidR="005F3BAC" w:rsidRPr="005F3BAC" w14:paraId="5ED53D5F" w14:textId="77777777" w:rsidTr="00C93436">
        <w:trPr>
          <w:trHeight w:val="300"/>
          <w:ins w:id="200" w:author="Hoan Ng" w:date="2017-03-20T22:18:00Z"/>
          <w:trPrChange w:id="201" w:author="Ngo Vi" w:date="2019-07-05T18:40:00Z">
            <w:trPr>
              <w:trHeight w:val="300"/>
            </w:trPr>
          </w:trPrChange>
        </w:trPr>
        <w:tc>
          <w:tcPr>
            <w:tcW w:w="985" w:type="dxa"/>
            <w:hideMark/>
            <w:tcPrChange w:id="202" w:author="Ngo Vi" w:date="2019-07-05T18:40:00Z">
              <w:tcPr>
                <w:tcW w:w="8140" w:type="dxa"/>
                <w:gridSpan w:val="2"/>
                <w:hideMark/>
              </w:tcPr>
            </w:tcPrChange>
          </w:tcPr>
          <w:p w14:paraId="032FD28C" w14:textId="77777777" w:rsidR="005F3BAC" w:rsidRPr="005F3BAC" w:rsidRDefault="005F3BAC">
            <w:pPr>
              <w:rPr>
                <w:ins w:id="203" w:author="Hoan Ng" w:date="2017-03-20T22:18:00Z"/>
                <w:b/>
                <w:bCs/>
              </w:rPr>
            </w:pPr>
            <w:ins w:id="204" w:author="Hoan Ng" w:date="2017-03-20T22:18:00Z">
              <w:r w:rsidRPr="005F3BAC">
                <w:rPr>
                  <w:b/>
                  <w:bCs/>
                </w:rPr>
                <w:t> </w:t>
              </w:r>
            </w:ins>
          </w:p>
        </w:tc>
        <w:tc>
          <w:tcPr>
            <w:tcW w:w="4702" w:type="dxa"/>
            <w:hideMark/>
            <w:tcPrChange w:id="205" w:author="Ngo Vi" w:date="2019-07-05T18:40:00Z">
              <w:tcPr>
                <w:tcW w:w="3340" w:type="dxa"/>
                <w:hideMark/>
              </w:tcPr>
            </w:tcPrChange>
          </w:tcPr>
          <w:p w14:paraId="5CACE706" w14:textId="77777777" w:rsidR="005F3BAC" w:rsidRPr="005F3BAC" w:rsidRDefault="005F3BAC" w:rsidP="005F3BAC">
            <w:pPr>
              <w:rPr>
                <w:ins w:id="206" w:author="Hoan Ng" w:date="2017-03-20T22:18:00Z"/>
                <w:b/>
                <w:bCs/>
              </w:rPr>
            </w:pPr>
            <w:ins w:id="207" w:author="Hoan Ng" w:date="2017-03-20T22:18:00Z">
              <w:r w:rsidRPr="005F3BAC">
                <w:rPr>
                  <w:b/>
                  <w:bCs/>
                </w:rPr>
                <w:t>1.1. Hiện trạng tổ chức</w:t>
              </w:r>
            </w:ins>
          </w:p>
        </w:tc>
        <w:tc>
          <w:tcPr>
            <w:tcW w:w="1027" w:type="dxa"/>
            <w:hideMark/>
            <w:tcPrChange w:id="208" w:author="Ngo Vi" w:date="2019-07-05T18:40:00Z">
              <w:tcPr>
                <w:tcW w:w="960" w:type="dxa"/>
                <w:hideMark/>
              </w:tcPr>
            </w:tcPrChange>
          </w:tcPr>
          <w:p w14:paraId="7027CACA" w14:textId="19137E14" w:rsidR="005F3BAC" w:rsidRPr="005F3BAC" w:rsidRDefault="005F3BAC">
            <w:pPr>
              <w:jc w:val="center"/>
              <w:rPr>
                <w:ins w:id="209" w:author="Hoan Ng" w:date="2017-03-20T22:18:00Z"/>
                <w:b/>
                <w:bCs/>
              </w:rPr>
              <w:pPrChange w:id="210" w:author="Hoan Nguyễn Công" w:date="2019-07-05T18:33:00Z">
                <w:pPr/>
              </w:pPrChange>
            </w:pPr>
          </w:p>
        </w:tc>
        <w:tc>
          <w:tcPr>
            <w:tcW w:w="1381" w:type="dxa"/>
            <w:hideMark/>
            <w:tcPrChange w:id="211" w:author="Ngo Vi" w:date="2019-07-05T18:40:00Z">
              <w:tcPr>
                <w:tcW w:w="960" w:type="dxa"/>
                <w:hideMark/>
              </w:tcPr>
            </w:tcPrChange>
          </w:tcPr>
          <w:p w14:paraId="419B90A8" w14:textId="40117F71" w:rsidR="005F3BAC" w:rsidRPr="005F3BAC" w:rsidRDefault="00AC2FF4">
            <w:pPr>
              <w:jc w:val="center"/>
              <w:rPr>
                <w:ins w:id="212" w:author="Hoan Ng" w:date="2017-03-20T22:18:00Z"/>
                <w:b/>
                <w:bCs/>
              </w:rPr>
              <w:pPrChange w:id="213" w:author="Hoan Nguyễn Công" w:date="2019-07-05T18:33:00Z">
                <w:pPr/>
              </w:pPrChange>
            </w:pPr>
            <w:ins w:id="214" w:author="Ngo Vi" w:date="2019-07-05T18:46:00Z">
              <w:r>
                <w:rPr>
                  <w:b/>
                  <w:bCs/>
                </w:rPr>
                <w:t>Team</w:t>
              </w:r>
            </w:ins>
          </w:p>
        </w:tc>
        <w:tc>
          <w:tcPr>
            <w:tcW w:w="465" w:type="dxa"/>
            <w:hideMark/>
            <w:tcPrChange w:id="215" w:author="Ngo Vi" w:date="2019-07-05T18:40:00Z">
              <w:tcPr>
                <w:tcW w:w="960" w:type="dxa"/>
                <w:hideMark/>
              </w:tcPr>
            </w:tcPrChange>
          </w:tcPr>
          <w:p w14:paraId="08095ED1" w14:textId="039F96A1" w:rsidR="005F3BAC" w:rsidRPr="005F3BAC" w:rsidRDefault="003C3852">
            <w:pPr>
              <w:jc w:val="center"/>
              <w:rPr>
                <w:ins w:id="216" w:author="Hoan Ng" w:date="2017-03-20T22:18:00Z"/>
                <w:b/>
                <w:bCs/>
              </w:rPr>
              <w:pPrChange w:id="217" w:author="Hoan Nguyễn Công" w:date="2019-07-05T18:33:00Z">
                <w:pPr/>
              </w:pPrChange>
            </w:pPr>
            <w:ins w:id="218" w:author="DAO NAM LY" w:date="2019-07-06T06:51:00Z">
              <w:r>
                <w:rPr>
                  <w:b/>
                  <w:bCs/>
                </w:rPr>
                <w:t>100%</w:t>
              </w:r>
            </w:ins>
          </w:p>
        </w:tc>
        <w:tc>
          <w:tcPr>
            <w:tcW w:w="790" w:type="dxa"/>
            <w:hideMark/>
            <w:tcPrChange w:id="219" w:author="Ngo Vi" w:date="2019-07-05T18:40:00Z">
              <w:tcPr>
                <w:tcW w:w="960" w:type="dxa"/>
                <w:hideMark/>
              </w:tcPr>
            </w:tcPrChange>
          </w:tcPr>
          <w:p w14:paraId="6A872CF9" w14:textId="49DDD6C1" w:rsidR="005F3BAC" w:rsidRPr="005F3BAC" w:rsidRDefault="005F3BAC">
            <w:pPr>
              <w:jc w:val="center"/>
              <w:rPr>
                <w:ins w:id="220" w:author="Hoan Ng" w:date="2017-03-20T22:18:00Z"/>
                <w:b/>
                <w:bCs/>
              </w:rPr>
              <w:pPrChange w:id="221" w:author="Hoan Nguyễn Công" w:date="2019-07-05T18:33:00Z">
                <w:pPr/>
              </w:pPrChange>
            </w:pPr>
          </w:p>
        </w:tc>
      </w:tr>
      <w:tr w:rsidR="005F3BAC" w:rsidRPr="005F3BAC" w14:paraId="0919D1F6" w14:textId="77777777" w:rsidTr="00C93436">
        <w:trPr>
          <w:trHeight w:val="300"/>
          <w:ins w:id="222" w:author="Hoan Ng" w:date="2017-03-20T22:18:00Z"/>
          <w:trPrChange w:id="223" w:author="Ngo Vi" w:date="2019-07-05T18:40:00Z">
            <w:trPr>
              <w:trHeight w:val="300"/>
            </w:trPr>
          </w:trPrChange>
        </w:trPr>
        <w:tc>
          <w:tcPr>
            <w:tcW w:w="985" w:type="dxa"/>
            <w:hideMark/>
            <w:tcPrChange w:id="224" w:author="Ngo Vi" w:date="2019-07-05T18:40:00Z">
              <w:tcPr>
                <w:tcW w:w="8140" w:type="dxa"/>
                <w:gridSpan w:val="2"/>
                <w:hideMark/>
              </w:tcPr>
            </w:tcPrChange>
          </w:tcPr>
          <w:p w14:paraId="35A05B73" w14:textId="77777777" w:rsidR="005F3BAC" w:rsidRPr="005F3BAC" w:rsidRDefault="005F3BAC">
            <w:pPr>
              <w:rPr>
                <w:ins w:id="225" w:author="Hoan Ng" w:date="2017-03-20T22:18:00Z"/>
                <w:b/>
                <w:bCs/>
              </w:rPr>
            </w:pPr>
            <w:ins w:id="226" w:author="Hoan Ng" w:date="2017-03-20T22:18:00Z">
              <w:r w:rsidRPr="005F3BAC">
                <w:rPr>
                  <w:b/>
                  <w:bCs/>
                </w:rPr>
                <w:t> </w:t>
              </w:r>
            </w:ins>
          </w:p>
        </w:tc>
        <w:tc>
          <w:tcPr>
            <w:tcW w:w="4702" w:type="dxa"/>
            <w:hideMark/>
            <w:tcPrChange w:id="227" w:author="Ngo Vi" w:date="2019-07-05T18:40:00Z">
              <w:tcPr>
                <w:tcW w:w="3340" w:type="dxa"/>
                <w:hideMark/>
              </w:tcPr>
            </w:tcPrChange>
          </w:tcPr>
          <w:p w14:paraId="63E120DE" w14:textId="6207BB89" w:rsidR="005F3BAC" w:rsidRPr="005F3BAC" w:rsidRDefault="005F3BAC" w:rsidP="005F3BAC">
            <w:pPr>
              <w:rPr>
                <w:ins w:id="228" w:author="Hoan Ng" w:date="2017-03-20T22:18:00Z"/>
                <w:b/>
                <w:bCs/>
              </w:rPr>
            </w:pPr>
            <w:ins w:id="229" w:author="Hoan Ng" w:date="2017-03-20T22:18:00Z">
              <w:r w:rsidRPr="005F3BAC">
                <w:rPr>
                  <w:b/>
                  <w:bCs/>
                </w:rPr>
                <w:t xml:space="preserve">1.2. </w:t>
              </w:r>
            </w:ins>
            <w:ins w:id="230" w:author="DAO NAM LY" w:date="2019-07-06T06:46:00Z">
              <w:r w:rsidR="007572A0">
                <w:rPr>
                  <w:b/>
                  <w:bCs/>
                </w:rPr>
                <w:t>Hiện trạng nghiệp vụ</w:t>
              </w:r>
            </w:ins>
            <w:ins w:id="231" w:author="Hoan Ng" w:date="2017-03-20T22:18:00Z">
              <w:del w:id="232" w:author="DAO NAM LY" w:date="2019-07-06T06:46:00Z">
                <w:r w:rsidRPr="005F3BAC" w:rsidDel="007572A0">
                  <w:rPr>
                    <w:b/>
                    <w:bCs/>
                  </w:rPr>
                  <w:delText> </w:delText>
                </w:r>
              </w:del>
            </w:ins>
          </w:p>
        </w:tc>
        <w:tc>
          <w:tcPr>
            <w:tcW w:w="1027" w:type="dxa"/>
            <w:hideMark/>
            <w:tcPrChange w:id="233" w:author="Ngo Vi" w:date="2019-07-05T18:40:00Z">
              <w:tcPr>
                <w:tcW w:w="960" w:type="dxa"/>
                <w:hideMark/>
              </w:tcPr>
            </w:tcPrChange>
          </w:tcPr>
          <w:p w14:paraId="4EB6D989" w14:textId="5E848E97" w:rsidR="005F3BAC" w:rsidRPr="005F3BAC" w:rsidRDefault="005F3BAC">
            <w:pPr>
              <w:jc w:val="center"/>
              <w:rPr>
                <w:ins w:id="234" w:author="Hoan Ng" w:date="2017-03-20T22:18:00Z"/>
                <w:b/>
                <w:bCs/>
              </w:rPr>
              <w:pPrChange w:id="235" w:author="Hoan Nguyễn Công" w:date="2019-07-05T18:33:00Z">
                <w:pPr/>
              </w:pPrChange>
            </w:pPr>
          </w:p>
        </w:tc>
        <w:tc>
          <w:tcPr>
            <w:tcW w:w="1381" w:type="dxa"/>
            <w:tcPrChange w:id="236" w:author="Ngo Vi" w:date="2019-07-05T18:40:00Z">
              <w:tcPr>
                <w:tcW w:w="960" w:type="dxa"/>
              </w:tcPr>
            </w:tcPrChange>
          </w:tcPr>
          <w:p w14:paraId="57C44465" w14:textId="21DD94EC" w:rsidR="005F3BAC" w:rsidRPr="005F3BAC" w:rsidRDefault="00AC2FF4">
            <w:pPr>
              <w:jc w:val="center"/>
              <w:rPr>
                <w:ins w:id="237" w:author="Hoan Ng" w:date="2017-03-20T22:18:00Z"/>
                <w:b/>
                <w:bCs/>
              </w:rPr>
              <w:pPrChange w:id="238" w:author="Hoan Nguyễn Công" w:date="2019-07-05T18:33:00Z">
                <w:pPr/>
              </w:pPrChange>
            </w:pPr>
            <w:ins w:id="239" w:author="Ngo Vi" w:date="2019-07-05T18:43:00Z">
              <w:r>
                <w:rPr>
                  <w:b/>
                  <w:bCs/>
                </w:rPr>
                <w:t>T</w:t>
              </w:r>
            </w:ins>
            <w:ins w:id="240" w:author="Ngo Vi" w:date="2019-07-05T18:46:00Z">
              <w:r>
                <w:rPr>
                  <w:b/>
                  <w:bCs/>
                </w:rPr>
                <w:t>eam</w:t>
              </w:r>
            </w:ins>
          </w:p>
        </w:tc>
        <w:tc>
          <w:tcPr>
            <w:tcW w:w="465" w:type="dxa"/>
            <w:hideMark/>
            <w:tcPrChange w:id="241" w:author="Ngo Vi" w:date="2019-07-05T18:40:00Z">
              <w:tcPr>
                <w:tcW w:w="960" w:type="dxa"/>
                <w:hideMark/>
              </w:tcPr>
            </w:tcPrChange>
          </w:tcPr>
          <w:p w14:paraId="1F80B88D" w14:textId="31D943FB" w:rsidR="005F3BAC" w:rsidRPr="005F3BAC" w:rsidRDefault="003C3852">
            <w:pPr>
              <w:jc w:val="center"/>
              <w:rPr>
                <w:ins w:id="242" w:author="Hoan Ng" w:date="2017-03-20T22:18:00Z"/>
                <w:b/>
                <w:bCs/>
              </w:rPr>
              <w:pPrChange w:id="243" w:author="Hoan Nguyễn Công" w:date="2019-07-05T18:33:00Z">
                <w:pPr/>
              </w:pPrChange>
            </w:pPr>
            <w:ins w:id="244" w:author="DAO NAM LY" w:date="2019-07-06T06:51:00Z">
              <w:r>
                <w:rPr>
                  <w:b/>
                  <w:bCs/>
                </w:rPr>
                <w:t>100%</w:t>
              </w:r>
            </w:ins>
          </w:p>
        </w:tc>
        <w:tc>
          <w:tcPr>
            <w:tcW w:w="790" w:type="dxa"/>
            <w:hideMark/>
            <w:tcPrChange w:id="245" w:author="Ngo Vi" w:date="2019-07-05T18:40:00Z">
              <w:tcPr>
                <w:tcW w:w="960" w:type="dxa"/>
                <w:hideMark/>
              </w:tcPr>
            </w:tcPrChange>
          </w:tcPr>
          <w:p w14:paraId="2834B53E" w14:textId="3C4AEC29" w:rsidR="005F3BAC" w:rsidRPr="005F3BAC" w:rsidRDefault="005F3BAC">
            <w:pPr>
              <w:jc w:val="center"/>
              <w:rPr>
                <w:ins w:id="246" w:author="Hoan Ng" w:date="2017-03-20T22:18:00Z"/>
                <w:b/>
                <w:bCs/>
              </w:rPr>
              <w:pPrChange w:id="247" w:author="Hoan Nguyễn Công" w:date="2019-07-05T18:33:00Z">
                <w:pPr/>
              </w:pPrChange>
            </w:pPr>
          </w:p>
        </w:tc>
      </w:tr>
      <w:tr w:rsidR="005F3BAC" w:rsidRPr="005F3BAC" w14:paraId="3CC80E27" w14:textId="77777777" w:rsidTr="00C93436">
        <w:trPr>
          <w:trHeight w:val="300"/>
          <w:ins w:id="248" w:author="Hoan Ng" w:date="2017-03-20T22:18:00Z"/>
          <w:trPrChange w:id="249" w:author="Ngo Vi" w:date="2019-07-05T18:40:00Z">
            <w:trPr>
              <w:trHeight w:val="300"/>
            </w:trPr>
          </w:trPrChange>
        </w:trPr>
        <w:tc>
          <w:tcPr>
            <w:tcW w:w="985" w:type="dxa"/>
            <w:hideMark/>
            <w:tcPrChange w:id="250" w:author="Ngo Vi" w:date="2019-07-05T18:40:00Z">
              <w:tcPr>
                <w:tcW w:w="8140" w:type="dxa"/>
                <w:gridSpan w:val="2"/>
                <w:hideMark/>
              </w:tcPr>
            </w:tcPrChange>
          </w:tcPr>
          <w:p w14:paraId="3E9873F4" w14:textId="77777777" w:rsidR="005F3BAC" w:rsidRPr="005F3BAC" w:rsidRDefault="005F3BAC">
            <w:pPr>
              <w:rPr>
                <w:ins w:id="251" w:author="Hoan Ng" w:date="2017-03-20T22:18:00Z"/>
                <w:b/>
                <w:bCs/>
              </w:rPr>
            </w:pPr>
            <w:ins w:id="252" w:author="Hoan Ng" w:date="2017-03-20T22:18:00Z">
              <w:r w:rsidRPr="005F3BAC">
                <w:rPr>
                  <w:b/>
                  <w:bCs/>
                </w:rPr>
                <w:t> </w:t>
              </w:r>
            </w:ins>
          </w:p>
        </w:tc>
        <w:tc>
          <w:tcPr>
            <w:tcW w:w="4702" w:type="dxa"/>
            <w:hideMark/>
            <w:tcPrChange w:id="253" w:author="Ngo Vi" w:date="2019-07-05T18:40:00Z">
              <w:tcPr>
                <w:tcW w:w="3340" w:type="dxa"/>
                <w:hideMark/>
              </w:tcPr>
            </w:tcPrChange>
          </w:tcPr>
          <w:p w14:paraId="79A52A35" w14:textId="4A617C84" w:rsidR="005F3BAC" w:rsidRPr="005F3BAC" w:rsidRDefault="005F3BAC" w:rsidP="005F3BAC">
            <w:pPr>
              <w:rPr>
                <w:ins w:id="254" w:author="Hoan Ng" w:date="2017-03-20T22:18:00Z"/>
                <w:b/>
                <w:bCs/>
              </w:rPr>
            </w:pPr>
            <w:ins w:id="255" w:author="Hoan Ng" w:date="2017-03-20T22:18:00Z">
              <w:r w:rsidRPr="005F3BAC">
                <w:rPr>
                  <w:b/>
                  <w:bCs/>
                </w:rPr>
                <w:t>1.3.  </w:t>
              </w:r>
            </w:ins>
            <w:ins w:id="256" w:author="DAO NAM LY" w:date="2019-07-06T06:46:00Z">
              <w:r w:rsidR="007572A0">
                <w:rPr>
                  <w:b/>
                  <w:bCs/>
                </w:rPr>
                <w:t>Hiện trạng tin học</w:t>
              </w:r>
            </w:ins>
          </w:p>
        </w:tc>
        <w:tc>
          <w:tcPr>
            <w:tcW w:w="1027" w:type="dxa"/>
            <w:hideMark/>
            <w:tcPrChange w:id="257" w:author="Ngo Vi" w:date="2019-07-05T18:40:00Z">
              <w:tcPr>
                <w:tcW w:w="960" w:type="dxa"/>
                <w:hideMark/>
              </w:tcPr>
            </w:tcPrChange>
          </w:tcPr>
          <w:p w14:paraId="505139E6" w14:textId="2152AB4D" w:rsidR="005F3BAC" w:rsidRPr="005F3BAC" w:rsidRDefault="005F3BAC">
            <w:pPr>
              <w:jc w:val="center"/>
              <w:rPr>
                <w:ins w:id="258" w:author="Hoan Ng" w:date="2017-03-20T22:18:00Z"/>
                <w:b/>
                <w:bCs/>
              </w:rPr>
              <w:pPrChange w:id="259" w:author="Hoan Nguyễn Công" w:date="2019-07-05T18:33:00Z">
                <w:pPr/>
              </w:pPrChange>
            </w:pPr>
          </w:p>
        </w:tc>
        <w:tc>
          <w:tcPr>
            <w:tcW w:w="1381" w:type="dxa"/>
            <w:hideMark/>
            <w:tcPrChange w:id="260" w:author="Ngo Vi" w:date="2019-07-05T18:40:00Z">
              <w:tcPr>
                <w:tcW w:w="960" w:type="dxa"/>
                <w:hideMark/>
              </w:tcPr>
            </w:tcPrChange>
          </w:tcPr>
          <w:p w14:paraId="57271621" w14:textId="6E9F371E" w:rsidR="005F3BAC" w:rsidRPr="005F3BAC" w:rsidRDefault="00AC2FF4">
            <w:pPr>
              <w:jc w:val="center"/>
              <w:rPr>
                <w:ins w:id="261" w:author="Hoan Ng" w:date="2017-03-20T22:18:00Z"/>
                <w:b/>
                <w:bCs/>
              </w:rPr>
              <w:pPrChange w:id="262" w:author="Hoan Nguyễn Công" w:date="2019-07-05T18:33:00Z">
                <w:pPr/>
              </w:pPrChange>
            </w:pPr>
            <w:ins w:id="263" w:author="Ngo Vi" w:date="2019-07-05T18:43:00Z">
              <w:r>
                <w:rPr>
                  <w:b/>
                  <w:bCs/>
                </w:rPr>
                <w:t>T</w:t>
              </w:r>
            </w:ins>
            <w:ins w:id="264" w:author="Ngo Vi" w:date="2019-07-05T18:46:00Z">
              <w:r>
                <w:rPr>
                  <w:b/>
                  <w:bCs/>
                </w:rPr>
                <w:t>eam</w:t>
              </w:r>
            </w:ins>
          </w:p>
        </w:tc>
        <w:tc>
          <w:tcPr>
            <w:tcW w:w="465" w:type="dxa"/>
            <w:hideMark/>
            <w:tcPrChange w:id="265" w:author="Ngo Vi" w:date="2019-07-05T18:40:00Z">
              <w:tcPr>
                <w:tcW w:w="960" w:type="dxa"/>
                <w:hideMark/>
              </w:tcPr>
            </w:tcPrChange>
          </w:tcPr>
          <w:p w14:paraId="1188C735" w14:textId="7711B78B" w:rsidR="005F3BAC" w:rsidRPr="005F3BAC" w:rsidRDefault="003C3852">
            <w:pPr>
              <w:jc w:val="center"/>
              <w:rPr>
                <w:ins w:id="266" w:author="Hoan Ng" w:date="2017-03-20T22:18:00Z"/>
                <w:b/>
                <w:bCs/>
              </w:rPr>
              <w:pPrChange w:id="267" w:author="Hoan Nguyễn Công" w:date="2019-07-05T18:33:00Z">
                <w:pPr/>
              </w:pPrChange>
            </w:pPr>
            <w:ins w:id="268" w:author="DAO NAM LY" w:date="2019-07-06T06:51:00Z">
              <w:r>
                <w:rPr>
                  <w:b/>
                  <w:bCs/>
                </w:rPr>
                <w:t>100%</w:t>
              </w:r>
            </w:ins>
          </w:p>
        </w:tc>
        <w:tc>
          <w:tcPr>
            <w:tcW w:w="790" w:type="dxa"/>
            <w:hideMark/>
            <w:tcPrChange w:id="269" w:author="Ngo Vi" w:date="2019-07-05T18:40:00Z">
              <w:tcPr>
                <w:tcW w:w="960" w:type="dxa"/>
                <w:hideMark/>
              </w:tcPr>
            </w:tcPrChange>
          </w:tcPr>
          <w:p w14:paraId="474F0037" w14:textId="30393794" w:rsidR="005F3BAC" w:rsidRPr="005F3BAC" w:rsidRDefault="005F3BAC">
            <w:pPr>
              <w:jc w:val="center"/>
              <w:rPr>
                <w:ins w:id="270" w:author="Hoan Ng" w:date="2017-03-20T22:18:00Z"/>
                <w:b/>
                <w:bCs/>
              </w:rPr>
              <w:pPrChange w:id="271" w:author="Hoan Nguyễn Công" w:date="2019-07-05T18:33:00Z">
                <w:pPr/>
              </w:pPrChange>
            </w:pPr>
          </w:p>
        </w:tc>
      </w:tr>
      <w:tr w:rsidR="005F3BAC" w:rsidRPr="005F3BAC" w14:paraId="4DD0AC6C" w14:textId="77777777" w:rsidTr="00C93436">
        <w:trPr>
          <w:trHeight w:val="300"/>
          <w:ins w:id="272" w:author="Hoan Ng" w:date="2017-03-20T22:18:00Z"/>
          <w:trPrChange w:id="273" w:author="Ngo Vi" w:date="2019-07-05T18:40:00Z">
            <w:trPr>
              <w:trHeight w:val="300"/>
            </w:trPr>
          </w:trPrChange>
        </w:trPr>
        <w:tc>
          <w:tcPr>
            <w:tcW w:w="985" w:type="dxa"/>
            <w:hideMark/>
            <w:tcPrChange w:id="274" w:author="Ngo Vi" w:date="2019-07-05T18:40:00Z">
              <w:tcPr>
                <w:tcW w:w="8140" w:type="dxa"/>
                <w:gridSpan w:val="2"/>
                <w:hideMark/>
              </w:tcPr>
            </w:tcPrChange>
          </w:tcPr>
          <w:p w14:paraId="61D3D5A4" w14:textId="77777777" w:rsidR="005F3BAC" w:rsidRPr="005F3BAC" w:rsidRDefault="005F3BAC">
            <w:pPr>
              <w:rPr>
                <w:ins w:id="275" w:author="Hoan Ng" w:date="2017-03-20T22:18:00Z"/>
                <w:b/>
                <w:bCs/>
              </w:rPr>
            </w:pPr>
            <w:ins w:id="276" w:author="Hoan Ng" w:date="2017-03-20T22:18:00Z">
              <w:r w:rsidRPr="005F3BAC">
                <w:rPr>
                  <w:b/>
                  <w:bCs/>
                </w:rPr>
                <w:t> </w:t>
              </w:r>
            </w:ins>
          </w:p>
        </w:tc>
        <w:tc>
          <w:tcPr>
            <w:tcW w:w="4702" w:type="dxa"/>
            <w:hideMark/>
            <w:tcPrChange w:id="277" w:author="Ngo Vi" w:date="2019-07-05T18:40:00Z">
              <w:tcPr>
                <w:tcW w:w="3340" w:type="dxa"/>
                <w:hideMark/>
              </w:tcPr>
            </w:tcPrChange>
          </w:tcPr>
          <w:p w14:paraId="16B7EEDD" w14:textId="77777777" w:rsidR="005F3BAC" w:rsidRPr="005F3BAC" w:rsidRDefault="005F3BAC">
            <w:pPr>
              <w:rPr>
                <w:ins w:id="278" w:author="Hoan Ng" w:date="2017-03-20T22:18:00Z"/>
                <w:b/>
                <w:bCs/>
              </w:rPr>
            </w:pPr>
            <w:ins w:id="279" w:author="Hoan Ng" w:date="2017-03-20T22:18:00Z">
              <w:r w:rsidRPr="005F3BAC">
                <w:rPr>
                  <w:b/>
                  <w:bCs/>
                </w:rPr>
                <w:t>Chương 2: Phân tích</w:t>
              </w:r>
            </w:ins>
          </w:p>
        </w:tc>
        <w:tc>
          <w:tcPr>
            <w:tcW w:w="1027" w:type="dxa"/>
            <w:hideMark/>
            <w:tcPrChange w:id="280" w:author="Ngo Vi" w:date="2019-07-05T18:40:00Z">
              <w:tcPr>
                <w:tcW w:w="960" w:type="dxa"/>
                <w:hideMark/>
              </w:tcPr>
            </w:tcPrChange>
          </w:tcPr>
          <w:p w14:paraId="2953588C" w14:textId="1E15F80B" w:rsidR="005F3BAC" w:rsidRPr="005F3BAC" w:rsidRDefault="005F3BAC">
            <w:pPr>
              <w:jc w:val="center"/>
              <w:rPr>
                <w:ins w:id="281" w:author="Hoan Ng" w:date="2017-03-20T22:18:00Z"/>
                <w:b/>
                <w:bCs/>
              </w:rPr>
              <w:pPrChange w:id="282" w:author="Hoan Nguyễn Công" w:date="2019-07-05T18:33:00Z">
                <w:pPr/>
              </w:pPrChange>
            </w:pPr>
          </w:p>
        </w:tc>
        <w:tc>
          <w:tcPr>
            <w:tcW w:w="1381" w:type="dxa"/>
            <w:hideMark/>
            <w:tcPrChange w:id="283" w:author="Ngo Vi" w:date="2019-07-05T18:40:00Z">
              <w:tcPr>
                <w:tcW w:w="960" w:type="dxa"/>
                <w:hideMark/>
              </w:tcPr>
            </w:tcPrChange>
          </w:tcPr>
          <w:p w14:paraId="7D78B88A" w14:textId="4BD97837" w:rsidR="005F3BAC" w:rsidRPr="005F3BAC" w:rsidRDefault="005F3BAC">
            <w:pPr>
              <w:jc w:val="center"/>
              <w:rPr>
                <w:ins w:id="284" w:author="Hoan Ng" w:date="2017-03-20T22:18:00Z"/>
                <w:b/>
                <w:bCs/>
              </w:rPr>
              <w:pPrChange w:id="285" w:author="Hoan Nguyễn Công" w:date="2019-07-05T18:33:00Z">
                <w:pPr/>
              </w:pPrChange>
            </w:pPr>
          </w:p>
        </w:tc>
        <w:tc>
          <w:tcPr>
            <w:tcW w:w="465" w:type="dxa"/>
            <w:hideMark/>
            <w:tcPrChange w:id="286" w:author="Ngo Vi" w:date="2019-07-05T18:40:00Z">
              <w:tcPr>
                <w:tcW w:w="960" w:type="dxa"/>
                <w:hideMark/>
              </w:tcPr>
            </w:tcPrChange>
          </w:tcPr>
          <w:p w14:paraId="1B4C837E" w14:textId="70E5B4FD" w:rsidR="005F3BAC" w:rsidRPr="005F3BAC" w:rsidRDefault="005F3BAC">
            <w:pPr>
              <w:jc w:val="center"/>
              <w:rPr>
                <w:ins w:id="287" w:author="Hoan Ng" w:date="2017-03-20T22:18:00Z"/>
                <w:b/>
                <w:bCs/>
              </w:rPr>
              <w:pPrChange w:id="288" w:author="Hoan Nguyễn Công" w:date="2019-07-05T18:33:00Z">
                <w:pPr/>
              </w:pPrChange>
            </w:pPr>
          </w:p>
        </w:tc>
        <w:tc>
          <w:tcPr>
            <w:tcW w:w="790" w:type="dxa"/>
            <w:hideMark/>
            <w:tcPrChange w:id="289" w:author="Ngo Vi" w:date="2019-07-05T18:40:00Z">
              <w:tcPr>
                <w:tcW w:w="960" w:type="dxa"/>
                <w:hideMark/>
              </w:tcPr>
            </w:tcPrChange>
          </w:tcPr>
          <w:p w14:paraId="615D27E7" w14:textId="375D340A" w:rsidR="005F3BAC" w:rsidRPr="005F3BAC" w:rsidRDefault="005F3BAC">
            <w:pPr>
              <w:jc w:val="center"/>
              <w:rPr>
                <w:ins w:id="290" w:author="Hoan Ng" w:date="2017-03-20T22:18:00Z"/>
                <w:b/>
                <w:bCs/>
              </w:rPr>
              <w:pPrChange w:id="291" w:author="Hoan Nguyễn Công" w:date="2019-07-05T18:33:00Z">
                <w:pPr/>
              </w:pPrChange>
            </w:pPr>
          </w:p>
        </w:tc>
      </w:tr>
      <w:tr w:rsidR="005F3BAC" w:rsidRPr="005F3BAC" w14:paraId="642D888C" w14:textId="77777777" w:rsidTr="00C93436">
        <w:trPr>
          <w:trHeight w:val="300"/>
          <w:ins w:id="292" w:author="Hoan Ng" w:date="2017-03-20T22:18:00Z"/>
          <w:trPrChange w:id="293" w:author="Ngo Vi" w:date="2019-07-05T18:40:00Z">
            <w:trPr>
              <w:trHeight w:val="300"/>
            </w:trPr>
          </w:trPrChange>
        </w:trPr>
        <w:tc>
          <w:tcPr>
            <w:tcW w:w="985" w:type="dxa"/>
            <w:hideMark/>
            <w:tcPrChange w:id="294" w:author="Ngo Vi" w:date="2019-07-05T18:40:00Z">
              <w:tcPr>
                <w:tcW w:w="8140" w:type="dxa"/>
                <w:gridSpan w:val="2"/>
                <w:hideMark/>
              </w:tcPr>
            </w:tcPrChange>
          </w:tcPr>
          <w:p w14:paraId="59738D77" w14:textId="77777777" w:rsidR="005F3BAC" w:rsidRPr="005F3BAC" w:rsidRDefault="005F3BAC">
            <w:pPr>
              <w:rPr>
                <w:ins w:id="295" w:author="Hoan Ng" w:date="2017-03-20T22:18:00Z"/>
                <w:b/>
                <w:bCs/>
              </w:rPr>
            </w:pPr>
            <w:ins w:id="296" w:author="Hoan Ng" w:date="2017-03-20T22:18:00Z">
              <w:r w:rsidRPr="005F3BAC">
                <w:rPr>
                  <w:b/>
                  <w:bCs/>
                </w:rPr>
                <w:t> </w:t>
              </w:r>
            </w:ins>
          </w:p>
        </w:tc>
        <w:tc>
          <w:tcPr>
            <w:tcW w:w="4702" w:type="dxa"/>
            <w:hideMark/>
            <w:tcPrChange w:id="297" w:author="Ngo Vi" w:date="2019-07-05T18:40:00Z">
              <w:tcPr>
                <w:tcW w:w="3340" w:type="dxa"/>
                <w:hideMark/>
              </w:tcPr>
            </w:tcPrChange>
          </w:tcPr>
          <w:p w14:paraId="6EF84C70" w14:textId="77777777" w:rsidR="007572A0" w:rsidRDefault="005F3BAC">
            <w:pPr>
              <w:rPr>
                <w:ins w:id="298" w:author="DAO NAM LY" w:date="2019-07-06T06:47:00Z"/>
              </w:rPr>
              <w:pPrChange w:id="299" w:author="DAO NAM LY" w:date="2019-07-06T06:47:00Z">
                <w:pPr>
                  <w:pStyle w:val="ListParagraph"/>
                  <w:numPr>
                    <w:numId w:val="3"/>
                  </w:numPr>
                  <w:ind w:left="990" w:hanging="360"/>
                </w:pPr>
              </w:pPrChange>
            </w:pPr>
            <w:ins w:id="300" w:author="Hoan Ng" w:date="2017-03-20T22:18:00Z">
              <w:r w:rsidRPr="007572A0">
                <w:rPr>
                  <w:b/>
                  <w:bCs/>
                </w:rPr>
                <w:t>2.1.</w:t>
              </w:r>
            </w:ins>
            <w:ins w:id="301" w:author="DAO NAM LY" w:date="2019-07-06T06:47:00Z">
              <w:r w:rsidR="007572A0" w:rsidRPr="007572A0">
                <w:rPr>
                  <w:b/>
                  <w:bCs/>
                </w:rPr>
                <w:t xml:space="preserve"> </w:t>
              </w:r>
              <w:r w:rsidR="007572A0" w:rsidRPr="007572A0">
                <w:rPr>
                  <w:b/>
                  <w:bCs/>
                  <w:rPrChange w:id="302" w:author="DAO NAM LY" w:date="2019-07-06T06:47:00Z">
                    <w:rPr/>
                  </w:rPrChange>
                </w:rPr>
                <w:t>Lược đồ phân chức năng (FDD)</w:t>
              </w:r>
            </w:ins>
          </w:p>
          <w:p w14:paraId="4106ED17" w14:textId="32D6A157" w:rsidR="005F3BAC" w:rsidRPr="005F3BAC" w:rsidRDefault="005F3BAC" w:rsidP="005F3BAC">
            <w:pPr>
              <w:rPr>
                <w:ins w:id="303" w:author="Hoan Ng" w:date="2017-03-20T22:18:00Z"/>
                <w:b/>
                <w:bCs/>
              </w:rPr>
            </w:pPr>
          </w:p>
        </w:tc>
        <w:tc>
          <w:tcPr>
            <w:tcW w:w="1027" w:type="dxa"/>
            <w:hideMark/>
            <w:tcPrChange w:id="304" w:author="Ngo Vi" w:date="2019-07-05T18:40:00Z">
              <w:tcPr>
                <w:tcW w:w="960" w:type="dxa"/>
                <w:hideMark/>
              </w:tcPr>
            </w:tcPrChange>
          </w:tcPr>
          <w:p w14:paraId="41C2638C" w14:textId="0DA22D4A" w:rsidR="005F3BAC" w:rsidRPr="005F3BAC" w:rsidRDefault="005F3BAC">
            <w:pPr>
              <w:jc w:val="center"/>
              <w:rPr>
                <w:ins w:id="305" w:author="Hoan Ng" w:date="2017-03-20T22:18:00Z"/>
                <w:b/>
                <w:bCs/>
              </w:rPr>
              <w:pPrChange w:id="306" w:author="Hoan Nguyễn Công" w:date="2019-07-05T18:33:00Z">
                <w:pPr/>
              </w:pPrChange>
            </w:pPr>
          </w:p>
        </w:tc>
        <w:tc>
          <w:tcPr>
            <w:tcW w:w="1381" w:type="dxa"/>
            <w:hideMark/>
            <w:tcPrChange w:id="307" w:author="Ngo Vi" w:date="2019-07-05T18:40:00Z">
              <w:tcPr>
                <w:tcW w:w="960" w:type="dxa"/>
                <w:hideMark/>
              </w:tcPr>
            </w:tcPrChange>
          </w:tcPr>
          <w:p w14:paraId="5971C3AE" w14:textId="51844095" w:rsidR="005F3BAC" w:rsidRPr="005F3BAC" w:rsidRDefault="00EB75AC">
            <w:pPr>
              <w:jc w:val="center"/>
              <w:rPr>
                <w:ins w:id="308" w:author="Hoan Ng" w:date="2017-03-20T22:18:00Z"/>
                <w:b/>
                <w:bCs/>
              </w:rPr>
              <w:pPrChange w:id="309" w:author="Hoan Nguyễn Công" w:date="2019-07-05T18:33:00Z">
                <w:pPr/>
              </w:pPrChange>
            </w:pPr>
            <w:ins w:id="310" w:author="Ngo Vi" w:date="2019-07-05T18:28:00Z">
              <w:r>
                <w:rPr>
                  <w:b/>
                  <w:bCs/>
                </w:rPr>
                <w:t>Vĩ</w:t>
              </w:r>
            </w:ins>
            <w:ins w:id="311" w:author="Ngo Vi" w:date="2019-07-05T18:42:00Z">
              <w:r w:rsidR="00C93436">
                <w:rPr>
                  <w:b/>
                  <w:bCs/>
                </w:rPr>
                <w:t>, Nam</w:t>
              </w:r>
            </w:ins>
          </w:p>
        </w:tc>
        <w:tc>
          <w:tcPr>
            <w:tcW w:w="465" w:type="dxa"/>
            <w:hideMark/>
            <w:tcPrChange w:id="312" w:author="Ngo Vi" w:date="2019-07-05T18:40:00Z">
              <w:tcPr>
                <w:tcW w:w="960" w:type="dxa"/>
                <w:hideMark/>
              </w:tcPr>
            </w:tcPrChange>
          </w:tcPr>
          <w:p w14:paraId="7C6CD189" w14:textId="7DBB4BA6" w:rsidR="005F3BAC" w:rsidRPr="005F3BAC" w:rsidRDefault="003C3852">
            <w:pPr>
              <w:jc w:val="center"/>
              <w:rPr>
                <w:ins w:id="313" w:author="Hoan Ng" w:date="2017-03-20T22:18:00Z"/>
                <w:b/>
                <w:bCs/>
              </w:rPr>
              <w:pPrChange w:id="314" w:author="Hoan Nguyễn Công" w:date="2019-07-05T18:33:00Z">
                <w:pPr/>
              </w:pPrChange>
            </w:pPr>
            <w:ins w:id="315" w:author="DAO NAM LY" w:date="2019-07-06T06:51:00Z">
              <w:r>
                <w:rPr>
                  <w:b/>
                  <w:bCs/>
                </w:rPr>
                <w:t>100%</w:t>
              </w:r>
            </w:ins>
          </w:p>
        </w:tc>
        <w:tc>
          <w:tcPr>
            <w:tcW w:w="790" w:type="dxa"/>
            <w:hideMark/>
            <w:tcPrChange w:id="316" w:author="Ngo Vi" w:date="2019-07-05T18:40:00Z">
              <w:tcPr>
                <w:tcW w:w="960" w:type="dxa"/>
                <w:hideMark/>
              </w:tcPr>
            </w:tcPrChange>
          </w:tcPr>
          <w:p w14:paraId="75AF611D" w14:textId="68B64B2A" w:rsidR="005F3BAC" w:rsidRPr="005F3BAC" w:rsidRDefault="005F3BAC">
            <w:pPr>
              <w:jc w:val="center"/>
              <w:rPr>
                <w:ins w:id="317" w:author="Hoan Ng" w:date="2017-03-20T22:18:00Z"/>
                <w:b/>
                <w:bCs/>
              </w:rPr>
              <w:pPrChange w:id="318" w:author="Hoan Nguyễn Công" w:date="2019-07-05T18:33:00Z">
                <w:pPr/>
              </w:pPrChange>
            </w:pPr>
          </w:p>
        </w:tc>
      </w:tr>
      <w:tr w:rsidR="005F3BAC" w:rsidRPr="005F3BAC" w14:paraId="26B0A69A" w14:textId="77777777" w:rsidTr="00C93436">
        <w:trPr>
          <w:trHeight w:val="300"/>
          <w:ins w:id="319" w:author="Hoan Ng" w:date="2017-03-20T22:18:00Z"/>
          <w:trPrChange w:id="320" w:author="Ngo Vi" w:date="2019-07-05T18:40:00Z">
            <w:trPr>
              <w:trHeight w:val="300"/>
            </w:trPr>
          </w:trPrChange>
        </w:trPr>
        <w:tc>
          <w:tcPr>
            <w:tcW w:w="985" w:type="dxa"/>
            <w:hideMark/>
            <w:tcPrChange w:id="321" w:author="Ngo Vi" w:date="2019-07-05T18:40:00Z">
              <w:tcPr>
                <w:tcW w:w="8140" w:type="dxa"/>
                <w:gridSpan w:val="2"/>
                <w:hideMark/>
              </w:tcPr>
            </w:tcPrChange>
          </w:tcPr>
          <w:p w14:paraId="41DC5C2B" w14:textId="77777777" w:rsidR="005F3BAC" w:rsidRPr="005F3BAC" w:rsidRDefault="005F3BAC">
            <w:pPr>
              <w:rPr>
                <w:ins w:id="322" w:author="Hoan Ng" w:date="2017-03-20T22:18:00Z"/>
                <w:b/>
                <w:bCs/>
              </w:rPr>
            </w:pPr>
            <w:ins w:id="323" w:author="Hoan Ng" w:date="2017-03-20T22:18:00Z">
              <w:r w:rsidRPr="005F3BAC">
                <w:rPr>
                  <w:b/>
                  <w:bCs/>
                </w:rPr>
                <w:t> </w:t>
              </w:r>
            </w:ins>
          </w:p>
        </w:tc>
        <w:tc>
          <w:tcPr>
            <w:tcW w:w="4702" w:type="dxa"/>
            <w:hideMark/>
            <w:tcPrChange w:id="324" w:author="Ngo Vi" w:date="2019-07-05T18:40:00Z">
              <w:tcPr>
                <w:tcW w:w="3340" w:type="dxa"/>
                <w:hideMark/>
              </w:tcPr>
            </w:tcPrChange>
          </w:tcPr>
          <w:p w14:paraId="58C24A40" w14:textId="77777777" w:rsidR="007572A0" w:rsidRPr="007572A0" w:rsidRDefault="005F3BAC">
            <w:pPr>
              <w:rPr>
                <w:ins w:id="325" w:author="DAO NAM LY" w:date="2019-07-06T06:47:00Z"/>
                <w:b/>
                <w:bCs/>
                <w:rPrChange w:id="326" w:author="DAO NAM LY" w:date="2019-07-06T06:47:00Z">
                  <w:rPr>
                    <w:ins w:id="327" w:author="DAO NAM LY" w:date="2019-07-06T06:47:00Z"/>
                  </w:rPr>
                </w:rPrChange>
              </w:rPr>
              <w:pPrChange w:id="328" w:author="DAO NAM LY" w:date="2019-07-06T06:47:00Z">
                <w:pPr>
                  <w:pStyle w:val="ListParagraph"/>
                  <w:numPr>
                    <w:numId w:val="3"/>
                  </w:numPr>
                  <w:ind w:left="990" w:hanging="360"/>
                </w:pPr>
              </w:pPrChange>
            </w:pPr>
            <w:ins w:id="329" w:author="Hoan Ng" w:date="2017-03-20T22:18:00Z">
              <w:r w:rsidRPr="007572A0">
                <w:rPr>
                  <w:b/>
                  <w:bCs/>
                </w:rPr>
                <w:t xml:space="preserve">2.2. </w:t>
              </w:r>
            </w:ins>
            <w:ins w:id="330" w:author="DAO NAM LY" w:date="2019-07-06T06:47:00Z">
              <w:r w:rsidR="007572A0" w:rsidRPr="007572A0">
                <w:rPr>
                  <w:b/>
                  <w:bCs/>
                  <w:rPrChange w:id="331" w:author="DAO NAM LY" w:date="2019-07-06T06:47:00Z">
                    <w:rPr/>
                  </w:rPrChange>
                </w:rPr>
                <w:t>Đặc tả và Mô hình hóa nghiệp vụ (DFD Model)</w:t>
              </w:r>
            </w:ins>
          </w:p>
          <w:p w14:paraId="3DC8BA62" w14:textId="77777777" w:rsidR="005F3BAC" w:rsidRPr="005F3BAC" w:rsidRDefault="005F3BAC" w:rsidP="005F3BAC">
            <w:pPr>
              <w:rPr>
                <w:ins w:id="332" w:author="Hoan Ng" w:date="2017-03-20T22:18:00Z"/>
                <w:b/>
                <w:bCs/>
              </w:rPr>
            </w:pPr>
          </w:p>
        </w:tc>
        <w:tc>
          <w:tcPr>
            <w:tcW w:w="1027" w:type="dxa"/>
            <w:hideMark/>
            <w:tcPrChange w:id="333" w:author="Ngo Vi" w:date="2019-07-05T18:40:00Z">
              <w:tcPr>
                <w:tcW w:w="960" w:type="dxa"/>
                <w:hideMark/>
              </w:tcPr>
            </w:tcPrChange>
          </w:tcPr>
          <w:p w14:paraId="58A3167E" w14:textId="346E75C8" w:rsidR="005F3BAC" w:rsidRPr="005F3BAC" w:rsidRDefault="005F3BAC">
            <w:pPr>
              <w:jc w:val="center"/>
              <w:rPr>
                <w:ins w:id="334" w:author="Hoan Ng" w:date="2017-03-20T22:18:00Z"/>
                <w:b/>
                <w:bCs/>
              </w:rPr>
              <w:pPrChange w:id="335" w:author="Hoan Nguyễn Công" w:date="2019-07-05T18:33:00Z">
                <w:pPr/>
              </w:pPrChange>
            </w:pPr>
          </w:p>
        </w:tc>
        <w:tc>
          <w:tcPr>
            <w:tcW w:w="1381" w:type="dxa"/>
            <w:hideMark/>
            <w:tcPrChange w:id="336" w:author="Ngo Vi" w:date="2019-07-05T18:40:00Z">
              <w:tcPr>
                <w:tcW w:w="960" w:type="dxa"/>
                <w:hideMark/>
              </w:tcPr>
            </w:tcPrChange>
          </w:tcPr>
          <w:p w14:paraId="03A2D843" w14:textId="77686C00" w:rsidR="005F3BAC" w:rsidRPr="005F3BAC" w:rsidRDefault="00EB75AC">
            <w:pPr>
              <w:jc w:val="center"/>
              <w:rPr>
                <w:ins w:id="337" w:author="Hoan Ng" w:date="2017-03-20T22:18:00Z"/>
                <w:b/>
                <w:bCs/>
              </w:rPr>
              <w:pPrChange w:id="338" w:author="Hoan Nguyễn Công" w:date="2019-07-05T18:33:00Z">
                <w:pPr/>
              </w:pPrChange>
            </w:pPr>
            <w:ins w:id="339" w:author="Ngo Vi" w:date="2019-07-05T18:28:00Z">
              <w:r>
                <w:rPr>
                  <w:b/>
                  <w:bCs/>
                </w:rPr>
                <w:t>Vĩ</w:t>
              </w:r>
            </w:ins>
            <w:ins w:id="340" w:author="Ngo Vi" w:date="2019-07-05T18:42:00Z">
              <w:r w:rsidR="00C93436">
                <w:rPr>
                  <w:b/>
                  <w:bCs/>
                </w:rPr>
                <w:t>, Nam</w:t>
              </w:r>
            </w:ins>
          </w:p>
        </w:tc>
        <w:tc>
          <w:tcPr>
            <w:tcW w:w="465" w:type="dxa"/>
            <w:hideMark/>
            <w:tcPrChange w:id="341" w:author="Ngo Vi" w:date="2019-07-05T18:40:00Z">
              <w:tcPr>
                <w:tcW w:w="960" w:type="dxa"/>
                <w:hideMark/>
              </w:tcPr>
            </w:tcPrChange>
          </w:tcPr>
          <w:p w14:paraId="194F38D1" w14:textId="15521EC3" w:rsidR="005F3BAC" w:rsidRPr="005F3BAC" w:rsidRDefault="003C3852">
            <w:pPr>
              <w:jc w:val="center"/>
              <w:rPr>
                <w:ins w:id="342" w:author="Hoan Ng" w:date="2017-03-20T22:18:00Z"/>
                <w:b/>
                <w:bCs/>
              </w:rPr>
              <w:pPrChange w:id="343" w:author="Hoan Nguyễn Công" w:date="2019-07-05T18:33:00Z">
                <w:pPr/>
              </w:pPrChange>
            </w:pPr>
            <w:ins w:id="344" w:author="DAO NAM LY" w:date="2019-07-06T06:51:00Z">
              <w:r>
                <w:rPr>
                  <w:b/>
                  <w:bCs/>
                </w:rPr>
                <w:t>100%</w:t>
              </w:r>
            </w:ins>
          </w:p>
        </w:tc>
        <w:tc>
          <w:tcPr>
            <w:tcW w:w="790" w:type="dxa"/>
            <w:hideMark/>
            <w:tcPrChange w:id="345" w:author="Ngo Vi" w:date="2019-07-05T18:40:00Z">
              <w:tcPr>
                <w:tcW w:w="960" w:type="dxa"/>
                <w:hideMark/>
              </w:tcPr>
            </w:tcPrChange>
          </w:tcPr>
          <w:p w14:paraId="0F435F6E" w14:textId="3992F137" w:rsidR="005F3BAC" w:rsidRPr="005F3BAC" w:rsidRDefault="005F3BAC">
            <w:pPr>
              <w:jc w:val="center"/>
              <w:rPr>
                <w:ins w:id="346" w:author="Hoan Ng" w:date="2017-03-20T22:18:00Z"/>
                <w:b/>
                <w:bCs/>
              </w:rPr>
              <w:pPrChange w:id="347" w:author="Hoan Nguyễn Công" w:date="2019-07-05T18:33:00Z">
                <w:pPr/>
              </w:pPrChange>
            </w:pPr>
          </w:p>
        </w:tc>
      </w:tr>
      <w:tr w:rsidR="005F3BAC" w:rsidRPr="005F3BAC" w14:paraId="56B1B130" w14:textId="77777777" w:rsidTr="00C93436">
        <w:trPr>
          <w:trHeight w:val="300"/>
          <w:ins w:id="348" w:author="Hoan Ng" w:date="2017-03-20T22:18:00Z"/>
          <w:trPrChange w:id="349" w:author="Ngo Vi" w:date="2019-07-05T18:40:00Z">
            <w:trPr>
              <w:trHeight w:val="300"/>
            </w:trPr>
          </w:trPrChange>
        </w:trPr>
        <w:tc>
          <w:tcPr>
            <w:tcW w:w="985" w:type="dxa"/>
            <w:hideMark/>
            <w:tcPrChange w:id="350" w:author="Ngo Vi" w:date="2019-07-05T18:40:00Z">
              <w:tcPr>
                <w:tcW w:w="8140" w:type="dxa"/>
                <w:gridSpan w:val="2"/>
                <w:hideMark/>
              </w:tcPr>
            </w:tcPrChange>
          </w:tcPr>
          <w:p w14:paraId="61F418CB" w14:textId="77777777" w:rsidR="005F3BAC" w:rsidRPr="005F3BAC" w:rsidRDefault="005F3BAC">
            <w:pPr>
              <w:rPr>
                <w:ins w:id="351" w:author="Hoan Ng" w:date="2017-03-20T22:18:00Z"/>
                <w:b/>
                <w:bCs/>
              </w:rPr>
            </w:pPr>
            <w:ins w:id="352" w:author="Hoan Ng" w:date="2017-03-20T22:18:00Z">
              <w:r w:rsidRPr="005F3BAC">
                <w:rPr>
                  <w:b/>
                  <w:bCs/>
                </w:rPr>
                <w:t> </w:t>
              </w:r>
            </w:ins>
          </w:p>
        </w:tc>
        <w:tc>
          <w:tcPr>
            <w:tcW w:w="4702" w:type="dxa"/>
            <w:hideMark/>
            <w:tcPrChange w:id="353" w:author="Ngo Vi" w:date="2019-07-05T18:40:00Z">
              <w:tcPr>
                <w:tcW w:w="3340" w:type="dxa"/>
                <w:hideMark/>
              </w:tcPr>
            </w:tcPrChange>
          </w:tcPr>
          <w:p w14:paraId="23464B4D" w14:textId="5AC38271" w:rsidR="007572A0" w:rsidRDefault="005F3BAC">
            <w:pPr>
              <w:rPr>
                <w:ins w:id="354" w:author="DAO NAM LY" w:date="2019-07-06T06:47:00Z"/>
              </w:rPr>
              <w:pPrChange w:id="355" w:author="DAO NAM LY" w:date="2019-07-06T06:47:00Z">
                <w:pPr>
                  <w:pStyle w:val="ListParagraph"/>
                  <w:numPr>
                    <w:numId w:val="3"/>
                  </w:numPr>
                  <w:ind w:left="990" w:hanging="360"/>
                </w:pPr>
              </w:pPrChange>
            </w:pPr>
            <w:ins w:id="356" w:author="Hoan Ng" w:date="2017-03-20T22:18:00Z">
              <w:r w:rsidRPr="007572A0">
                <w:rPr>
                  <w:b/>
                  <w:bCs/>
                </w:rPr>
                <w:t>2.3.</w:t>
              </w:r>
            </w:ins>
            <w:ins w:id="357" w:author="DAO NAM LY" w:date="2019-07-06T06:47:00Z">
              <w:r w:rsidR="007572A0">
                <w:t xml:space="preserve"> </w:t>
              </w:r>
              <w:r w:rsidR="007572A0" w:rsidRPr="007572A0">
                <w:rPr>
                  <w:b/>
                  <w:bCs/>
                  <w:rPrChange w:id="358" w:author="DAO NAM LY" w:date="2019-07-06T06:48:00Z">
                    <w:rPr/>
                  </w:rPrChange>
                </w:rPr>
                <w:t>Mô hình hóa dữ liệu (ERD Model)</w:t>
              </w:r>
            </w:ins>
          </w:p>
          <w:p w14:paraId="6C67FC16" w14:textId="77777777" w:rsidR="005F3BAC" w:rsidRPr="005F3BAC" w:rsidRDefault="005F3BAC" w:rsidP="005F3BAC">
            <w:pPr>
              <w:rPr>
                <w:ins w:id="359" w:author="Hoan Ng" w:date="2017-03-20T22:18:00Z"/>
                <w:b/>
                <w:bCs/>
              </w:rPr>
            </w:pPr>
          </w:p>
        </w:tc>
        <w:tc>
          <w:tcPr>
            <w:tcW w:w="1027" w:type="dxa"/>
            <w:hideMark/>
            <w:tcPrChange w:id="360" w:author="Ngo Vi" w:date="2019-07-05T18:40:00Z">
              <w:tcPr>
                <w:tcW w:w="960" w:type="dxa"/>
                <w:hideMark/>
              </w:tcPr>
            </w:tcPrChange>
          </w:tcPr>
          <w:p w14:paraId="6C3EB7C0" w14:textId="553C9037" w:rsidR="005F3BAC" w:rsidRPr="005F3BAC" w:rsidRDefault="005F3BAC">
            <w:pPr>
              <w:jc w:val="center"/>
              <w:rPr>
                <w:ins w:id="361" w:author="Hoan Ng" w:date="2017-03-20T22:18:00Z"/>
                <w:b/>
                <w:bCs/>
              </w:rPr>
              <w:pPrChange w:id="362" w:author="Hoan Nguyễn Công" w:date="2019-07-05T18:33:00Z">
                <w:pPr/>
              </w:pPrChange>
            </w:pPr>
          </w:p>
        </w:tc>
        <w:tc>
          <w:tcPr>
            <w:tcW w:w="1381" w:type="dxa"/>
            <w:hideMark/>
            <w:tcPrChange w:id="363" w:author="Ngo Vi" w:date="2019-07-05T18:40:00Z">
              <w:tcPr>
                <w:tcW w:w="960" w:type="dxa"/>
                <w:hideMark/>
              </w:tcPr>
            </w:tcPrChange>
          </w:tcPr>
          <w:p w14:paraId="3D1C1FFC" w14:textId="295F6A13" w:rsidR="005F3BAC" w:rsidRPr="005F3BAC" w:rsidRDefault="00EB75AC">
            <w:pPr>
              <w:jc w:val="center"/>
              <w:rPr>
                <w:ins w:id="364" w:author="Hoan Ng" w:date="2017-03-20T22:18:00Z"/>
                <w:b/>
                <w:bCs/>
              </w:rPr>
              <w:pPrChange w:id="365" w:author="Hoan Nguyễn Công" w:date="2019-07-05T18:33:00Z">
                <w:pPr/>
              </w:pPrChange>
            </w:pPr>
            <w:ins w:id="366" w:author="Ngo Vi" w:date="2019-07-05T18:28:00Z">
              <w:r>
                <w:rPr>
                  <w:b/>
                  <w:bCs/>
                </w:rPr>
                <w:t>Vĩ</w:t>
              </w:r>
            </w:ins>
            <w:ins w:id="367" w:author="Ngo Vi" w:date="2019-07-05T18:42:00Z">
              <w:r w:rsidR="00C93436">
                <w:rPr>
                  <w:b/>
                  <w:bCs/>
                </w:rPr>
                <w:t>, Nam</w:t>
              </w:r>
            </w:ins>
          </w:p>
        </w:tc>
        <w:tc>
          <w:tcPr>
            <w:tcW w:w="465" w:type="dxa"/>
            <w:hideMark/>
            <w:tcPrChange w:id="368" w:author="Ngo Vi" w:date="2019-07-05T18:40:00Z">
              <w:tcPr>
                <w:tcW w:w="960" w:type="dxa"/>
                <w:hideMark/>
              </w:tcPr>
            </w:tcPrChange>
          </w:tcPr>
          <w:p w14:paraId="7B03DB4A" w14:textId="0A72D145" w:rsidR="005F3BAC" w:rsidRPr="005F3BAC" w:rsidRDefault="003C3852">
            <w:pPr>
              <w:jc w:val="center"/>
              <w:rPr>
                <w:ins w:id="369" w:author="Hoan Ng" w:date="2017-03-20T22:18:00Z"/>
                <w:b/>
                <w:bCs/>
              </w:rPr>
              <w:pPrChange w:id="370" w:author="Hoan Nguyễn Công" w:date="2019-07-05T18:33:00Z">
                <w:pPr/>
              </w:pPrChange>
            </w:pPr>
            <w:ins w:id="371" w:author="DAO NAM LY" w:date="2019-07-06T06:51:00Z">
              <w:r>
                <w:rPr>
                  <w:b/>
                  <w:bCs/>
                </w:rPr>
                <w:t>100%</w:t>
              </w:r>
            </w:ins>
          </w:p>
        </w:tc>
        <w:tc>
          <w:tcPr>
            <w:tcW w:w="790" w:type="dxa"/>
            <w:hideMark/>
            <w:tcPrChange w:id="372" w:author="Ngo Vi" w:date="2019-07-05T18:40:00Z">
              <w:tcPr>
                <w:tcW w:w="960" w:type="dxa"/>
                <w:hideMark/>
              </w:tcPr>
            </w:tcPrChange>
          </w:tcPr>
          <w:p w14:paraId="5E00906E" w14:textId="073C5BF2" w:rsidR="005F3BAC" w:rsidRPr="005F3BAC" w:rsidRDefault="005F3BAC">
            <w:pPr>
              <w:jc w:val="center"/>
              <w:rPr>
                <w:ins w:id="373" w:author="Hoan Ng" w:date="2017-03-20T22:18:00Z"/>
                <w:b/>
                <w:bCs/>
              </w:rPr>
              <w:pPrChange w:id="374" w:author="Hoan Nguyễn Công" w:date="2019-07-05T18:33:00Z">
                <w:pPr/>
              </w:pPrChange>
            </w:pPr>
          </w:p>
        </w:tc>
      </w:tr>
      <w:tr w:rsidR="00EB75AC" w:rsidRPr="005F3BAC" w14:paraId="7D0DF99B" w14:textId="77777777" w:rsidTr="00C93436">
        <w:trPr>
          <w:trHeight w:val="300"/>
          <w:ins w:id="375" w:author="Ngo Vi" w:date="2019-07-05T18:29:00Z"/>
          <w:trPrChange w:id="376" w:author="Ngo Vi" w:date="2019-07-05T18:40:00Z">
            <w:trPr>
              <w:trHeight w:val="300"/>
            </w:trPr>
          </w:trPrChange>
        </w:trPr>
        <w:tc>
          <w:tcPr>
            <w:tcW w:w="985" w:type="dxa"/>
            <w:tcPrChange w:id="377" w:author="Ngo Vi" w:date="2019-07-05T18:40:00Z">
              <w:tcPr>
                <w:tcW w:w="985" w:type="dxa"/>
              </w:tcPr>
            </w:tcPrChange>
          </w:tcPr>
          <w:p w14:paraId="2CD216C1" w14:textId="77777777" w:rsidR="00EB75AC" w:rsidRPr="005F3BAC" w:rsidRDefault="00EB75AC">
            <w:pPr>
              <w:rPr>
                <w:ins w:id="378" w:author="Ngo Vi" w:date="2019-07-05T18:29:00Z"/>
                <w:b/>
                <w:bCs/>
              </w:rPr>
            </w:pPr>
          </w:p>
        </w:tc>
        <w:tc>
          <w:tcPr>
            <w:tcW w:w="4702" w:type="dxa"/>
            <w:tcPrChange w:id="379" w:author="Ngo Vi" w:date="2019-07-05T18:40:00Z">
              <w:tcPr>
                <w:tcW w:w="4702" w:type="dxa"/>
                <w:gridSpan w:val="2"/>
              </w:tcPr>
            </w:tcPrChange>
          </w:tcPr>
          <w:p w14:paraId="12BFC1C8" w14:textId="4EC8434B" w:rsidR="00EB75AC" w:rsidRPr="005F3BAC" w:rsidRDefault="00EB75AC" w:rsidP="005F3BAC">
            <w:pPr>
              <w:rPr>
                <w:ins w:id="380" w:author="Ngo Vi" w:date="2019-07-05T18:29:00Z"/>
                <w:b/>
                <w:bCs/>
              </w:rPr>
            </w:pPr>
            <w:ins w:id="381" w:author="Ngo Vi" w:date="2019-07-05T18:29:00Z">
              <w:r>
                <w:rPr>
                  <w:b/>
                  <w:bCs/>
                </w:rPr>
                <w:t>2.4</w:t>
              </w:r>
            </w:ins>
            <w:ins w:id="382" w:author="DAO NAM LY" w:date="2019-07-06T06:48:00Z">
              <w:r w:rsidR="007572A0">
                <w:t xml:space="preserve"> .</w:t>
              </w:r>
              <w:r w:rsidR="007572A0" w:rsidRPr="007572A0">
                <w:rPr>
                  <w:b/>
                  <w:bCs/>
                  <w:rPrChange w:id="383" w:author="DAO NAM LY" w:date="2019-07-06T06:48:00Z">
                    <w:rPr/>
                  </w:rPrChange>
                </w:rPr>
                <w:t>Sơ đồ lớp ở mức phân tích (Class diagram)</w:t>
              </w:r>
            </w:ins>
          </w:p>
        </w:tc>
        <w:tc>
          <w:tcPr>
            <w:tcW w:w="1027" w:type="dxa"/>
            <w:tcPrChange w:id="384" w:author="Ngo Vi" w:date="2019-07-05T18:40:00Z">
              <w:tcPr>
                <w:tcW w:w="1027" w:type="dxa"/>
              </w:tcPr>
            </w:tcPrChange>
          </w:tcPr>
          <w:p w14:paraId="6179DD10" w14:textId="77777777" w:rsidR="00EB75AC" w:rsidRPr="005F3BAC" w:rsidRDefault="00EB75AC">
            <w:pPr>
              <w:jc w:val="center"/>
              <w:rPr>
                <w:ins w:id="385" w:author="Ngo Vi" w:date="2019-07-05T18:29:00Z"/>
                <w:b/>
                <w:bCs/>
              </w:rPr>
              <w:pPrChange w:id="386" w:author="Hoan Nguyễn Công" w:date="2019-07-05T18:33:00Z">
                <w:pPr/>
              </w:pPrChange>
            </w:pPr>
          </w:p>
        </w:tc>
        <w:tc>
          <w:tcPr>
            <w:tcW w:w="1381" w:type="dxa"/>
            <w:tcPrChange w:id="387" w:author="Ngo Vi" w:date="2019-07-05T18:40:00Z">
              <w:tcPr>
                <w:tcW w:w="868" w:type="dxa"/>
              </w:tcPr>
            </w:tcPrChange>
          </w:tcPr>
          <w:p w14:paraId="1B228CA0" w14:textId="02CDAD0F" w:rsidR="00EB75AC" w:rsidRPr="005F3BAC" w:rsidRDefault="00AC2FF4">
            <w:pPr>
              <w:jc w:val="center"/>
              <w:rPr>
                <w:ins w:id="388" w:author="Ngo Vi" w:date="2019-07-05T18:29:00Z"/>
                <w:b/>
                <w:bCs/>
              </w:rPr>
              <w:pPrChange w:id="389" w:author="Hoan Nguyễn Công" w:date="2019-07-05T18:33:00Z">
                <w:pPr/>
              </w:pPrChange>
            </w:pPr>
            <w:ins w:id="390" w:author="Ngo Vi" w:date="2019-07-05T18:46:00Z">
              <w:r>
                <w:rPr>
                  <w:b/>
                  <w:bCs/>
                </w:rPr>
                <w:t>Trung, Nam</w:t>
              </w:r>
            </w:ins>
          </w:p>
        </w:tc>
        <w:tc>
          <w:tcPr>
            <w:tcW w:w="465" w:type="dxa"/>
            <w:tcPrChange w:id="391" w:author="Ngo Vi" w:date="2019-07-05T18:40:00Z">
              <w:tcPr>
                <w:tcW w:w="978" w:type="dxa"/>
              </w:tcPr>
            </w:tcPrChange>
          </w:tcPr>
          <w:p w14:paraId="1779997D" w14:textId="71D300E8" w:rsidR="00EB75AC" w:rsidRPr="005F3BAC" w:rsidRDefault="003C3852">
            <w:pPr>
              <w:jc w:val="center"/>
              <w:rPr>
                <w:ins w:id="392" w:author="Ngo Vi" w:date="2019-07-05T18:29:00Z"/>
                <w:b/>
                <w:bCs/>
              </w:rPr>
              <w:pPrChange w:id="393" w:author="Hoan Nguyễn Công" w:date="2019-07-05T18:33:00Z">
                <w:pPr/>
              </w:pPrChange>
            </w:pPr>
            <w:ins w:id="394" w:author="DAO NAM LY" w:date="2019-07-06T06:51:00Z">
              <w:r>
                <w:rPr>
                  <w:b/>
                  <w:bCs/>
                </w:rPr>
                <w:t>100%</w:t>
              </w:r>
            </w:ins>
          </w:p>
        </w:tc>
        <w:tc>
          <w:tcPr>
            <w:tcW w:w="790" w:type="dxa"/>
            <w:tcPrChange w:id="395" w:author="Ngo Vi" w:date="2019-07-05T18:40:00Z">
              <w:tcPr>
                <w:tcW w:w="790" w:type="dxa"/>
              </w:tcPr>
            </w:tcPrChange>
          </w:tcPr>
          <w:p w14:paraId="2F020F34" w14:textId="77777777" w:rsidR="00EB75AC" w:rsidRPr="005F3BAC" w:rsidRDefault="00EB75AC">
            <w:pPr>
              <w:jc w:val="center"/>
              <w:rPr>
                <w:ins w:id="396" w:author="Ngo Vi" w:date="2019-07-05T18:29:00Z"/>
                <w:b/>
                <w:bCs/>
              </w:rPr>
              <w:pPrChange w:id="397" w:author="Hoan Nguyễn Công" w:date="2019-07-05T18:33:00Z">
                <w:pPr/>
              </w:pPrChange>
            </w:pPr>
          </w:p>
        </w:tc>
      </w:tr>
      <w:tr w:rsidR="005F3BAC" w:rsidRPr="005F3BAC" w14:paraId="1C1C8DE8" w14:textId="77777777" w:rsidTr="00C93436">
        <w:trPr>
          <w:trHeight w:val="300"/>
          <w:ins w:id="398" w:author="Hoan Ng" w:date="2017-03-20T22:18:00Z"/>
          <w:trPrChange w:id="399" w:author="Ngo Vi" w:date="2019-07-05T18:40:00Z">
            <w:trPr>
              <w:trHeight w:val="300"/>
            </w:trPr>
          </w:trPrChange>
        </w:trPr>
        <w:tc>
          <w:tcPr>
            <w:tcW w:w="985" w:type="dxa"/>
            <w:hideMark/>
            <w:tcPrChange w:id="400" w:author="Ngo Vi" w:date="2019-07-05T18:40:00Z">
              <w:tcPr>
                <w:tcW w:w="8140" w:type="dxa"/>
                <w:gridSpan w:val="2"/>
                <w:hideMark/>
              </w:tcPr>
            </w:tcPrChange>
          </w:tcPr>
          <w:p w14:paraId="79E7677C" w14:textId="77777777" w:rsidR="005F3BAC" w:rsidRPr="005F3BAC" w:rsidRDefault="005F3BAC">
            <w:pPr>
              <w:rPr>
                <w:ins w:id="401" w:author="Hoan Ng" w:date="2017-03-20T22:18:00Z"/>
                <w:b/>
                <w:bCs/>
              </w:rPr>
            </w:pPr>
            <w:ins w:id="402" w:author="Hoan Ng" w:date="2017-03-20T22:18:00Z">
              <w:r w:rsidRPr="005F3BAC">
                <w:rPr>
                  <w:b/>
                  <w:bCs/>
                </w:rPr>
                <w:t> </w:t>
              </w:r>
            </w:ins>
          </w:p>
        </w:tc>
        <w:tc>
          <w:tcPr>
            <w:tcW w:w="4702" w:type="dxa"/>
            <w:hideMark/>
            <w:tcPrChange w:id="403" w:author="Ngo Vi" w:date="2019-07-05T18:40:00Z">
              <w:tcPr>
                <w:tcW w:w="3340" w:type="dxa"/>
                <w:hideMark/>
              </w:tcPr>
            </w:tcPrChange>
          </w:tcPr>
          <w:p w14:paraId="3D79F336" w14:textId="77777777" w:rsidR="005F3BAC" w:rsidRPr="005F3BAC" w:rsidRDefault="005F3BAC">
            <w:pPr>
              <w:rPr>
                <w:ins w:id="404" w:author="Hoan Ng" w:date="2017-03-20T22:18:00Z"/>
                <w:b/>
                <w:bCs/>
              </w:rPr>
            </w:pPr>
            <w:ins w:id="405" w:author="Hoan Ng" w:date="2017-03-20T22:18:00Z">
              <w:r w:rsidRPr="005F3BAC">
                <w:rPr>
                  <w:b/>
                  <w:bCs/>
                </w:rPr>
                <w:t>Chương 3: Thiết kế</w:t>
              </w:r>
            </w:ins>
          </w:p>
        </w:tc>
        <w:tc>
          <w:tcPr>
            <w:tcW w:w="1027" w:type="dxa"/>
            <w:hideMark/>
            <w:tcPrChange w:id="406" w:author="Ngo Vi" w:date="2019-07-05T18:40:00Z">
              <w:tcPr>
                <w:tcW w:w="960" w:type="dxa"/>
                <w:hideMark/>
              </w:tcPr>
            </w:tcPrChange>
          </w:tcPr>
          <w:p w14:paraId="0A743F81" w14:textId="31A001AC" w:rsidR="005F3BAC" w:rsidRPr="005F3BAC" w:rsidRDefault="005F3BAC">
            <w:pPr>
              <w:jc w:val="center"/>
              <w:rPr>
                <w:ins w:id="407" w:author="Hoan Ng" w:date="2017-03-20T22:18:00Z"/>
                <w:b/>
                <w:bCs/>
              </w:rPr>
              <w:pPrChange w:id="408" w:author="Hoan Nguyễn Công" w:date="2019-07-05T18:33:00Z">
                <w:pPr/>
              </w:pPrChange>
            </w:pPr>
          </w:p>
        </w:tc>
        <w:tc>
          <w:tcPr>
            <w:tcW w:w="1381" w:type="dxa"/>
            <w:hideMark/>
            <w:tcPrChange w:id="409" w:author="Ngo Vi" w:date="2019-07-05T18:40:00Z">
              <w:tcPr>
                <w:tcW w:w="960" w:type="dxa"/>
                <w:hideMark/>
              </w:tcPr>
            </w:tcPrChange>
          </w:tcPr>
          <w:p w14:paraId="28B4E605" w14:textId="626CE425" w:rsidR="005F3BAC" w:rsidRPr="005F3BAC" w:rsidRDefault="005F3BAC">
            <w:pPr>
              <w:jc w:val="center"/>
              <w:rPr>
                <w:ins w:id="410" w:author="Hoan Ng" w:date="2017-03-20T22:18:00Z"/>
                <w:b/>
                <w:bCs/>
              </w:rPr>
              <w:pPrChange w:id="411" w:author="Hoan Nguyễn Công" w:date="2019-07-05T18:33:00Z">
                <w:pPr/>
              </w:pPrChange>
            </w:pPr>
          </w:p>
        </w:tc>
        <w:tc>
          <w:tcPr>
            <w:tcW w:w="465" w:type="dxa"/>
            <w:hideMark/>
            <w:tcPrChange w:id="412" w:author="Ngo Vi" w:date="2019-07-05T18:40:00Z">
              <w:tcPr>
                <w:tcW w:w="960" w:type="dxa"/>
                <w:hideMark/>
              </w:tcPr>
            </w:tcPrChange>
          </w:tcPr>
          <w:p w14:paraId="3EE92376" w14:textId="06795648" w:rsidR="005F3BAC" w:rsidRPr="005F3BAC" w:rsidRDefault="005F3BAC">
            <w:pPr>
              <w:jc w:val="center"/>
              <w:rPr>
                <w:ins w:id="413" w:author="Hoan Ng" w:date="2017-03-20T22:18:00Z"/>
                <w:b/>
                <w:bCs/>
              </w:rPr>
              <w:pPrChange w:id="414" w:author="Hoan Nguyễn Công" w:date="2019-07-05T18:33:00Z">
                <w:pPr/>
              </w:pPrChange>
            </w:pPr>
          </w:p>
        </w:tc>
        <w:tc>
          <w:tcPr>
            <w:tcW w:w="790" w:type="dxa"/>
            <w:hideMark/>
            <w:tcPrChange w:id="415" w:author="Ngo Vi" w:date="2019-07-05T18:40:00Z">
              <w:tcPr>
                <w:tcW w:w="960" w:type="dxa"/>
                <w:hideMark/>
              </w:tcPr>
            </w:tcPrChange>
          </w:tcPr>
          <w:p w14:paraId="110230F3" w14:textId="77EFBEC7" w:rsidR="005F3BAC" w:rsidRPr="005F3BAC" w:rsidRDefault="005F3BAC">
            <w:pPr>
              <w:jc w:val="center"/>
              <w:rPr>
                <w:ins w:id="416" w:author="Hoan Ng" w:date="2017-03-20T22:18:00Z"/>
                <w:b/>
                <w:bCs/>
              </w:rPr>
              <w:pPrChange w:id="417" w:author="Hoan Nguyễn Công" w:date="2019-07-05T18:33:00Z">
                <w:pPr/>
              </w:pPrChange>
            </w:pPr>
          </w:p>
        </w:tc>
      </w:tr>
      <w:tr w:rsidR="005F3BAC" w:rsidRPr="005F3BAC" w14:paraId="57A5B715" w14:textId="77777777" w:rsidTr="00C93436">
        <w:trPr>
          <w:trHeight w:val="300"/>
          <w:ins w:id="418" w:author="Hoan Ng" w:date="2017-03-20T22:18:00Z"/>
          <w:trPrChange w:id="419" w:author="Ngo Vi" w:date="2019-07-05T18:40:00Z">
            <w:trPr>
              <w:trHeight w:val="300"/>
            </w:trPr>
          </w:trPrChange>
        </w:trPr>
        <w:tc>
          <w:tcPr>
            <w:tcW w:w="985" w:type="dxa"/>
            <w:hideMark/>
            <w:tcPrChange w:id="420" w:author="Ngo Vi" w:date="2019-07-05T18:40:00Z">
              <w:tcPr>
                <w:tcW w:w="8140" w:type="dxa"/>
                <w:gridSpan w:val="2"/>
                <w:hideMark/>
              </w:tcPr>
            </w:tcPrChange>
          </w:tcPr>
          <w:p w14:paraId="0E7CB688" w14:textId="77777777" w:rsidR="005F3BAC" w:rsidRPr="005F3BAC" w:rsidRDefault="005F3BAC">
            <w:pPr>
              <w:rPr>
                <w:ins w:id="421" w:author="Hoan Ng" w:date="2017-03-20T22:18:00Z"/>
                <w:b/>
                <w:bCs/>
              </w:rPr>
            </w:pPr>
            <w:ins w:id="422" w:author="Hoan Ng" w:date="2017-03-20T22:18:00Z">
              <w:r w:rsidRPr="005F3BAC">
                <w:rPr>
                  <w:b/>
                  <w:bCs/>
                </w:rPr>
                <w:t> </w:t>
              </w:r>
            </w:ins>
          </w:p>
        </w:tc>
        <w:tc>
          <w:tcPr>
            <w:tcW w:w="4702" w:type="dxa"/>
            <w:hideMark/>
            <w:tcPrChange w:id="423" w:author="Ngo Vi" w:date="2019-07-05T18:40:00Z">
              <w:tcPr>
                <w:tcW w:w="3340" w:type="dxa"/>
                <w:hideMark/>
              </w:tcPr>
            </w:tcPrChange>
          </w:tcPr>
          <w:p w14:paraId="4AF1AD5F" w14:textId="3494EC48" w:rsidR="007572A0" w:rsidRPr="007572A0" w:rsidRDefault="005F3BAC">
            <w:pPr>
              <w:rPr>
                <w:ins w:id="424" w:author="DAO NAM LY" w:date="2019-07-06T06:48:00Z"/>
                <w:b/>
                <w:bCs/>
                <w:rPrChange w:id="425" w:author="DAO NAM LY" w:date="2019-07-06T06:49:00Z">
                  <w:rPr>
                    <w:ins w:id="426" w:author="DAO NAM LY" w:date="2019-07-06T06:48:00Z"/>
                  </w:rPr>
                </w:rPrChange>
              </w:rPr>
              <w:pPrChange w:id="427" w:author="DAO NAM LY" w:date="2019-07-06T06:48:00Z">
                <w:pPr>
                  <w:pStyle w:val="ListParagraph"/>
                  <w:numPr>
                    <w:numId w:val="4"/>
                  </w:numPr>
                  <w:ind w:hanging="360"/>
                </w:pPr>
              </w:pPrChange>
            </w:pPr>
            <w:ins w:id="428" w:author="Hoan Ng" w:date="2017-03-20T22:18:00Z">
              <w:r w:rsidRPr="007572A0">
                <w:rPr>
                  <w:b/>
                  <w:bCs/>
                </w:rPr>
                <w:t>3.1.</w:t>
              </w:r>
            </w:ins>
            <w:ins w:id="429" w:author="DAO NAM LY" w:date="2019-07-06T06:48:00Z">
              <w:r w:rsidR="007572A0" w:rsidRPr="007E56BA">
                <w:t xml:space="preserve"> </w:t>
              </w:r>
              <w:r w:rsidR="007572A0" w:rsidRPr="007572A0">
                <w:rPr>
                  <w:b/>
                  <w:bCs/>
                  <w:rPrChange w:id="430" w:author="DAO NAM LY" w:date="2019-07-06T06:49:00Z">
                    <w:rPr/>
                  </w:rPrChange>
                </w:rPr>
                <w:t>Thiết kế kiến trúc</w:t>
              </w:r>
            </w:ins>
          </w:p>
          <w:p w14:paraId="61732A30" w14:textId="77777777" w:rsidR="005F3BAC" w:rsidRPr="005F3BAC" w:rsidRDefault="005F3BAC" w:rsidP="005F3BAC">
            <w:pPr>
              <w:rPr>
                <w:ins w:id="431" w:author="Hoan Ng" w:date="2017-03-20T22:18:00Z"/>
                <w:b/>
                <w:bCs/>
              </w:rPr>
            </w:pPr>
          </w:p>
        </w:tc>
        <w:tc>
          <w:tcPr>
            <w:tcW w:w="1027" w:type="dxa"/>
            <w:hideMark/>
            <w:tcPrChange w:id="432" w:author="Ngo Vi" w:date="2019-07-05T18:40:00Z">
              <w:tcPr>
                <w:tcW w:w="960" w:type="dxa"/>
                <w:hideMark/>
              </w:tcPr>
            </w:tcPrChange>
          </w:tcPr>
          <w:p w14:paraId="1A2668C7" w14:textId="4376C218" w:rsidR="005F3BAC" w:rsidRPr="005F3BAC" w:rsidRDefault="005F3BAC">
            <w:pPr>
              <w:jc w:val="center"/>
              <w:rPr>
                <w:ins w:id="433" w:author="Hoan Ng" w:date="2017-03-20T22:18:00Z"/>
                <w:b/>
                <w:bCs/>
              </w:rPr>
              <w:pPrChange w:id="434" w:author="Hoan Nguyễn Công" w:date="2019-07-05T18:33:00Z">
                <w:pPr/>
              </w:pPrChange>
            </w:pPr>
          </w:p>
        </w:tc>
        <w:tc>
          <w:tcPr>
            <w:tcW w:w="1381" w:type="dxa"/>
            <w:hideMark/>
            <w:tcPrChange w:id="435" w:author="Ngo Vi" w:date="2019-07-05T18:40:00Z">
              <w:tcPr>
                <w:tcW w:w="960" w:type="dxa"/>
                <w:hideMark/>
              </w:tcPr>
            </w:tcPrChange>
          </w:tcPr>
          <w:p w14:paraId="4E8E5F00" w14:textId="65E7E59E" w:rsidR="005F3BAC" w:rsidRPr="005F3BAC" w:rsidRDefault="00AC2FF4">
            <w:pPr>
              <w:jc w:val="center"/>
              <w:rPr>
                <w:ins w:id="436" w:author="Hoan Ng" w:date="2017-03-20T22:18:00Z"/>
                <w:b/>
                <w:bCs/>
              </w:rPr>
              <w:pPrChange w:id="437" w:author="Hoan Nguyễn Công" w:date="2019-07-05T18:33:00Z">
                <w:pPr/>
              </w:pPrChange>
            </w:pPr>
            <w:ins w:id="438" w:author="Ngo Vi" w:date="2019-07-05T18:44:00Z">
              <w:r>
                <w:rPr>
                  <w:b/>
                  <w:bCs/>
                </w:rPr>
                <w:t>Team</w:t>
              </w:r>
            </w:ins>
          </w:p>
        </w:tc>
        <w:tc>
          <w:tcPr>
            <w:tcW w:w="465" w:type="dxa"/>
            <w:hideMark/>
            <w:tcPrChange w:id="439" w:author="Ngo Vi" w:date="2019-07-05T18:40:00Z">
              <w:tcPr>
                <w:tcW w:w="960" w:type="dxa"/>
                <w:hideMark/>
              </w:tcPr>
            </w:tcPrChange>
          </w:tcPr>
          <w:p w14:paraId="46DF727E" w14:textId="0887B289" w:rsidR="005F3BAC" w:rsidRPr="005F3BAC" w:rsidRDefault="003C3852">
            <w:pPr>
              <w:jc w:val="center"/>
              <w:rPr>
                <w:ins w:id="440" w:author="Hoan Ng" w:date="2017-03-20T22:18:00Z"/>
                <w:b/>
                <w:bCs/>
              </w:rPr>
              <w:pPrChange w:id="441" w:author="Hoan Nguyễn Công" w:date="2019-07-05T18:33:00Z">
                <w:pPr/>
              </w:pPrChange>
            </w:pPr>
            <w:ins w:id="442" w:author="DAO NAM LY" w:date="2019-07-06T06:51:00Z">
              <w:r>
                <w:rPr>
                  <w:b/>
                  <w:bCs/>
                </w:rPr>
                <w:t>75</w:t>
              </w:r>
            </w:ins>
            <w:ins w:id="443" w:author="DAO NAM LY" w:date="2019-07-06T06:52:00Z">
              <w:r>
                <w:rPr>
                  <w:b/>
                  <w:bCs/>
                </w:rPr>
                <w:t>%</w:t>
              </w:r>
            </w:ins>
          </w:p>
        </w:tc>
        <w:tc>
          <w:tcPr>
            <w:tcW w:w="790" w:type="dxa"/>
            <w:hideMark/>
            <w:tcPrChange w:id="444" w:author="Ngo Vi" w:date="2019-07-05T18:40:00Z">
              <w:tcPr>
                <w:tcW w:w="960" w:type="dxa"/>
                <w:hideMark/>
              </w:tcPr>
            </w:tcPrChange>
          </w:tcPr>
          <w:p w14:paraId="05383068" w14:textId="7EFA9C0C" w:rsidR="005F3BAC" w:rsidRPr="005F3BAC" w:rsidRDefault="005F3BAC">
            <w:pPr>
              <w:jc w:val="center"/>
              <w:rPr>
                <w:ins w:id="445" w:author="Hoan Ng" w:date="2017-03-20T22:18:00Z"/>
                <w:b/>
                <w:bCs/>
              </w:rPr>
              <w:pPrChange w:id="446" w:author="Hoan Nguyễn Công" w:date="2019-07-05T18:33:00Z">
                <w:pPr/>
              </w:pPrChange>
            </w:pPr>
          </w:p>
        </w:tc>
      </w:tr>
      <w:tr w:rsidR="005F3BAC" w:rsidRPr="005F3BAC" w14:paraId="3D79FAD5" w14:textId="77777777" w:rsidTr="00C93436">
        <w:trPr>
          <w:trHeight w:val="300"/>
          <w:ins w:id="447" w:author="Hoan Ng" w:date="2017-03-20T22:18:00Z"/>
          <w:trPrChange w:id="448" w:author="Ngo Vi" w:date="2019-07-05T18:40:00Z">
            <w:trPr>
              <w:trHeight w:val="300"/>
            </w:trPr>
          </w:trPrChange>
        </w:trPr>
        <w:tc>
          <w:tcPr>
            <w:tcW w:w="985" w:type="dxa"/>
            <w:hideMark/>
            <w:tcPrChange w:id="449" w:author="Ngo Vi" w:date="2019-07-05T18:40:00Z">
              <w:tcPr>
                <w:tcW w:w="8140" w:type="dxa"/>
                <w:gridSpan w:val="2"/>
                <w:hideMark/>
              </w:tcPr>
            </w:tcPrChange>
          </w:tcPr>
          <w:p w14:paraId="0B6D8E67" w14:textId="77777777" w:rsidR="005F3BAC" w:rsidRPr="005F3BAC" w:rsidRDefault="005F3BAC">
            <w:pPr>
              <w:rPr>
                <w:ins w:id="450" w:author="Hoan Ng" w:date="2017-03-20T22:18:00Z"/>
                <w:b/>
                <w:bCs/>
              </w:rPr>
            </w:pPr>
            <w:ins w:id="451" w:author="Hoan Ng" w:date="2017-03-20T22:18:00Z">
              <w:r w:rsidRPr="005F3BAC">
                <w:rPr>
                  <w:b/>
                  <w:bCs/>
                </w:rPr>
                <w:t> </w:t>
              </w:r>
            </w:ins>
          </w:p>
        </w:tc>
        <w:tc>
          <w:tcPr>
            <w:tcW w:w="4702" w:type="dxa"/>
            <w:hideMark/>
            <w:tcPrChange w:id="452" w:author="Ngo Vi" w:date="2019-07-05T18:40:00Z">
              <w:tcPr>
                <w:tcW w:w="3340" w:type="dxa"/>
                <w:hideMark/>
              </w:tcPr>
            </w:tcPrChange>
          </w:tcPr>
          <w:p w14:paraId="3184C3D0" w14:textId="4D58D834" w:rsidR="007572A0" w:rsidRDefault="005F3BAC">
            <w:pPr>
              <w:rPr>
                <w:ins w:id="453" w:author="DAO NAM LY" w:date="2019-07-06T06:48:00Z"/>
              </w:rPr>
              <w:pPrChange w:id="454" w:author="DAO NAM LY" w:date="2019-07-06T06:48:00Z">
                <w:pPr>
                  <w:pStyle w:val="ListParagraph"/>
                  <w:numPr>
                    <w:numId w:val="4"/>
                  </w:numPr>
                  <w:ind w:hanging="360"/>
                </w:pPr>
              </w:pPrChange>
            </w:pPr>
            <w:ins w:id="455" w:author="Hoan Ng" w:date="2017-03-20T22:18:00Z">
              <w:r w:rsidRPr="007572A0">
                <w:rPr>
                  <w:b/>
                  <w:bCs/>
                </w:rPr>
                <w:t>3.2.</w:t>
              </w:r>
            </w:ins>
            <w:ins w:id="456" w:author="DAO NAM LY" w:date="2019-07-06T06:48:00Z">
              <w:r w:rsidR="007572A0">
                <w:t xml:space="preserve"> </w:t>
              </w:r>
              <w:r w:rsidR="007572A0" w:rsidRPr="007572A0">
                <w:rPr>
                  <w:b/>
                  <w:bCs/>
                  <w:rPrChange w:id="457" w:author="DAO NAM LY" w:date="2019-07-06T06:49:00Z">
                    <w:rPr/>
                  </w:rPrChange>
                </w:rPr>
                <w:t>Thiết kế lớp – Sơ đồ lớp ở mức thiết kế</w:t>
              </w:r>
            </w:ins>
          </w:p>
          <w:p w14:paraId="04FCBCDE" w14:textId="77777777" w:rsidR="005F3BAC" w:rsidRPr="005F3BAC" w:rsidRDefault="005F3BAC" w:rsidP="005F3BAC">
            <w:pPr>
              <w:rPr>
                <w:ins w:id="458" w:author="Hoan Ng" w:date="2017-03-20T22:18:00Z"/>
                <w:b/>
                <w:bCs/>
              </w:rPr>
            </w:pPr>
          </w:p>
        </w:tc>
        <w:tc>
          <w:tcPr>
            <w:tcW w:w="1027" w:type="dxa"/>
            <w:hideMark/>
            <w:tcPrChange w:id="459" w:author="Ngo Vi" w:date="2019-07-05T18:40:00Z">
              <w:tcPr>
                <w:tcW w:w="960" w:type="dxa"/>
                <w:hideMark/>
              </w:tcPr>
            </w:tcPrChange>
          </w:tcPr>
          <w:p w14:paraId="6EE65402" w14:textId="6F41818D" w:rsidR="005F3BAC" w:rsidRPr="005F3BAC" w:rsidRDefault="005F3BAC">
            <w:pPr>
              <w:jc w:val="center"/>
              <w:rPr>
                <w:ins w:id="460" w:author="Hoan Ng" w:date="2017-03-20T22:18:00Z"/>
                <w:b/>
                <w:bCs/>
              </w:rPr>
              <w:pPrChange w:id="461" w:author="Hoan Nguyễn Công" w:date="2019-07-05T18:33:00Z">
                <w:pPr/>
              </w:pPrChange>
            </w:pPr>
          </w:p>
        </w:tc>
        <w:tc>
          <w:tcPr>
            <w:tcW w:w="1381" w:type="dxa"/>
            <w:hideMark/>
            <w:tcPrChange w:id="462" w:author="Ngo Vi" w:date="2019-07-05T18:40:00Z">
              <w:tcPr>
                <w:tcW w:w="960" w:type="dxa"/>
                <w:hideMark/>
              </w:tcPr>
            </w:tcPrChange>
          </w:tcPr>
          <w:p w14:paraId="1531B5E2" w14:textId="31D01000" w:rsidR="005F3BAC" w:rsidRPr="005F3BAC" w:rsidRDefault="00AC2FF4">
            <w:pPr>
              <w:jc w:val="center"/>
              <w:rPr>
                <w:ins w:id="463" w:author="Hoan Ng" w:date="2017-03-20T22:18:00Z"/>
                <w:b/>
                <w:bCs/>
              </w:rPr>
              <w:pPrChange w:id="464" w:author="Hoan Nguyễn Công" w:date="2019-07-05T18:33:00Z">
                <w:pPr/>
              </w:pPrChange>
            </w:pPr>
            <w:ins w:id="465" w:author="Ngo Vi" w:date="2019-07-05T18:45:00Z">
              <w:r>
                <w:rPr>
                  <w:b/>
                  <w:bCs/>
                </w:rPr>
                <w:t>Team</w:t>
              </w:r>
            </w:ins>
          </w:p>
        </w:tc>
        <w:tc>
          <w:tcPr>
            <w:tcW w:w="465" w:type="dxa"/>
            <w:hideMark/>
            <w:tcPrChange w:id="466" w:author="Ngo Vi" w:date="2019-07-05T18:40:00Z">
              <w:tcPr>
                <w:tcW w:w="960" w:type="dxa"/>
                <w:hideMark/>
              </w:tcPr>
            </w:tcPrChange>
          </w:tcPr>
          <w:p w14:paraId="2F1B5AF8" w14:textId="58D8E731" w:rsidR="005F3BAC" w:rsidRPr="005F3BAC" w:rsidRDefault="003C3852">
            <w:pPr>
              <w:jc w:val="center"/>
              <w:rPr>
                <w:ins w:id="467" w:author="Hoan Ng" w:date="2017-03-20T22:18:00Z"/>
                <w:b/>
                <w:bCs/>
              </w:rPr>
              <w:pPrChange w:id="468" w:author="Hoan Nguyễn Công" w:date="2019-07-05T18:33:00Z">
                <w:pPr/>
              </w:pPrChange>
            </w:pPr>
            <w:ins w:id="469" w:author="DAO NAM LY" w:date="2019-07-06T06:52:00Z">
              <w:r>
                <w:rPr>
                  <w:b/>
                  <w:bCs/>
                </w:rPr>
                <w:t>100%</w:t>
              </w:r>
            </w:ins>
          </w:p>
        </w:tc>
        <w:tc>
          <w:tcPr>
            <w:tcW w:w="790" w:type="dxa"/>
            <w:hideMark/>
            <w:tcPrChange w:id="470" w:author="Ngo Vi" w:date="2019-07-05T18:40:00Z">
              <w:tcPr>
                <w:tcW w:w="960" w:type="dxa"/>
                <w:hideMark/>
              </w:tcPr>
            </w:tcPrChange>
          </w:tcPr>
          <w:p w14:paraId="477DBAF4" w14:textId="33415AC9" w:rsidR="005F3BAC" w:rsidRPr="005F3BAC" w:rsidRDefault="005F3BAC">
            <w:pPr>
              <w:jc w:val="center"/>
              <w:rPr>
                <w:ins w:id="471" w:author="Hoan Ng" w:date="2017-03-20T22:18:00Z"/>
                <w:b/>
                <w:bCs/>
              </w:rPr>
              <w:pPrChange w:id="472" w:author="Hoan Nguyễn Công" w:date="2019-07-05T18:33:00Z">
                <w:pPr/>
              </w:pPrChange>
            </w:pPr>
          </w:p>
        </w:tc>
      </w:tr>
      <w:tr w:rsidR="005F3BAC" w:rsidRPr="005F3BAC" w14:paraId="7BE206A1" w14:textId="77777777" w:rsidTr="00C93436">
        <w:trPr>
          <w:trHeight w:val="300"/>
          <w:ins w:id="473" w:author="Hoan Ng" w:date="2017-03-20T22:18:00Z"/>
          <w:trPrChange w:id="474" w:author="Ngo Vi" w:date="2019-07-05T18:40:00Z">
            <w:trPr>
              <w:trHeight w:val="300"/>
            </w:trPr>
          </w:trPrChange>
        </w:trPr>
        <w:tc>
          <w:tcPr>
            <w:tcW w:w="985" w:type="dxa"/>
            <w:hideMark/>
            <w:tcPrChange w:id="475" w:author="Ngo Vi" w:date="2019-07-05T18:40:00Z">
              <w:tcPr>
                <w:tcW w:w="8140" w:type="dxa"/>
                <w:gridSpan w:val="2"/>
                <w:hideMark/>
              </w:tcPr>
            </w:tcPrChange>
          </w:tcPr>
          <w:p w14:paraId="0B988F34" w14:textId="77777777" w:rsidR="005F3BAC" w:rsidRPr="005F3BAC" w:rsidRDefault="005F3BAC">
            <w:pPr>
              <w:rPr>
                <w:ins w:id="476" w:author="Hoan Ng" w:date="2017-03-20T22:18:00Z"/>
                <w:b/>
                <w:bCs/>
              </w:rPr>
            </w:pPr>
            <w:ins w:id="477" w:author="Hoan Ng" w:date="2017-03-20T22:18:00Z">
              <w:r w:rsidRPr="005F3BAC">
                <w:rPr>
                  <w:b/>
                  <w:bCs/>
                </w:rPr>
                <w:t> </w:t>
              </w:r>
            </w:ins>
          </w:p>
        </w:tc>
        <w:tc>
          <w:tcPr>
            <w:tcW w:w="4702" w:type="dxa"/>
            <w:hideMark/>
            <w:tcPrChange w:id="478" w:author="Ngo Vi" w:date="2019-07-05T18:40:00Z">
              <w:tcPr>
                <w:tcW w:w="3340" w:type="dxa"/>
                <w:hideMark/>
              </w:tcPr>
            </w:tcPrChange>
          </w:tcPr>
          <w:p w14:paraId="6555F6E7" w14:textId="2DEDD84E" w:rsidR="007572A0" w:rsidRDefault="005F3BAC">
            <w:pPr>
              <w:rPr>
                <w:ins w:id="479" w:author="DAO NAM LY" w:date="2019-07-06T06:49:00Z"/>
              </w:rPr>
              <w:pPrChange w:id="480" w:author="DAO NAM LY" w:date="2019-07-06T06:49:00Z">
                <w:pPr>
                  <w:pStyle w:val="ListParagraph"/>
                  <w:numPr>
                    <w:numId w:val="4"/>
                  </w:numPr>
                  <w:ind w:hanging="360"/>
                </w:pPr>
              </w:pPrChange>
            </w:pPr>
            <w:ins w:id="481" w:author="Hoan Ng" w:date="2017-03-20T22:18:00Z">
              <w:r w:rsidRPr="007572A0">
                <w:rPr>
                  <w:b/>
                  <w:bCs/>
                </w:rPr>
                <w:t>3.3.</w:t>
              </w:r>
            </w:ins>
            <w:ins w:id="482" w:author="DAO NAM LY" w:date="2019-07-06T06:49:00Z">
              <w:r w:rsidR="007572A0" w:rsidRPr="007E56BA">
                <w:t xml:space="preserve"> </w:t>
              </w:r>
              <w:r w:rsidR="007572A0" w:rsidRPr="007572A0">
                <w:rPr>
                  <w:b/>
                  <w:bCs/>
                  <w:rPrChange w:id="483" w:author="DAO NAM LY" w:date="2019-07-06T06:49:00Z">
                    <w:rPr/>
                  </w:rPrChange>
                </w:rPr>
                <w:t>Thiết kế giao diện</w:t>
              </w:r>
            </w:ins>
          </w:p>
          <w:p w14:paraId="76BA7EDA" w14:textId="77777777" w:rsidR="005F3BAC" w:rsidRPr="005F3BAC" w:rsidRDefault="005F3BAC" w:rsidP="005F3BAC">
            <w:pPr>
              <w:rPr>
                <w:ins w:id="484" w:author="Hoan Ng" w:date="2017-03-20T22:18:00Z"/>
                <w:b/>
                <w:bCs/>
              </w:rPr>
            </w:pPr>
          </w:p>
        </w:tc>
        <w:tc>
          <w:tcPr>
            <w:tcW w:w="1027" w:type="dxa"/>
            <w:hideMark/>
            <w:tcPrChange w:id="485" w:author="Ngo Vi" w:date="2019-07-05T18:40:00Z">
              <w:tcPr>
                <w:tcW w:w="960" w:type="dxa"/>
                <w:hideMark/>
              </w:tcPr>
            </w:tcPrChange>
          </w:tcPr>
          <w:p w14:paraId="6BA15D8A" w14:textId="6D449667" w:rsidR="005F3BAC" w:rsidRPr="005F3BAC" w:rsidRDefault="005F3BAC">
            <w:pPr>
              <w:jc w:val="center"/>
              <w:rPr>
                <w:ins w:id="486" w:author="Hoan Ng" w:date="2017-03-20T22:18:00Z"/>
                <w:b/>
                <w:bCs/>
              </w:rPr>
              <w:pPrChange w:id="487" w:author="Hoan Nguyễn Công" w:date="2019-07-05T18:33:00Z">
                <w:pPr/>
              </w:pPrChange>
            </w:pPr>
          </w:p>
        </w:tc>
        <w:tc>
          <w:tcPr>
            <w:tcW w:w="1381" w:type="dxa"/>
            <w:hideMark/>
            <w:tcPrChange w:id="488" w:author="Ngo Vi" w:date="2019-07-05T18:40:00Z">
              <w:tcPr>
                <w:tcW w:w="960" w:type="dxa"/>
                <w:hideMark/>
              </w:tcPr>
            </w:tcPrChange>
          </w:tcPr>
          <w:p w14:paraId="288E6A26" w14:textId="69141EDF" w:rsidR="005F3BAC" w:rsidRPr="005F3BAC" w:rsidRDefault="00EB75AC">
            <w:pPr>
              <w:jc w:val="center"/>
              <w:rPr>
                <w:ins w:id="489" w:author="Hoan Ng" w:date="2017-03-20T22:18:00Z"/>
                <w:b/>
                <w:bCs/>
              </w:rPr>
              <w:pPrChange w:id="490" w:author="Hoan Nguyễn Công" w:date="2019-07-05T18:33:00Z">
                <w:pPr/>
              </w:pPrChange>
            </w:pPr>
            <w:ins w:id="491" w:author="Ngo Vi" w:date="2019-07-05T18:29:00Z">
              <w:r>
                <w:rPr>
                  <w:b/>
                  <w:bCs/>
                </w:rPr>
                <w:t>Vĩ</w:t>
              </w:r>
            </w:ins>
            <w:ins w:id="492" w:author="Ngo Vi" w:date="2019-07-05T18:45:00Z">
              <w:r w:rsidR="00AC2FF4">
                <w:rPr>
                  <w:b/>
                  <w:bCs/>
                </w:rPr>
                <w:t>, Trung</w:t>
              </w:r>
            </w:ins>
          </w:p>
        </w:tc>
        <w:tc>
          <w:tcPr>
            <w:tcW w:w="465" w:type="dxa"/>
            <w:hideMark/>
            <w:tcPrChange w:id="493" w:author="Ngo Vi" w:date="2019-07-05T18:40:00Z">
              <w:tcPr>
                <w:tcW w:w="960" w:type="dxa"/>
                <w:hideMark/>
              </w:tcPr>
            </w:tcPrChange>
          </w:tcPr>
          <w:p w14:paraId="7A8B06BF" w14:textId="142A3033" w:rsidR="005F3BAC" w:rsidRPr="005F3BAC" w:rsidRDefault="003C3852">
            <w:pPr>
              <w:jc w:val="center"/>
              <w:rPr>
                <w:ins w:id="494" w:author="Hoan Ng" w:date="2017-03-20T22:18:00Z"/>
                <w:b/>
                <w:bCs/>
              </w:rPr>
              <w:pPrChange w:id="495" w:author="Hoan Nguyễn Công" w:date="2019-07-05T18:33:00Z">
                <w:pPr/>
              </w:pPrChange>
            </w:pPr>
            <w:ins w:id="496" w:author="DAO NAM LY" w:date="2019-07-06T06:52:00Z">
              <w:r>
                <w:rPr>
                  <w:b/>
                  <w:bCs/>
                </w:rPr>
                <w:t>100%</w:t>
              </w:r>
            </w:ins>
          </w:p>
        </w:tc>
        <w:tc>
          <w:tcPr>
            <w:tcW w:w="790" w:type="dxa"/>
            <w:hideMark/>
            <w:tcPrChange w:id="497" w:author="Ngo Vi" w:date="2019-07-05T18:40:00Z">
              <w:tcPr>
                <w:tcW w:w="960" w:type="dxa"/>
                <w:hideMark/>
              </w:tcPr>
            </w:tcPrChange>
          </w:tcPr>
          <w:p w14:paraId="428ED083" w14:textId="3C65EE68" w:rsidR="005F3BAC" w:rsidRPr="005F3BAC" w:rsidRDefault="005F3BAC">
            <w:pPr>
              <w:jc w:val="center"/>
              <w:rPr>
                <w:ins w:id="498" w:author="Hoan Ng" w:date="2017-03-20T22:18:00Z"/>
                <w:b/>
                <w:bCs/>
              </w:rPr>
              <w:pPrChange w:id="499" w:author="Hoan Nguyễn Công" w:date="2019-07-05T18:33:00Z">
                <w:pPr/>
              </w:pPrChange>
            </w:pPr>
          </w:p>
        </w:tc>
      </w:tr>
      <w:tr w:rsidR="005F3BAC" w:rsidRPr="005F3BAC" w14:paraId="66E35A29" w14:textId="77777777" w:rsidTr="00C93436">
        <w:trPr>
          <w:trHeight w:val="300"/>
          <w:ins w:id="500" w:author="Hoan Ng" w:date="2017-03-20T22:18:00Z"/>
          <w:trPrChange w:id="501" w:author="Ngo Vi" w:date="2019-07-05T18:40:00Z">
            <w:trPr>
              <w:trHeight w:val="300"/>
            </w:trPr>
          </w:trPrChange>
        </w:trPr>
        <w:tc>
          <w:tcPr>
            <w:tcW w:w="985" w:type="dxa"/>
            <w:hideMark/>
            <w:tcPrChange w:id="502" w:author="Ngo Vi" w:date="2019-07-05T18:40:00Z">
              <w:tcPr>
                <w:tcW w:w="8140" w:type="dxa"/>
                <w:gridSpan w:val="2"/>
                <w:hideMark/>
              </w:tcPr>
            </w:tcPrChange>
          </w:tcPr>
          <w:p w14:paraId="292554E9" w14:textId="77777777" w:rsidR="005F3BAC" w:rsidRPr="005F3BAC" w:rsidRDefault="005F3BAC">
            <w:pPr>
              <w:rPr>
                <w:ins w:id="503" w:author="Hoan Ng" w:date="2017-03-20T22:18:00Z"/>
                <w:b/>
                <w:bCs/>
              </w:rPr>
            </w:pPr>
            <w:ins w:id="504" w:author="Hoan Ng" w:date="2017-03-20T22:18:00Z">
              <w:r w:rsidRPr="005F3BAC">
                <w:rPr>
                  <w:b/>
                  <w:bCs/>
                </w:rPr>
                <w:t> </w:t>
              </w:r>
            </w:ins>
          </w:p>
        </w:tc>
        <w:tc>
          <w:tcPr>
            <w:tcW w:w="4702" w:type="dxa"/>
            <w:hideMark/>
            <w:tcPrChange w:id="505" w:author="Ngo Vi" w:date="2019-07-05T18:40:00Z">
              <w:tcPr>
                <w:tcW w:w="3340" w:type="dxa"/>
                <w:hideMark/>
              </w:tcPr>
            </w:tcPrChange>
          </w:tcPr>
          <w:p w14:paraId="18374364" w14:textId="48320CA4" w:rsidR="005F3BAC" w:rsidRPr="005F3BAC" w:rsidRDefault="005F3BAC" w:rsidP="005F3BAC">
            <w:pPr>
              <w:rPr>
                <w:ins w:id="506" w:author="Hoan Ng" w:date="2017-03-20T22:18:00Z"/>
                <w:b/>
                <w:bCs/>
              </w:rPr>
            </w:pPr>
            <w:ins w:id="507" w:author="Hoan Ng" w:date="2017-03-20T22:18:00Z">
              <w:r w:rsidRPr="005F3BAC">
                <w:rPr>
                  <w:b/>
                  <w:bCs/>
                </w:rPr>
                <w:t>3.4</w:t>
              </w:r>
            </w:ins>
            <w:ins w:id="508" w:author="DAO NAM LY" w:date="2019-07-06T06:49:00Z">
              <w:r w:rsidR="007572A0">
                <w:rPr>
                  <w:b/>
                  <w:bCs/>
                </w:rPr>
                <w:t>.</w:t>
              </w:r>
              <w:r w:rsidR="007572A0" w:rsidRPr="007E56BA">
                <w:t xml:space="preserve"> </w:t>
              </w:r>
              <w:r w:rsidR="007572A0" w:rsidRPr="007572A0">
                <w:rPr>
                  <w:b/>
                  <w:bCs/>
                  <w:rPrChange w:id="509" w:author="DAO NAM LY" w:date="2019-07-06T06:50:00Z">
                    <w:rPr/>
                  </w:rPrChange>
                </w:rPr>
                <w:t>Thiết kế dữ liệu</w:t>
              </w:r>
            </w:ins>
          </w:p>
        </w:tc>
        <w:tc>
          <w:tcPr>
            <w:tcW w:w="1027" w:type="dxa"/>
            <w:hideMark/>
            <w:tcPrChange w:id="510" w:author="Ngo Vi" w:date="2019-07-05T18:40:00Z">
              <w:tcPr>
                <w:tcW w:w="960" w:type="dxa"/>
                <w:hideMark/>
              </w:tcPr>
            </w:tcPrChange>
          </w:tcPr>
          <w:p w14:paraId="1B211784" w14:textId="2D77F32F" w:rsidR="005F3BAC" w:rsidRPr="005F3BAC" w:rsidRDefault="005F3BAC">
            <w:pPr>
              <w:jc w:val="center"/>
              <w:rPr>
                <w:ins w:id="511" w:author="Hoan Ng" w:date="2017-03-20T22:18:00Z"/>
                <w:b/>
                <w:bCs/>
              </w:rPr>
              <w:pPrChange w:id="512" w:author="Hoan Nguyễn Công" w:date="2019-07-05T18:33:00Z">
                <w:pPr/>
              </w:pPrChange>
            </w:pPr>
          </w:p>
        </w:tc>
        <w:tc>
          <w:tcPr>
            <w:tcW w:w="1381" w:type="dxa"/>
            <w:hideMark/>
            <w:tcPrChange w:id="513" w:author="Ngo Vi" w:date="2019-07-05T18:40:00Z">
              <w:tcPr>
                <w:tcW w:w="960" w:type="dxa"/>
                <w:hideMark/>
              </w:tcPr>
            </w:tcPrChange>
          </w:tcPr>
          <w:p w14:paraId="5F8FE1AB" w14:textId="11509D6E" w:rsidR="005F3BAC" w:rsidRPr="005F3BAC" w:rsidRDefault="00AC2FF4">
            <w:pPr>
              <w:jc w:val="center"/>
              <w:rPr>
                <w:ins w:id="514" w:author="Hoan Ng" w:date="2017-03-20T22:18:00Z"/>
                <w:b/>
                <w:bCs/>
              </w:rPr>
              <w:pPrChange w:id="515" w:author="Hoan Nguyễn Công" w:date="2019-07-05T18:33:00Z">
                <w:pPr/>
              </w:pPrChange>
            </w:pPr>
            <w:ins w:id="516" w:author="Ngo Vi" w:date="2019-07-05T18:45:00Z">
              <w:r>
                <w:rPr>
                  <w:b/>
                  <w:bCs/>
                </w:rPr>
                <w:t>Team</w:t>
              </w:r>
            </w:ins>
          </w:p>
        </w:tc>
        <w:tc>
          <w:tcPr>
            <w:tcW w:w="465" w:type="dxa"/>
            <w:hideMark/>
            <w:tcPrChange w:id="517" w:author="Ngo Vi" w:date="2019-07-05T18:40:00Z">
              <w:tcPr>
                <w:tcW w:w="960" w:type="dxa"/>
                <w:hideMark/>
              </w:tcPr>
            </w:tcPrChange>
          </w:tcPr>
          <w:p w14:paraId="2DD1383C" w14:textId="3187CF7F" w:rsidR="005F3BAC" w:rsidRPr="005F3BAC" w:rsidRDefault="003C3852">
            <w:pPr>
              <w:jc w:val="center"/>
              <w:rPr>
                <w:ins w:id="518" w:author="Hoan Ng" w:date="2017-03-20T22:18:00Z"/>
                <w:b/>
                <w:bCs/>
              </w:rPr>
              <w:pPrChange w:id="519" w:author="Hoan Nguyễn Công" w:date="2019-07-05T18:33:00Z">
                <w:pPr/>
              </w:pPrChange>
            </w:pPr>
            <w:ins w:id="520" w:author="DAO NAM LY" w:date="2019-07-06T06:52:00Z">
              <w:r>
                <w:rPr>
                  <w:b/>
                  <w:bCs/>
                </w:rPr>
                <w:t>100%</w:t>
              </w:r>
            </w:ins>
          </w:p>
        </w:tc>
        <w:tc>
          <w:tcPr>
            <w:tcW w:w="790" w:type="dxa"/>
            <w:hideMark/>
            <w:tcPrChange w:id="521" w:author="Ngo Vi" w:date="2019-07-05T18:40:00Z">
              <w:tcPr>
                <w:tcW w:w="960" w:type="dxa"/>
                <w:hideMark/>
              </w:tcPr>
            </w:tcPrChange>
          </w:tcPr>
          <w:p w14:paraId="4E672AD7" w14:textId="17B7C41D" w:rsidR="005F3BAC" w:rsidRPr="005F3BAC" w:rsidRDefault="005F3BAC">
            <w:pPr>
              <w:jc w:val="center"/>
              <w:rPr>
                <w:ins w:id="522" w:author="Hoan Ng" w:date="2017-03-20T22:18:00Z"/>
                <w:b/>
                <w:bCs/>
              </w:rPr>
              <w:pPrChange w:id="523" w:author="Hoan Nguyễn Công" w:date="2019-07-05T18:33:00Z">
                <w:pPr/>
              </w:pPrChange>
            </w:pPr>
          </w:p>
        </w:tc>
      </w:tr>
      <w:tr w:rsidR="005F3BAC" w:rsidRPr="005F3BAC" w14:paraId="0292CEE1" w14:textId="77777777" w:rsidTr="00C93436">
        <w:trPr>
          <w:trHeight w:val="300"/>
          <w:ins w:id="524" w:author="Hoan Ng" w:date="2017-03-20T22:18:00Z"/>
          <w:trPrChange w:id="525" w:author="Ngo Vi" w:date="2019-07-05T18:40:00Z">
            <w:trPr>
              <w:trHeight w:val="300"/>
            </w:trPr>
          </w:trPrChange>
        </w:trPr>
        <w:tc>
          <w:tcPr>
            <w:tcW w:w="985" w:type="dxa"/>
            <w:hideMark/>
            <w:tcPrChange w:id="526" w:author="Ngo Vi" w:date="2019-07-05T18:40:00Z">
              <w:tcPr>
                <w:tcW w:w="8140" w:type="dxa"/>
                <w:gridSpan w:val="2"/>
                <w:hideMark/>
              </w:tcPr>
            </w:tcPrChange>
          </w:tcPr>
          <w:p w14:paraId="3B06D1DA" w14:textId="77777777" w:rsidR="005F3BAC" w:rsidRPr="005F3BAC" w:rsidRDefault="005F3BAC">
            <w:pPr>
              <w:rPr>
                <w:ins w:id="527" w:author="Hoan Ng" w:date="2017-03-20T22:18:00Z"/>
                <w:b/>
                <w:bCs/>
              </w:rPr>
            </w:pPr>
            <w:ins w:id="528" w:author="Hoan Ng" w:date="2017-03-20T22:18:00Z">
              <w:r w:rsidRPr="005F3BAC">
                <w:rPr>
                  <w:b/>
                  <w:bCs/>
                </w:rPr>
                <w:t> </w:t>
              </w:r>
            </w:ins>
          </w:p>
        </w:tc>
        <w:tc>
          <w:tcPr>
            <w:tcW w:w="4702" w:type="dxa"/>
            <w:hideMark/>
            <w:tcPrChange w:id="529" w:author="Ngo Vi" w:date="2019-07-05T18:40:00Z">
              <w:tcPr>
                <w:tcW w:w="3340" w:type="dxa"/>
                <w:hideMark/>
              </w:tcPr>
            </w:tcPrChange>
          </w:tcPr>
          <w:p w14:paraId="0FAD74CF" w14:textId="77777777" w:rsidR="005F3BAC" w:rsidRPr="005F3BAC" w:rsidRDefault="005F3BAC">
            <w:pPr>
              <w:rPr>
                <w:ins w:id="530" w:author="Hoan Ng" w:date="2017-03-20T22:18:00Z"/>
                <w:b/>
                <w:bCs/>
              </w:rPr>
            </w:pPr>
            <w:ins w:id="531" w:author="Hoan Ng" w:date="2017-03-20T22:18:00Z">
              <w:r w:rsidRPr="005F3BAC">
                <w:rPr>
                  <w:b/>
                  <w:bCs/>
                </w:rPr>
                <w:t>Chương 4: Cài đặt</w:t>
              </w:r>
            </w:ins>
          </w:p>
        </w:tc>
        <w:tc>
          <w:tcPr>
            <w:tcW w:w="1027" w:type="dxa"/>
            <w:hideMark/>
            <w:tcPrChange w:id="532" w:author="Ngo Vi" w:date="2019-07-05T18:40:00Z">
              <w:tcPr>
                <w:tcW w:w="960" w:type="dxa"/>
                <w:hideMark/>
              </w:tcPr>
            </w:tcPrChange>
          </w:tcPr>
          <w:p w14:paraId="0C66F029" w14:textId="7FEB4EFE" w:rsidR="005F3BAC" w:rsidRPr="005F3BAC" w:rsidRDefault="005F3BAC">
            <w:pPr>
              <w:jc w:val="center"/>
              <w:rPr>
                <w:ins w:id="533" w:author="Hoan Ng" w:date="2017-03-20T22:18:00Z"/>
                <w:b/>
                <w:bCs/>
              </w:rPr>
              <w:pPrChange w:id="534" w:author="Hoan Nguyễn Công" w:date="2019-07-05T18:33:00Z">
                <w:pPr/>
              </w:pPrChange>
            </w:pPr>
          </w:p>
        </w:tc>
        <w:tc>
          <w:tcPr>
            <w:tcW w:w="1381" w:type="dxa"/>
            <w:hideMark/>
            <w:tcPrChange w:id="535" w:author="Ngo Vi" w:date="2019-07-05T18:40:00Z">
              <w:tcPr>
                <w:tcW w:w="960" w:type="dxa"/>
                <w:hideMark/>
              </w:tcPr>
            </w:tcPrChange>
          </w:tcPr>
          <w:p w14:paraId="641808E5" w14:textId="01426AE7" w:rsidR="005F3BAC" w:rsidRPr="005F3BAC" w:rsidRDefault="005F3BAC">
            <w:pPr>
              <w:jc w:val="center"/>
              <w:rPr>
                <w:ins w:id="536" w:author="Hoan Ng" w:date="2017-03-20T22:18:00Z"/>
                <w:b/>
                <w:bCs/>
              </w:rPr>
              <w:pPrChange w:id="537" w:author="Hoan Nguyễn Công" w:date="2019-07-05T18:33:00Z">
                <w:pPr/>
              </w:pPrChange>
            </w:pPr>
          </w:p>
        </w:tc>
        <w:tc>
          <w:tcPr>
            <w:tcW w:w="465" w:type="dxa"/>
            <w:hideMark/>
            <w:tcPrChange w:id="538" w:author="Ngo Vi" w:date="2019-07-05T18:40:00Z">
              <w:tcPr>
                <w:tcW w:w="960" w:type="dxa"/>
                <w:hideMark/>
              </w:tcPr>
            </w:tcPrChange>
          </w:tcPr>
          <w:p w14:paraId="091A1548" w14:textId="6C0BC082" w:rsidR="005F3BAC" w:rsidRPr="005F3BAC" w:rsidRDefault="005F3BAC">
            <w:pPr>
              <w:jc w:val="center"/>
              <w:rPr>
                <w:ins w:id="539" w:author="Hoan Ng" w:date="2017-03-20T22:18:00Z"/>
                <w:b/>
                <w:bCs/>
              </w:rPr>
              <w:pPrChange w:id="540" w:author="Hoan Nguyễn Công" w:date="2019-07-05T18:33:00Z">
                <w:pPr/>
              </w:pPrChange>
            </w:pPr>
          </w:p>
        </w:tc>
        <w:tc>
          <w:tcPr>
            <w:tcW w:w="790" w:type="dxa"/>
            <w:hideMark/>
            <w:tcPrChange w:id="541" w:author="Ngo Vi" w:date="2019-07-05T18:40:00Z">
              <w:tcPr>
                <w:tcW w:w="960" w:type="dxa"/>
                <w:hideMark/>
              </w:tcPr>
            </w:tcPrChange>
          </w:tcPr>
          <w:p w14:paraId="48AF27B3" w14:textId="19E53BF5" w:rsidR="005F3BAC" w:rsidRPr="005F3BAC" w:rsidRDefault="005F3BAC">
            <w:pPr>
              <w:jc w:val="center"/>
              <w:rPr>
                <w:ins w:id="542" w:author="Hoan Ng" w:date="2017-03-20T22:18:00Z"/>
                <w:b/>
                <w:bCs/>
              </w:rPr>
              <w:pPrChange w:id="543" w:author="Hoan Nguyễn Công" w:date="2019-07-05T18:33:00Z">
                <w:pPr/>
              </w:pPrChange>
            </w:pPr>
          </w:p>
        </w:tc>
      </w:tr>
      <w:tr w:rsidR="005F3BAC" w:rsidRPr="005F3BAC" w14:paraId="2474AC26" w14:textId="77777777" w:rsidTr="00C93436">
        <w:trPr>
          <w:trHeight w:val="300"/>
          <w:ins w:id="544" w:author="Hoan Ng" w:date="2017-03-20T22:18:00Z"/>
          <w:trPrChange w:id="545" w:author="Ngo Vi" w:date="2019-07-05T18:40:00Z">
            <w:trPr>
              <w:trHeight w:val="300"/>
            </w:trPr>
          </w:trPrChange>
        </w:trPr>
        <w:tc>
          <w:tcPr>
            <w:tcW w:w="985" w:type="dxa"/>
            <w:hideMark/>
            <w:tcPrChange w:id="546" w:author="Ngo Vi" w:date="2019-07-05T18:40:00Z">
              <w:tcPr>
                <w:tcW w:w="8140" w:type="dxa"/>
                <w:gridSpan w:val="2"/>
                <w:hideMark/>
              </w:tcPr>
            </w:tcPrChange>
          </w:tcPr>
          <w:p w14:paraId="551740D7" w14:textId="77777777" w:rsidR="005F3BAC" w:rsidRPr="005F3BAC" w:rsidRDefault="005F3BAC">
            <w:pPr>
              <w:rPr>
                <w:ins w:id="547" w:author="Hoan Ng" w:date="2017-03-20T22:18:00Z"/>
                <w:b/>
                <w:bCs/>
              </w:rPr>
            </w:pPr>
            <w:ins w:id="548" w:author="Hoan Ng" w:date="2017-03-20T22:18:00Z">
              <w:r w:rsidRPr="005F3BAC">
                <w:rPr>
                  <w:b/>
                  <w:bCs/>
                </w:rPr>
                <w:t> </w:t>
              </w:r>
            </w:ins>
          </w:p>
        </w:tc>
        <w:tc>
          <w:tcPr>
            <w:tcW w:w="4702" w:type="dxa"/>
            <w:hideMark/>
            <w:tcPrChange w:id="549" w:author="Ngo Vi" w:date="2019-07-05T18:40:00Z">
              <w:tcPr>
                <w:tcW w:w="3340" w:type="dxa"/>
                <w:hideMark/>
              </w:tcPr>
            </w:tcPrChange>
          </w:tcPr>
          <w:p w14:paraId="781F4D4C" w14:textId="6D6A231D" w:rsidR="005F3BAC" w:rsidRPr="005F3BAC" w:rsidRDefault="005F3BAC" w:rsidP="005F3BAC">
            <w:pPr>
              <w:rPr>
                <w:ins w:id="550" w:author="Hoan Ng" w:date="2017-03-20T22:18:00Z"/>
                <w:b/>
                <w:bCs/>
              </w:rPr>
            </w:pPr>
            <w:ins w:id="551" w:author="Hoan Ng" w:date="2017-03-20T22:18:00Z">
              <w:r w:rsidRPr="005F3BAC">
                <w:rPr>
                  <w:b/>
                  <w:bCs/>
                </w:rPr>
                <w:t>4.1.</w:t>
              </w:r>
            </w:ins>
            <w:ins w:id="552" w:author="DAO NAM LY" w:date="2019-07-06T06:50:00Z">
              <w:r w:rsidR="007572A0" w:rsidRPr="007E56BA">
                <w:t xml:space="preserve"> </w:t>
              </w:r>
              <w:r w:rsidR="007572A0" w:rsidRPr="007572A0">
                <w:rPr>
                  <w:b/>
                  <w:bCs/>
                  <w:rPrChange w:id="553" w:author="DAO NAM LY" w:date="2019-07-06T06:50:00Z">
                    <w:rPr/>
                  </w:rPrChange>
                </w:rPr>
                <w:t>Công nghệ sử dụng</w:t>
              </w:r>
            </w:ins>
          </w:p>
        </w:tc>
        <w:tc>
          <w:tcPr>
            <w:tcW w:w="1027" w:type="dxa"/>
            <w:hideMark/>
            <w:tcPrChange w:id="554" w:author="Ngo Vi" w:date="2019-07-05T18:40:00Z">
              <w:tcPr>
                <w:tcW w:w="960" w:type="dxa"/>
                <w:hideMark/>
              </w:tcPr>
            </w:tcPrChange>
          </w:tcPr>
          <w:p w14:paraId="63E5619B" w14:textId="0A39E745" w:rsidR="005F3BAC" w:rsidRPr="005F3BAC" w:rsidRDefault="005F3BAC">
            <w:pPr>
              <w:jc w:val="center"/>
              <w:rPr>
                <w:ins w:id="555" w:author="Hoan Ng" w:date="2017-03-20T22:18:00Z"/>
                <w:b/>
                <w:bCs/>
              </w:rPr>
              <w:pPrChange w:id="556" w:author="Hoan Nguyễn Công" w:date="2019-07-05T18:33:00Z">
                <w:pPr/>
              </w:pPrChange>
            </w:pPr>
          </w:p>
        </w:tc>
        <w:tc>
          <w:tcPr>
            <w:tcW w:w="1381" w:type="dxa"/>
            <w:hideMark/>
            <w:tcPrChange w:id="557" w:author="Ngo Vi" w:date="2019-07-05T18:40:00Z">
              <w:tcPr>
                <w:tcW w:w="960" w:type="dxa"/>
                <w:hideMark/>
              </w:tcPr>
            </w:tcPrChange>
          </w:tcPr>
          <w:p w14:paraId="71DE6108" w14:textId="450E6E57" w:rsidR="005F3BAC" w:rsidRPr="005F3BAC" w:rsidRDefault="007572A0">
            <w:pPr>
              <w:jc w:val="center"/>
              <w:rPr>
                <w:ins w:id="558" w:author="Hoan Ng" w:date="2017-03-20T22:18:00Z"/>
                <w:b/>
                <w:bCs/>
              </w:rPr>
              <w:pPrChange w:id="559" w:author="Hoan Nguyễn Công" w:date="2019-07-05T18:33:00Z">
                <w:pPr/>
              </w:pPrChange>
            </w:pPr>
            <w:ins w:id="560" w:author="DAO NAM LY" w:date="2019-07-06T06:50:00Z">
              <w:r>
                <w:rPr>
                  <w:b/>
                  <w:bCs/>
                </w:rPr>
                <w:t xml:space="preserve">Vĩ </w:t>
              </w:r>
            </w:ins>
          </w:p>
        </w:tc>
        <w:tc>
          <w:tcPr>
            <w:tcW w:w="465" w:type="dxa"/>
            <w:hideMark/>
            <w:tcPrChange w:id="561" w:author="Ngo Vi" w:date="2019-07-05T18:40:00Z">
              <w:tcPr>
                <w:tcW w:w="960" w:type="dxa"/>
                <w:hideMark/>
              </w:tcPr>
            </w:tcPrChange>
          </w:tcPr>
          <w:p w14:paraId="7B3D550E" w14:textId="4230131A" w:rsidR="005F3BAC" w:rsidRPr="005F3BAC" w:rsidRDefault="003C3852">
            <w:pPr>
              <w:jc w:val="center"/>
              <w:rPr>
                <w:ins w:id="562" w:author="Hoan Ng" w:date="2017-03-20T22:18:00Z"/>
                <w:b/>
                <w:bCs/>
              </w:rPr>
              <w:pPrChange w:id="563" w:author="Hoan Nguyễn Công" w:date="2019-07-05T18:33:00Z">
                <w:pPr/>
              </w:pPrChange>
            </w:pPr>
            <w:ins w:id="564" w:author="DAO NAM LY" w:date="2019-07-06T06:52:00Z">
              <w:r>
                <w:rPr>
                  <w:b/>
                  <w:bCs/>
                </w:rPr>
                <w:t>100%</w:t>
              </w:r>
            </w:ins>
          </w:p>
        </w:tc>
        <w:tc>
          <w:tcPr>
            <w:tcW w:w="790" w:type="dxa"/>
            <w:hideMark/>
            <w:tcPrChange w:id="565" w:author="Ngo Vi" w:date="2019-07-05T18:40:00Z">
              <w:tcPr>
                <w:tcW w:w="960" w:type="dxa"/>
                <w:hideMark/>
              </w:tcPr>
            </w:tcPrChange>
          </w:tcPr>
          <w:p w14:paraId="7AF502AD" w14:textId="1E713850" w:rsidR="005F3BAC" w:rsidRPr="005F3BAC" w:rsidRDefault="005F3BAC">
            <w:pPr>
              <w:jc w:val="center"/>
              <w:rPr>
                <w:ins w:id="566" w:author="Hoan Ng" w:date="2017-03-20T22:18:00Z"/>
                <w:b/>
                <w:bCs/>
              </w:rPr>
              <w:pPrChange w:id="567" w:author="Hoan Nguyễn Công" w:date="2019-07-05T18:33:00Z">
                <w:pPr/>
              </w:pPrChange>
            </w:pPr>
          </w:p>
        </w:tc>
      </w:tr>
      <w:tr w:rsidR="005F3BAC" w:rsidRPr="005F3BAC" w14:paraId="5DCD9365" w14:textId="77777777" w:rsidTr="00C93436">
        <w:trPr>
          <w:trHeight w:val="300"/>
          <w:ins w:id="568" w:author="Hoan Ng" w:date="2017-03-20T22:18:00Z"/>
          <w:trPrChange w:id="569" w:author="Ngo Vi" w:date="2019-07-05T18:40:00Z">
            <w:trPr>
              <w:trHeight w:val="300"/>
            </w:trPr>
          </w:trPrChange>
        </w:trPr>
        <w:tc>
          <w:tcPr>
            <w:tcW w:w="985" w:type="dxa"/>
            <w:hideMark/>
            <w:tcPrChange w:id="570" w:author="Ngo Vi" w:date="2019-07-05T18:40:00Z">
              <w:tcPr>
                <w:tcW w:w="8140" w:type="dxa"/>
                <w:gridSpan w:val="2"/>
                <w:hideMark/>
              </w:tcPr>
            </w:tcPrChange>
          </w:tcPr>
          <w:p w14:paraId="2AFCE6AD" w14:textId="77777777" w:rsidR="005F3BAC" w:rsidRPr="005F3BAC" w:rsidRDefault="005F3BAC">
            <w:pPr>
              <w:rPr>
                <w:ins w:id="571" w:author="Hoan Ng" w:date="2017-03-20T22:18:00Z"/>
                <w:b/>
                <w:bCs/>
              </w:rPr>
            </w:pPr>
            <w:ins w:id="572" w:author="Hoan Ng" w:date="2017-03-20T22:18:00Z">
              <w:r w:rsidRPr="005F3BAC">
                <w:rPr>
                  <w:b/>
                  <w:bCs/>
                </w:rPr>
                <w:t> </w:t>
              </w:r>
            </w:ins>
          </w:p>
        </w:tc>
        <w:tc>
          <w:tcPr>
            <w:tcW w:w="4702" w:type="dxa"/>
            <w:hideMark/>
            <w:tcPrChange w:id="573" w:author="Ngo Vi" w:date="2019-07-05T18:40:00Z">
              <w:tcPr>
                <w:tcW w:w="3340" w:type="dxa"/>
                <w:hideMark/>
              </w:tcPr>
            </w:tcPrChange>
          </w:tcPr>
          <w:p w14:paraId="432A4F84" w14:textId="072CACD9" w:rsidR="005F3BAC" w:rsidRPr="005F3BAC" w:rsidRDefault="005F3BAC" w:rsidP="005F3BAC">
            <w:pPr>
              <w:rPr>
                <w:ins w:id="574" w:author="Hoan Ng" w:date="2017-03-20T22:18:00Z"/>
                <w:b/>
                <w:bCs/>
              </w:rPr>
            </w:pPr>
            <w:ins w:id="575" w:author="Hoan Ng" w:date="2017-03-20T22:18:00Z">
              <w:r w:rsidRPr="005F3BAC">
                <w:rPr>
                  <w:b/>
                  <w:bCs/>
                </w:rPr>
                <w:t>4.2.</w:t>
              </w:r>
            </w:ins>
            <w:ins w:id="576" w:author="DAO NAM LY" w:date="2019-07-06T06:50:00Z">
              <w:r w:rsidR="007572A0" w:rsidRPr="007E56BA">
                <w:t xml:space="preserve"> </w:t>
              </w:r>
              <w:r w:rsidR="007572A0" w:rsidRPr="007572A0">
                <w:rPr>
                  <w:b/>
                  <w:bCs/>
                  <w:rPrChange w:id="577" w:author="DAO NAM LY" w:date="2019-07-06T06:50:00Z">
                    <w:rPr/>
                  </w:rPrChange>
                </w:rPr>
                <w:t>Vấn đề khi cài đặt</w:t>
              </w:r>
            </w:ins>
          </w:p>
        </w:tc>
        <w:tc>
          <w:tcPr>
            <w:tcW w:w="1027" w:type="dxa"/>
            <w:hideMark/>
            <w:tcPrChange w:id="578" w:author="Ngo Vi" w:date="2019-07-05T18:40:00Z">
              <w:tcPr>
                <w:tcW w:w="960" w:type="dxa"/>
                <w:hideMark/>
              </w:tcPr>
            </w:tcPrChange>
          </w:tcPr>
          <w:p w14:paraId="49395E88" w14:textId="788A2502" w:rsidR="005F3BAC" w:rsidRPr="005F3BAC" w:rsidRDefault="005F3BAC">
            <w:pPr>
              <w:jc w:val="center"/>
              <w:rPr>
                <w:ins w:id="579" w:author="Hoan Ng" w:date="2017-03-20T22:18:00Z"/>
                <w:b/>
                <w:bCs/>
              </w:rPr>
              <w:pPrChange w:id="580" w:author="Hoan Nguyễn Công" w:date="2019-07-05T18:33:00Z">
                <w:pPr/>
              </w:pPrChange>
            </w:pPr>
          </w:p>
        </w:tc>
        <w:tc>
          <w:tcPr>
            <w:tcW w:w="1381" w:type="dxa"/>
            <w:hideMark/>
            <w:tcPrChange w:id="581" w:author="Ngo Vi" w:date="2019-07-05T18:40:00Z">
              <w:tcPr>
                <w:tcW w:w="960" w:type="dxa"/>
                <w:hideMark/>
              </w:tcPr>
            </w:tcPrChange>
          </w:tcPr>
          <w:p w14:paraId="38EC709B" w14:textId="7B05F490" w:rsidR="005F3BAC" w:rsidRPr="005F3BAC" w:rsidRDefault="007572A0">
            <w:pPr>
              <w:jc w:val="center"/>
              <w:rPr>
                <w:ins w:id="582" w:author="Hoan Ng" w:date="2017-03-20T22:18:00Z"/>
                <w:b/>
                <w:bCs/>
              </w:rPr>
              <w:pPrChange w:id="583" w:author="Hoan Nguyễn Công" w:date="2019-07-05T18:33:00Z">
                <w:pPr/>
              </w:pPrChange>
            </w:pPr>
            <w:ins w:id="584" w:author="DAO NAM LY" w:date="2019-07-06T06:50:00Z">
              <w:r>
                <w:rPr>
                  <w:b/>
                  <w:bCs/>
                </w:rPr>
                <w:t>Trung</w:t>
              </w:r>
            </w:ins>
          </w:p>
        </w:tc>
        <w:tc>
          <w:tcPr>
            <w:tcW w:w="465" w:type="dxa"/>
            <w:hideMark/>
            <w:tcPrChange w:id="585" w:author="Ngo Vi" w:date="2019-07-05T18:40:00Z">
              <w:tcPr>
                <w:tcW w:w="960" w:type="dxa"/>
                <w:hideMark/>
              </w:tcPr>
            </w:tcPrChange>
          </w:tcPr>
          <w:p w14:paraId="61A8C50C" w14:textId="4959AFBA" w:rsidR="005F3BAC" w:rsidRPr="005F3BAC" w:rsidRDefault="003C3852">
            <w:pPr>
              <w:jc w:val="center"/>
              <w:rPr>
                <w:ins w:id="586" w:author="Hoan Ng" w:date="2017-03-20T22:18:00Z"/>
                <w:b/>
                <w:bCs/>
              </w:rPr>
              <w:pPrChange w:id="587" w:author="Hoan Nguyễn Công" w:date="2019-07-05T18:33:00Z">
                <w:pPr/>
              </w:pPrChange>
            </w:pPr>
            <w:ins w:id="588" w:author="DAO NAM LY" w:date="2019-07-06T06:52:00Z">
              <w:r>
                <w:rPr>
                  <w:b/>
                  <w:bCs/>
                </w:rPr>
                <w:t>100%</w:t>
              </w:r>
            </w:ins>
          </w:p>
        </w:tc>
        <w:tc>
          <w:tcPr>
            <w:tcW w:w="790" w:type="dxa"/>
            <w:hideMark/>
            <w:tcPrChange w:id="589" w:author="Ngo Vi" w:date="2019-07-05T18:40:00Z">
              <w:tcPr>
                <w:tcW w:w="960" w:type="dxa"/>
                <w:hideMark/>
              </w:tcPr>
            </w:tcPrChange>
          </w:tcPr>
          <w:p w14:paraId="229C35ED" w14:textId="6E960316" w:rsidR="005F3BAC" w:rsidRPr="005F3BAC" w:rsidRDefault="005F3BAC">
            <w:pPr>
              <w:jc w:val="center"/>
              <w:rPr>
                <w:ins w:id="590" w:author="Hoan Ng" w:date="2017-03-20T22:18:00Z"/>
                <w:b/>
                <w:bCs/>
              </w:rPr>
              <w:pPrChange w:id="591" w:author="Hoan Nguyễn Công" w:date="2019-07-05T18:33:00Z">
                <w:pPr/>
              </w:pPrChange>
            </w:pPr>
          </w:p>
        </w:tc>
      </w:tr>
      <w:tr w:rsidR="005F3BAC" w:rsidRPr="005F3BAC" w14:paraId="406C40F0" w14:textId="77777777" w:rsidTr="00C93436">
        <w:trPr>
          <w:trHeight w:val="300"/>
          <w:ins w:id="592" w:author="Hoan Ng" w:date="2017-03-20T22:18:00Z"/>
          <w:trPrChange w:id="593" w:author="Ngo Vi" w:date="2019-07-05T18:40:00Z">
            <w:trPr>
              <w:trHeight w:val="300"/>
            </w:trPr>
          </w:trPrChange>
        </w:trPr>
        <w:tc>
          <w:tcPr>
            <w:tcW w:w="985" w:type="dxa"/>
            <w:hideMark/>
            <w:tcPrChange w:id="594" w:author="Ngo Vi" w:date="2019-07-05T18:40:00Z">
              <w:tcPr>
                <w:tcW w:w="8140" w:type="dxa"/>
                <w:gridSpan w:val="2"/>
                <w:hideMark/>
              </w:tcPr>
            </w:tcPrChange>
          </w:tcPr>
          <w:p w14:paraId="329C82C7" w14:textId="77777777" w:rsidR="005F3BAC" w:rsidRPr="005F3BAC" w:rsidRDefault="005F3BAC">
            <w:pPr>
              <w:rPr>
                <w:ins w:id="595" w:author="Hoan Ng" w:date="2017-03-20T22:18:00Z"/>
                <w:b/>
                <w:bCs/>
              </w:rPr>
            </w:pPr>
            <w:ins w:id="596" w:author="Hoan Ng" w:date="2017-03-20T22:18:00Z">
              <w:r w:rsidRPr="005F3BAC">
                <w:rPr>
                  <w:b/>
                  <w:bCs/>
                </w:rPr>
                <w:t> </w:t>
              </w:r>
            </w:ins>
          </w:p>
        </w:tc>
        <w:tc>
          <w:tcPr>
            <w:tcW w:w="4702" w:type="dxa"/>
            <w:hideMark/>
            <w:tcPrChange w:id="597" w:author="Ngo Vi" w:date="2019-07-05T18:40:00Z">
              <w:tcPr>
                <w:tcW w:w="3340" w:type="dxa"/>
                <w:hideMark/>
              </w:tcPr>
            </w:tcPrChange>
          </w:tcPr>
          <w:p w14:paraId="684D9CD4" w14:textId="04865D24" w:rsidR="007572A0" w:rsidRPr="007E56BA" w:rsidRDefault="005F3BAC">
            <w:pPr>
              <w:rPr>
                <w:ins w:id="598" w:author="DAO NAM LY" w:date="2019-07-06T06:51:00Z"/>
              </w:rPr>
              <w:pPrChange w:id="599" w:author="DAO NAM LY" w:date="2019-07-06T06:51:00Z">
                <w:pPr>
                  <w:pStyle w:val="ListParagraph"/>
                  <w:numPr>
                    <w:numId w:val="5"/>
                  </w:numPr>
                  <w:ind w:hanging="360"/>
                </w:pPr>
              </w:pPrChange>
            </w:pPr>
            <w:ins w:id="600" w:author="Hoan Ng" w:date="2017-03-20T22:18:00Z">
              <w:r w:rsidRPr="007572A0">
                <w:rPr>
                  <w:b/>
                  <w:bCs/>
                </w:rPr>
                <w:t>4.3</w:t>
              </w:r>
            </w:ins>
            <w:ins w:id="601" w:author="DAO NAM LY" w:date="2019-07-06T06:51:00Z">
              <w:r w:rsidR="007572A0" w:rsidRPr="007572A0">
                <w:rPr>
                  <w:b/>
                  <w:bCs/>
                </w:rPr>
                <w:t>.</w:t>
              </w:r>
              <w:r w:rsidR="007572A0" w:rsidRPr="007E56BA">
                <w:t xml:space="preserve"> </w:t>
              </w:r>
              <w:r w:rsidR="007572A0" w:rsidRPr="007572A0">
                <w:rPr>
                  <w:b/>
                  <w:bCs/>
                  <w:rPrChange w:id="602" w:author="DAO NAM LY" w:date="2019-07-06T06:51:00Z">
                    <w:rPr/>
                  </w:rPrChange>
                </w:rPr>
                <w:t>Mô tả giải pháp &amp; kỹ thuật</w:t>
              </w:r>
            </w:ins>
          </w:p>
          <w:p w14:paraId="3951D426" w14:textId="57EFC17E" w:rsidR="005F3BAC" w:rsidRPr="005F3BAC" w:rsidRDefault="005F3BAC" w:rsidP="005F3BAC">
            <w:pPr>
              <w:rPr>
                <w:ins w:id="603" w:author="Hoan Ng" w:date="2017-03-20T22:18:00Z"/>
                <w:b/>
                <w:bCs/>
              </w:rPr>
            </w:pPr>
          </w:p>
        </w:tc>
        <w:tc>
          <w:tcPr>
            <w:tcW w:w="1027" w:type="dxa"/>
            <w:hideMark/>
            <w:tcPrChange w:id="604" w:author="Ngo Vi" w:date="2019-07-05T18:40:00Z">
              <w:tcPr>
                <w:tcW w:w="960" w:type="dxa"/>
                <w:hideMark/>
              </w:tcPr>
            </w:tcPrChange>
          </w:tcPr>
          <w:p w14:paraId="13449711" w14:textId="0C01515D" w:rsidR="005F3BAC" w:rsidRPr="005F3BAC" w:rsidRDefault="005F3BAC">
            <w:pPr>
              <w:jc w:val="center"/>
              <w:rPr>
                <w:ins w:id="605" w:author="Hoan Ng" w:date="2017-03-20T22:18:00Z"/>
                <w:b/>
                <w:bCs/>
              </w:rPr>
              <w:pPrChange w:id="606" w:author="Hoan Nguyễn Công" w:date="2019-07-05T18:33:00Z">
                <w:pPr/>
              </w:pPrChange>
            </w:pPr>
          </w:p>
        </w:tc>
        <w:tc>
          <w:tcPr>
            <w:tcW w:w="1381" w:type="dxa"/>
            <w:hideMark/>
            <w:tcPrChange w:id="607" w:author="Ngo Vi" w:date="2019-07-05T18:40:00Z">
              <w:tcPr>
                <w:tcW w:w="960" w:type="dxa"/>
                <w:hideMark/>
              </w:tcPr>
            </w:tcPrChange>
          </w:tcPr>
          <w:p w14:paraId="496411CF" w14:textId="65D990D3" w:rsidR="005F3BAC" w:rsidRPr="005F3BAC" w:rsidRDefault="007572A0">
            <w:pPr>
              <w:jc w:val="center"/>
              <w:rPr>
                <w:ins w:id="608" w:author="Hoan Ng" w:date="2017-03-20T22:18:00Z"/>
                <w:b/>
                <w:bCs/>
              </w:rPr>
              <w:pPrChange w:id="609" w:author="Hoan Nguyễn Công" w:date="2019-07-05T18:33:00Z">
                <w:pPr/>
              </w:pPrChange>
            </w:pPr>
            <w:ins w:id="610" w:author="DAO NAM LY" w:date="2019-07-06T06:50:00Z">
              <w:r>
                <w:rPr>
                  <w:b/>
                  <w:bCs/>
                </w:rPr>
                <w:t>Trung</w:t>
              </w:r>
            </w:ins>
          </w:p>
        </w:tc>
        <w:tc>
          <w:tcPr>
            <w:tcW w:w="465" w:type="dxa"/>
            <w:hideMark/>
            <w:tcPrChange w:id="611" w:author="Ngo Vi" w:date="2019-07-05T18:40:00Z">
              <w:tcPr>
                <w:tcW w:w="960" w:type="dxa"/>
                <w:hideMark/>
              </w:tcPr>
            </w:tcPrChange>
          </w:tcPr>
          <w:p w14:paraId="1F0C199A" w14:textId="10B73FE6" w:rsidR="005F3BAC" w:rsidRPr="005F3BAC" w:rsidRDefault="003C3852">
            <w:pPr>
              <w:jc w:val="center"/>
              <w:rPr>
                <w:ins w:id="612" w:author="Hoan Ng" w:date="2017-03-20T22:18:00Z"/>
                <w:b/>
                <w:bCs/>
              </w:rPr>
              <w:pPrChange w:id="613" w:author="Hoan Nguyễn Công" w:date="2019-07-05T18:33:00Z">
                <w:pPr/>
              </w:pPrChange>
            </w:pPr>
            <w:ins w:id="614" w:author="DAO NAM LY" w:date="2019-07-06T06:52:00Z">
              <w:r>
                <w:rPr>
                  <w:b/>
                  <w:bCs/>
                </w:rPr>
                <w:t>100%</w:t>
              </w:r>
            </w:ins>
          </w:p>
        </w:tc>
        <w:tc>
          <w:tcPr>
            <w:tcW w:w="790" w:type="dxa"/>
            <w:hideMark/>
            <w:tcPrChange w:id="615" w:author="Ngo Vi" w:date="2019-07-05T18:40:00Z">
              <w:tcPr>
                <w:tcW w:w="960" w:type="dxa"/>
                <w:hideMark/>
              </w:tcPr>
            </w:tcPrChange>
          </w:tcPr>
          <w:p w14:paraId="2E3EF5E6" w14:textId="1F3D1536" w:rsidR="005F3BAC" w:rsidRPr="005F3BAC" w:rsidRDefault="005F3BAC">
            <w:pPr>
              <w:jc w:val="center"/>
              <w:rPr>
                <w:ins w:id="616" w:author="Hoan Ng" w:date="2017-03-20T22:18:00Z"/>
                <w:b/>
                <w:bCs/>
              </w:rPr>
              <w:pPrChange w:id="617" w:author="Hoan Nguyễn Công" w:date="2019-07-05T18:33:00Z">
                <w:pPr/>
              </w:pPrChange>
            </w:pPr>
          </w:p>
        </w:tc>
      </w:tr>
      <w:tr w:rsidR="005F3BAC" w:rsidRPr="005F3BAC" w14:paraId="21C807D0" w14:textId="77777777" w:rsidTr="00C93436">
        <w:trPr>
          <w:trHeight w:val="300"/>
          <w:ins w:id="618" w:author="Hoan Ng" w:date="2017-03-20T22:18:00Z"/>
          <w:trPrChange w:id="619" w:author="Ngo Vi" w:date="2019-07-05T18:40:00Z">
            <w:trPr>
              <w:trHeight w:val="300"/>
            </w:trPr>
          </w:trPrChange>
        </w:trPr>
        <w:tc>
          <w:tcPr>
            <w:tcW w:w="985" w:type="dxa"/>
            <w:hideMark/>
            <w:tcPrChange w:id="620" w:author="Ngo Vi" w:date="2019-07-05T18:40:00Z">
              <w:tcPr>
                <w:tcW w:w="8140" w:type="dxa"/>
                <w:gridSpan w:val="2"/>
                <w:hideMark/>
              </w:tcPr>
            </w:tcPrChange>
          </w:tcPr>
          <w:p w14:paraId="1403FC80" w14:textId="77777777" w:rsidR="005F3BAC" w:rsidRPr="005F3BAC" w:rsidRDefault="005F3BAC">
            <w:pPr>
              <w:rPr>
                <w:ins w:id="621" w:author="Hoan Ng" w:date="2017-03-20T22:18:00Z"/>
                <w:b/>
                <w:bCs/>
              </w:rPr>
            </w:pPr>
            <w:ins w:id="622" w:author="Hoan Ng" w:date="2017-03-20T22:18:00Z">
              <w:r w:rsidRPr="005F3BAC">
                <w:rPr>
                  <w:b/>
                  <w:bCs/>
                </w:rPr>
                <w:t> </w:t>
              </w:r>
            </w:ins>
          </w:p>
        </w:tc>
        <w:tc>
          <w:tcPr>
            <w:tcW w:w="4702" w:type="dxa"/>
            <w:hideMark/>
            <w:tcPrChange w:id="623" w:author="Ngo Vi" w:date="2019-07-05T18:40:00Z">
              <w:tcPr>
                <w:tcW w:w="3340" w:type="dxa"/>
                <w:hideMark/>
              </w:tcPr>
            </w:tcPrChange>
          </w:tcPr>
          <w:p w14:paraId="77FA6EA6" w14:textId="77777777" w:rsidR="005F3BAC" w:rsidRPr="005F3BAC" w:rsidRDefault="005F3BAC">
            <w:pPr>
              <w:rPr>
                <w:ins w:id="624" w:author="Hoan Ng" w:date="2017-03-20T22:18:00Z"/>
                <w:b/>
                <w:bCs/>
              </w:rPr>
            </w:pPr>
            <w:ins w:id="625" w:author="Hoan Ng" w:date="2017-03-20T22:18:00Z">
              <w:r w:rsidRPr="005F3BAC">
                <w:rPr>
                  <w:b/>
                  <w:bCs/>
                </w:rPr>
                <w:t>Chương 5: Kiểm thử</w:t>
              </w:r>
            </w:ins>
          </w:p>
        </w:tc>
        <w:tc>
          <w:tcPr>
            <w:tcW w:w="1027" w:type="dxa"/>
            <w:hideMark/>
            <w:tcPrChange w:id="626" w:author="Ngo Vi" w:date="2019-07-05T18:40:00Z">
              <w:tcPr>
                <w:tcW w:w="960" w:type="dxa"/>
                <w:hideMark/>
              </w:tcPr>
            </w:tcPrChange>
          </w:tcPr>
          <w:p w14:paraId="5D73C054" w14:textId="05637EE7" w:rsidR="005F3BAC" w:rsidRPr="005F3BAC" w:rsidRDefault="005F3BAC">
            <w:pPr>
              <w:jc w:val="center"/>
              <w:rPr>
                <w:ins w:id="627" w:author="Hoan Ng" w:date="2017-03-20T22:18:00Z"/>
                <w:b/>
                <w:bCs/>
              </w:rPr>
              <w:pPrChange w:id="628" w:author="Hoan Nguyễn Công" w:date="2019-07-05T18:33:00Z">
                <w:pPr/>
              </w:pPrChange>
            </w:pPr>
          </w:p>
        </w:tc>
        <w:tc>
          <w:tcPr>
            <w:tcW w:w="1381" w:type="dxa"/>
            <w:hideMark/>
            <w:tcPrChange w:id="629" w:author="Ngo Vi" w:date="2019-07-05T18:40:00Z">
              <w:tcPr>
                <w:tcW w:w="960" w:type="dxa"/>
                <w:hideMark/>
              </w:tcPr>
            </w:tcPrChange>
          </w:tcPr>
          <w:p w14:paraId="3CA63141" w14:textId="5A503436" w:rsidR="005F3BAC" w:rsidRPr="005F3BAC" w:rsidRDefault="007572A0">
            <w:pPr>
              <w:jc w:val="center"/>
              <w:rPr>
                <w:ins w:id="630" w:author="Hoan Ng" w:date="2017-03-20T22:18:00Z"/>
                <w:b/>
                <w:bCs/>
              </w:rPr>
              <w:pPrChange w:id="631" w:author="Hoan Nguyễn Công" w:date="2019-07-05T18:33:00Z">
                <w:pPr/>
              </w:pPrChange>
            </w:pPr>
            <w:ins w:id="632" w:author="DAO NAM LY" w:date="2019-07-06T06:46:00Z">
              <w:r>
                <w:rPr>
                  <w:b/>
                  <w:bCs/>
                </w:rPr>
                <w:t>Nam</w:t>
              </w:r>
            </w:ins>
          </w:p>
        </w:tc>
        <w:tc>
          <w:tcPr>
            <w:tcW w:w="465" w:type="dxa"/>
            <w:hideMark/>
            <w:tcPrChange w:id="633" w:author="Ngo Vi" w:date="2019-07-05T18:40:00Z">
              <w:tcPr>
                <w:tcW w:w="960" w:type="dxa"/>
                <w:hideMark/>
              </w:tcPr>
            </w:tcPrChange>
          </w:tcPr>
          <w:p w14:paraId="4EBC632E" w14:textId="611B1F69" w:rsidR="005F3BAC" w:rsidRPr="005F3BAC" w:rsidRDefault="003C3852">
            <w:pPr>
              <w:jc w:val="center"/>
              <w:rPr>
                <w:ins w:id="634" w:author="Hoan Ng" w:date="2017-03-20T22:18:00Z"/>
                <w:b/>
                <w:bCs/>
              </w:rPr>
              <w:pPrChange w:id="635" w:author="Hoan Nguyễn Công" w:date="2019-07-05T18:33:00Z">
                <w:pPr/>
              </w:pPrChange>
            </w:pPr>
            <w:ins w:id="636" w:author="DAO NAM LY" w:date="2019-07-06T06:52:00Z">
              <w:r>
                <w:rPr>
                  <w:b/>
                  <w:bCs/>
                </w:rPr>
                <w:t>100%</w:t>
              </w:r>
            </w:ins>
          </w:p>
        </w:tc>
        <w:tc>
          <w:tcPr>
            <w:tcW w:w="790" w:type="dxa"/>
            <w:hideMark/>
            <w:tcPrChange w:id="637" w:author="Ngo Vi" w:date="2019-07-05T18:40:00Z">
              <w:tcPr>
                <w:tcW w:w="960" w:type="dxa"/>
                <w:hideMark/>
              </w:tcPr>
            </w:tcPrChange>
          </w:tcPr>
          <w:p w14:paraId="2C35AA03" w14:textId="112BBAF7" w:rsidR="005F3BAC" w:rsidRPr="005F3BAC" w:rsidRDefault="005F3BAC">
            <w:pPr>
              <w:jc w:val="center"/>
              <w:rPr>
                <w:ins w:id="638" w:author="Hoan Ng" w:date="2017-03-20T22:18:00Z"/>
                <w:b/>
                <w:bCs/>
              </w:rPr>
              <w:pPrChange w:id="639" w:author="Hoan Nguyễn Công" w:date="2019-07-05T18:33:00Z">
                <w:pPr/>
              </w:pPrChange>
            </w:pPr>
          </w:p>
        </w:tc>
      </w:tr>
      <w:tr w:rsidR="005F3BAC" w:rsidRPr="005F3BAC" w14:paraId="196FFD71" w14:textId="77777777" w:rsidTr="00C93436">
        <w:trPr>
          <w:trHeight w:val="300"/>
          <w:ins w:id="640" w:author="Hoan Ng" w:date="2017-03-20T22:18:00Z"/>
          <w:trPrChange w:id="641" w:author="Ngo Vi" w:date="2019-07-05T18:40:00Z">
            <w:trPr>
              <w:trHeight w:val="300"/>
            </w:trPr>
          </w:trPrChange>
        </w:trPr>
        <w:tc>
          <w:tcPr>
            <w:tcW w:w="985" w:type="dxa"/>
            <w:hideMark/>
            <w:tcPrChange w:id="642" w:author="Ngo Vi" w:date="2019-07-05T18:40:00Z">
              <w:tcPr>
                <w:tcW w:w="8140" w:type="dxa"/>
                <w:gridSpan w:val="2"/>
                <w:hideMark/>
              </w:tcPr>
            </w:tcPrChange>
          </w:tcPr>
          <w:p w14:paraId="11E07E6C" w14:textId="77777777" w:rsidR="005F3BAC" w:rsidRPr="005F3BAC" w:rsidRDefault="005F3BAC">
            <w:pPr>
              <w:rPr>
                <w:ins w:id="643" w:author="Hoan Ng" w:date="2017-03-20T22:18:00Z"/>
                <w:b/>
                <w:bCs/>
              </w:rPr>
            </w:pPr>
            <w:ins w:id="644" w:author="Hoan Ng" w:date="2017-03-20T22:18:00Z">
              <w:r w:rsidRPr="005F3BAC">
                <w:rPr>
                  <w:b/>
                  <w:bCs/>
                </w:rPr>
                <w:t> </w:t>
              </w:r>
            </w:ins>
          </w:p>
        </w:tc>
        <w:tc>
          <w:tcPr>
            <w:tcW w:w="4702" w:type="dxa"/>
            <w:hideMark/>
            <w:tcPrChange w:id="645" w:author="Ngo Vi" w:date="2019-07-05T18:40:00Z">
              <w:tcPr>
                <w:tcW w:w="3340" w:type="dxa"/>
                <w:hideMark/>
              </w:tcPr>
            </w:tcPrChange>
          </w:tcPr>
          <w:p w14:paraId="6C5EB020" w14:textId="77777777" w:rsidR="005F3BAC" w:rsidRPr="005F3BAC" w:rsidRDefault="005F3BAC">
            <w:pPr>
              <w:rPr>
                <w:ins w:id="646" w:author="Hoan Ng" w:date="2017-03-20T22:18:00Z"/>
                <w:b/>
                <w:bCs/>
              </w:rPr>
            </w:pPr>
            <w:ins w:id="647" w:author="Hoan Ng" w:date="2017-03-20T22:18:00Z">
              <w:r w:rsidRPr="005F3BAC">
                <w:rPr>
                  <w:b/>
                  <w:bCs/>
                </w:rPr>
                <w:t>Chương 6: Kết luận</w:t>
              </w:r>
            </w:ins>
          </w:p>
        </w:tc>
        <w:tc>
          <w:tcPr>
            <w:tcW w:w="1027" w:type="dxa"/>
            <w:hideMark/>
            <w:tcPrChange w:id="648" w:author="Ngo Vi" w:date="2019-07-05T18:40:00Z">
              <w:tcPr>
                <w:tcW w:w="960" w:type="dxa"/>
                <w:hideMark/>
              </w:tcPr>
            </w:tcPrChange>
          </w:tcPr>
          <w:p w14:paraId="0797B2FD" w14:textId="55B05FE9" w:rsidR="005F3BAC" w:rsidRPr="005F3BAC" w:rsidRDefault="005F3BAC">
            <w:pPr>
              <w:jc w:val="center"/>
              <w:rPr>
                <w:ins w:id="649" w:author="Hoan Ng" w:date="2017-03-20T22:18:00Z"/>
                <w:b/>
                <w:bCs/>
              </w:rPr>
              <w:pPrChange w:id="650" w:author="Hoan Nguyễn Công" w:date="2019-07-05T18:33:00Z">
                <w:pPr/>
              </w:pPrChange>
            </w:pPr>
          </w:p>
        </w:tc>
        <w:tc>
          <w:tcPr>
            <w:tcW w:w="1381" w:type="dxa"/>
            <w:hideMark/>
            <w:tcPrChange w:id="651" w:author="Ngo Vi" w:date="2019-07-05T18:40:00Z">
              <w:tcPr>
                <w:tcW w:w="960" w:type="dxa"/>
                <w:hideMark/>
              </w:tcPr>
            </w:tcPrChange>
          </w:tcPr>
          <w:p w14:paraId="61BA5505" w14:textId="42DA674A" w:rsidR="005F3BAC" w:rsidRPr="005F3BAC" w:rsidRDefault="007572A0">
            <w:pPr>
              <w:jc w:val="center"/>
              <w:rPr>
                <w:ins w:id="652" w:author="Hoan Ng" w:date="2017-03-20T22:18:00Z"/>
                <w:b/>
                <w:bCs/>
              </w:rPr>
              <w:pPrChange w:id="653" w:author="Hoan Nguyễn Công" w:date="2019-07-05T18:33:00Z">
                <w:pPr/>
              </w:pPrChange>
            </w:pPr>
            <w:ins w:id="654" w:author="DAO NAM LY" w:date="2019-07-06T06:46:00Z">
              <w:r>
                <w:rPr>
                  <w:b/>
                  <w:bCs/>
                </w:rPr>
                <w:t>Nam</w:t>
              </w:r>
            </w:ins>
          </w:p>
        </w:tc>
        <w:tc>
          <w:tcPr>
            <w:tcW w:w="465" w:type="dxa"/>
            <w:hideMark/>
            <w:tcPrChange w:id="655" w:author="Ngo Vi" w:date="2019-07-05T18:40:00Z">
              <w:tcPr>
                <w:tcW w:w="960" w:type="dxa"/>
                <w:hideMark/>
              </w:tcPr>
            </w:tcPrChange>
          </w:tcPr>
          <w:p w14:paraId="445C9B19" w14:textId="6890FC93" w:rsidR="005F3BAC" w:rsidRPr="005F3BAC" w:rsidRDefault="003C3852">
            <w:pPr>
              <w:jc w:val="center"/>
              <w:rPr>
                <w:ins w:id="656" w:author="Hoan Ng" w:date="2017-03-20T22:18:00Z"/>
                <w:b/>
                <w:bCs/>
              </w:rPr>
              <w:pPrChange w:id="657" w:author="Hoan Nguyễn Công" w:date="2019-07-05T18:33:00Z">
                <w:pPr/>
              </w:pPrChange>
            </w:pPr>
            <w:ins w:id="658" w:author="DAO NAM LY" w:date="2019-07-06T06:52:00Z">
              <w:r>
                <w:rPr>
                  <w:b/>
                  <w:bCs/>
                </w:rPr>
                <w:t>100%</w:t>
              </w:r>
            </w:ins>
          </w:p>
        </w:tc>
        <w:tc>
          <w:tcPr>
            <w:tcW w:w="790" w:type="dxa"/>
            <w:hideMark/>
            <w:tcPrChange w:id="659" w:author="Ngo Vi" w:date="2019-07-05T18:40:00Z">
              <w:tcPr>
                <w:tcW w:w="960" w:type="dxa"/>
                <w:hideMark/>
              </w:tcPr>
            </w:tcPrChange>
          </w:tcPr>
          <w:p w14:paraId="2FB6F8B5" w14:textId="75D1FF12" w:rsidR="005F3BAC" w:rsidRPr="005F3BAC" w:rsidRDefault="005F3BAC">
            <w:pPr>
              <w:jc w:val="center"/>
              <w:rPr>
                <w:ins w:id="660" w:author="Hoan Ng" w:date="2017-03-20T22:18:00Z"/>
                <w:b/>
                <w:bCs/>
              </w:rPr>
              <w:pPrChange w:id="661" w:author="Hoan Nguyễn Công" w:date="2019-07-05T18:33:00Z">
                <w:pPr/>
              </w:pPrChange>
            </w:pPr>
          </w:p>
        </w:tc>
      </w:tr>
      <w:tr w:rsidR="005F3BAC" w:rsidRPr="005F3BAC" w14:paraId="4A16D28F" w14:textId="77777777" w:rsidTr="00C93436">
        <w:trPr>
          <w:trHeight w:val="300"/>
          <w:ins w:id="662" w:author="Hoan Ng" w:date="2017-03-20T22:18:00Z"/>
          <w:trPrChange w:id="663" w:author="Ngo Vi" w:date="2019-07-05T18:40:00Z">
            <w:trPr>
              <w:trHeight w:val="300"/>
            </w:trPr>
          </w:trPrChange>
        </w:trPr>
        <w:tc>
          <w:tcPr>
            <w:tcW w:w="985" w:type="dxa"/>
            <w:hideMark/>
            <w:tcPrChange w:id="664" w:author="Ngo Vi" w:date="2019-07-05T18:40:00Z">
              <w:tcPr>
                <w:tcW w:w="8140" w:type="dxa"/>
                <w:gridSpan w:val="2"/>
                <w:hideMark/>
              </w:tcPr>
            </w:tcPrChange>
          </w:tcPr>
          <w:p w14:paraId="785A88AD" w14:textId="77777777" w:rsidR="005F3BAC" w:rsidRPr="005F3BAC" w:rsidRDefault="005F3BAC">
            <w:pPr>
              <w:rPr>
                <w:ins w:id="665" w:author="Hoan Ng" w:date="2017-03-20T22:18:00Z"/>
                <w:b/>
                <w:bCs/>
              </w:rPr>
            </w:pPr>
            <w:ins w:id="666" w:author="Hoan Ng" w:date="2017-03-20T22:18:00Z">
              <w:r w:rsidRPr="005F3BAC">
                <w:rPr>
                  <w:b/>
                  <w:bCs/>
                </w:rPr>
                <w:t> </w:t>
              </w:r>
            </w:ins>
          </w:p>
        </w:tc>
        <w:tc>
          <w:tcPr>
            <w:tcW w:w="4702" w:type="dxa"/>
            <w:hideMark/>
            <w:tcPrChange w:id="667" w:author="Ngo Vi" w:date="2019-07-05T18:40:00Z">
              <w:tcPr>
                <w:tcW w:w="3340" w:type="dxa"/>
                <w:hideMark/>
              </w:tcPr>
            </w:tcPrChange>
          </w:tcPr>
          <w:p w14:paraId="443A50A1" w14:textId="77777777" w:rsidR="005F3BAC" w:rsidRPr="005F3BAC" w:rsidRDefault="005F3BAC">
            <w:pPr>
              <w:rPr>
                <w:ins w:id="668" w:author="Hoan Ng" w:date="2017-03-20T22:18:00Z"/>
                <w:b/>
                <w:bCs/>
              </w:rPr>
            </w:pPr>
            <w:ins w:id="669" w:author="Hoan Ng" w:date="2017-03-20T22:18:00Z">
              <w:r w:rsidRPr="005F3BAC">
                <w:rPr>
                  <w:b/>
                  <w:bCs/>
                </w:rPr>
                <w:t>Tài liệu tham khảo</w:t>
              </w:r>
            </w:ins>
          </w:p>
        </w:tc>
        <w:tc>
          <w:tcPr>
            <w:tcW w:w="1027" w:type="dxa"/>
            <w:hideMark/>
            <w:tcPrChange w:id="670" w:author="Ngo Vi" w:date="2019-07-05T18:40:00Z">
              <w:tcPr>
                <w:tcW w:w="960" w:type="dxa"/>
                <w:hideMark/>
              </w:tcPr>
            </w:tcPrChange>
          </w:tcPr>
          <w:p w14:paraId="0C340D07" w14:textId="14334EDA" w:rsidR="005F3BAC" w:rsidRPr="005F3BAC" w:rsidRDefault="005F3BAC">
            <w:pPr>
              <w:jc w:val="center"/>
              <w:rPr>
                <w:ins w:id="671" w:author="Hoan Ng" w:date="2017-03-20T22:18:00Z"/>
                <w:b/>
                <w:bCs/>
              </w:rPr>
              <w:pPrChange w:id="672" w:author="Hoan Nguyễn Công" w:date="2019-07-05T18:33:00Z">
                <w:pPr/>
              </w:pPrChange>
            </w:pPr>
          </w:p>
        </w:tc>
        <w:tc>
          <w:tcPr>
            <w:tcW w:w="1381" w:type="dxa"/>
            <w:hideMark/>
            <w:tcPrChange w:id="673" w:author="Ngo Vi" w:date="2019-07-05T18:40:00Z">
              <w:tcPr>
                <w:tcW w:w="960" w:type="dxa"/>
                <w:hideMark/>
              </w:tcPr>
            </w:tcPrChange>
          </w:tcPr>
          <w:p w14:paraId="43E48588" w14:textId="0F64B7AC" w:rsidR="005F3BAC" w:rsidRPr="005F3BAC" w:rsidRDefault="005F3BAC">
            <w:pPr>
              <w:jc w:val="center"/>
              <w:rPr>
                <w:ins w:id="674" w:author="Hoan Ng" w:date="2017-03-20T22:18:00Z"/>
                <w:b/>
                <w:bCs/>
              </w:rPr>
              <w:pPrChange w:id="675" w:author="Hoan Nguyễn Công" w:date="2019-07-05T18:33:00Z">
                <w:pPr/>
              </w:pPrChange>
            </w:pPr>
          </w:p>
        </w:tc>
        <w:tc>
          <w:tcPr>
            <w:tcW w:w="465" w:type="dxa"/>
            <w:hideMark/>
            <w:tcPrChange w:id="676" w:author="Ngo Vi" w:date="2019-07-05T18:40:00Z">
              <w:tcPr>
                <w:tcW w:w="960" w:type="dxa"/>
                <w:hideMark/>
              </w:tcPr>
            </w:tcPrChange>
          </w:tcPr>
          <w:p w14:paraId="30E390E4" w14:textId="25E6F6FC" w:rsidR="005F3BAC" w:rsidRPr="005F3BAC" w:rsidRDefault="005F3BAC">
            <w:pPr>
              <w:jc w:val="center"/>
              <w:rPr>
                <w:ins w:id="677" w:author="Hoan Ng" w:date="2017-03-20T22:18:00Z"/>
                <w:b/>
                <w:bCs/>
              </w:rPr>
              <w:pPrChange w:id="678" w:author="Hoan Nguyễn Công" w:date="2019-07-05T18:33:00Z">
                <w:pPr/>
              </w:pPrChange>
            </w:pPr>
          </w:p>
        </w:tc>
        <w:tc>
          <w:tcPr>
            <w:tcW w:w="790" w:type="dxa"/>
            <w:hideMark/>
            <w:tcPrChange w:id="679" w:author="Ngo Vi" w:date="2019-07-05T18:40:00Z">
              <w:tcPr>
                <w:tcW w:w="960" w:type="dxa"/>
                <w:hideMark/>
              </w:tcPr>
            </w:tcPrChange>
          </w:tcPr>
          <w:p w14:paraId="253A568B" w14:textId="289DEF8D" w:rsidR="005F3BAC" w:rsidRPr="005F3BAC" w:rsidRDefault="005F3BAC">
            <w:pPr>
              <w:jc w:val="center"/>
              <w:rPr>
                <w:ins w:id="680" w:author="Hoan Ng" w:date="2017-03-20T22:18:00Z"/>
                <w:b/>
                <w:bCs/>
              </w:rPr>
              <w:pPrChange w:id="681" w:author="Hoan Nguyễn Công" w:date="2019-07-05T18:33:00Z">
                <w:pPr/>
              </w:pPrChange>
            </w:pPr>
          </w:p>
        </w:tc>
      </w:tr>
      <w:tr w:rsidR="005F3BAC" w:rsidRPr="005F3BAC" w14:paraId="41DB5002" w14:textId="77777777" w:rsidTr="005F3BAC">
        <w:trPr>
          <w:trHeight w:val="300"/>
          <w:ins w:id="682" w:author="Hoan Ng" w:date="2017-03-20T22:18:00Z"/>
          <w:trPrChange w:id="683" w:author="Hoan Ng" w:date="2017-03-20T22:19:00Z">
            <w:trPr>
              <w:trHeight w:val="300"/>
            </w:trPr>
          </w:trPrChange>
        </w:trPr>
        <w:tc>
          <w:tcPr>
            <w:tcW w:w="9350" w:type="dxa"/>
            <w:gridSpan w:val="6"/>
            <w:hideMark/>
            <w:tcPrChange w:id="684" w:author="Hoan Ng" w:date="2017-03-20T22:19:00Z">
              <w:tcPr>
                <w:tcW w:w="15320" w:type="dxa"/>
                <w:gridSpan w:val="7"/>
                <w:hideMark/>
              </w:tcPr>
            </w:tcPrChange>
          </w:tcPr>
          <w:p w14:paraId="68989D66" w14:textId="77777777" w:rsidR="005F3BAC" w:rsidRPr="005F3BAC" w:rsidRDefault="005F3BAC">
            <w:pPr>
              <w:jc w:val="center"/>
              <w:rPr>
                <w:ins w:id="685" w:author="Hoan Ng" w:date="2017-03-20T22:18:00Z"/>
                <w:b/>
                <w:bCs/>
              </w:rPr>
              <w:pPrChange w:id="686" w:author="Hoan Nguyễn Công" w:date="2019-07-05T18:33:00Z">
                <w:pPr/>
              </w:pPrChange>
            </w:pPr>
            <w:ins w:id="687" w:author="Hoan Ng" w:date="2017-03-20T22:18:00Z">
              <w:r w:rsidRPr="005F3BAC">
                <w:rPr>
                  <w:b/>
                  <w:bCs/>
                </w:rPr>
                <w:t>II. LẬP TRÌNH</w:t>
              </w:r>
            </w:ins>
          </w:p>
        </w:tc>
      </w:tr>
      <w:tr w:rsidR="005F3BAC" w:rsidRPr="005F3BAC" w14:paraId="44C350E3" w14:textId="77777777" w:rsidTr="00C93436">
        <w:trPr>
          <w:trHeight w:val="300"/>
          <w:ins w:id="688" w:author="Hoan Ng" w:date="2017-03-20T22:18:00Z"/>
          <w:trPrChange w:id="689" w:author="Ngo Vi" w:date="2019-07-05T18:40:00Z">
            <w:trPr>
              <w:trHeight w:val="300"/>
            </w:trPr>
          </w:trPrChange>
        </w:trPr>
        <w:tc>
          <w:tcPr>
            <w:tcW w:w="985" w:type="dxa"/>
            <w:hideMark/>
            <w:tcPrChange w:id="690" w:author="Ngo Vi" w:date="2019-07-05T18:40:00Z">
              <w:tcPr>
                <w:tcW w:w="8140" w:type="dxa"/>
                <w:gridSpan w:val="2"/>
                <w:hideMark/>
              </w:tcPr>
            </w:tcPrChange>
          </w:tcPr>
          <w:p w14:paraId="15994388" w14:textId="77777777" w:rsidR="005F3BAC" w:rsidRPr="005F3BAC" w:rsidRDefault="005F3BAC">
            <w:pPr>
              <w:rPr>
                <w:ins w:id="691" w:author="Hoan Ng" w:date="2017-03-20T22:18:00Z"/>
                <w:b/>
                <w:bCs/>
              </w:rPr>
            </w:pPr>
            <w:ins w:id="692" w:author="Hoan Ng" w:date="2017-03-20T22:18:00Z">
              <w:r w:rsidRPr="005F3BAC">
                <w:rPr>
                  <w:b/>
                  <w:bCs/>
                </w:rPr>
                <w:t> </w:t>
              </w:r>
            </w:ins>
          </w:p>
        </w:tc>
        <w:tc>
          <w:tcPr>
            <w:tcW w:w="4702" w:type="dxa"/>
            <w:hideMark/>
            <w:tcPrChange w:id="693" w:author="Ngo Vi" w:date="2019-07-05T18:40:00Z">
              <w:tcPr>
                <w:tcW w:w="3340" w:type="dxa"/>
                <w:hideMark/>
              </w:tcPr>
            </w:tcPrChange>
          </w:tcPr>
          <w:p w14:paraId="33C073FA" w14:textId="77777777" w:rsidR="005F3BAC" w:rsidRPr="005F3BAC" w:rsidRDefault="005F3BAC" w:rsidP="005F3BAC">
            <w:pPr>
              <w:rPr>
                <w:ins w:id="694" w:author="Hoan Ng" w:date="2017-03-20T22:18:00Z"/>
                <w:b/>
                <w:bCs/>
              </w:rPr>
            </w:pPr>
            <w:ins w:id="695" w:author="Hoan Ng" w:date="2017-03-20T22:18:00Z">
              <w:r w:rsidRPr="005F3BAC">
                <w:rPr>
                  <w:b/>
                  <w:bCs/>
                </w:rPr>
                <w:t>Module 1</w:t>
              </w:r>
            </w:ins>
          </w:p>
        </w:tc>
        <w:tc>
          <w:tcPr>
            <w:tcW w:w="1027" w:type="dxa"/>
            <w:hideMark/>
            <w:tcPrChange w:id="696" w:author="Ngo Vi" w:date="2019-07-05T18:40:00Z">
              <w:tcPr>
                <w:tcW w:w="960" w:type="dxa"/>
                <w:hideMark/>
              </w:tcPr>
            </w:tcPrChange>
          </w:tcPr>
          <w:p w14:paraId="792E00CE" w14:textId="4DFBAB12" w:rsidR="005F3BAC" w:rsidRPr="005F3BAC" w:rsidRDefault="005F3BAC">
            <w:pPr>
              <w:jc w:val="center"/>
              <w:rPr>
                <w:ins w:id="697" w:author="Hoan Ng" w:date="2017-03-20T22:18:00Z"/>
                <w:b/>
                <w:bCs/>
              </w:rPr>
              <w:pPrChange w:id="698" w:author="Hoan Nguyễn Công" w:date="2019-07-05T18:33:00Z">
                <w:pPr/>
              </w:pPrChange>
            </w:pPr>
          </w:p>
        </w:tc>
        <w:tc>
          <w:tcPr>
            <w:tcW w:w="1381" w:type="dxa"/>
            <w:hideMark/>
            <w:tcPrChange w:id="699" w:author="Ngo Vi" w:date="2019-07-05T18:40:00Z">
              <w:tcPr>
                <w:tcW w:w="960" w:type="dxa"/>
                <w:hideMark/>
              </w:tcPr>
            </w:tcPrChange>
          </w:tcPr>
          <w:p w14:paraId="74E1C782" w14:textId="7CE853A5" w:rsidR="005F3BAC" w:rsidRPr="005F3BAC" w:rsidRDefault="00EB75AC">
            <w:pPr>
              <w:jc w:val="center"/>
              <w:rPr>
                <w:ins w:id="700" w:author="Hoan Ng" w:date="2017-03-20T22:18:00Z"/>
                <w:b/>
                <w:bCs/>
              </w:rPr>
              <w:pPrChange w:id="701" w:author="Hoan Nguyễn Công" w:date="2019-07-05T18:33:00Z">
                <w:pPr/>
              </w:pPrChange>
            </w:pPr>
            <w:ins w:id="702" w:author="Ngo Vi" w:date="2019-07-05T18:29:00Z">
              <w:r>
                <w:rPr>
                  <w:b/>
                  <w:bCs/>
                </w:rPr>
                <w:t>Nam</w:t>
              </w:r>
            </w:ins>
            <w:ins w:id="703" w:author="Ngo Vi" w:date="2019-07-05T18:40:00Z">
              <w:r w:rsidR="00C93436">
                <w:rPr>
                  <w:b/>
                  <w:bCs/>
                </w:rPr>
                <w:t xml:space="preserve">, </w:t>
              </w:r>
            </w:ins>
            <w:ins w:id="704" w:author="Ngo Vi" w:date="2019-07-05T18:41:00Z">
              <w:r w:rsidR="00C93436">
                <w:rPr>
                  <w:b/>
                  <w:bCs/>
                </w:rPr>
                <w:t xml:space="preserve">Trung </w:t>
              </w:r>
            </w:ins>
          </w:p>
        </w:tc>
        <w:tc>
          <w:tcPr>
            <w:tcW w:w="465" w:type="dxa"/>
            <w:hideMark/>
            <w:tcPrChange w:id="705" w:author="Ngo Vi" w:date="2019-07-05T18:40:00Z">
              <w:tcPr>
                <w:tcW w:w="960" w:type="dxa"/>
                <w:hideMark/>
              </w:tcPr>
            </w:tcPrChange>
          </w:tcPr>
          <w:p w14:paraId="14AFBCFE" w14:textId="1D366FCB" w:rsidR="005F3BAC" w:rsidRPr="005F3BAC" w:rsidRDefault="003C3852">
            <w:pPr>
              <w:jc w:val="center"/>
              <w:rPr>
                <w:ins w:id="706" w:author="Hoan Ng" w:date="2017-03-20T22:18:00Z"/>
                <w:b/>
                <w:bCs/>
              </w:rPr>
              <w:pPrChange w:id="707" w:author="Hoan Nguyễn Công" w:date="2019-07-05T18:33:00Z">
                <w:pPr/>
              </w:pPrChange>
            </w:pPr>
            <w:ins w:id="708" w:author="DAO NAM LY" w:date="2019-07-06T06:52:00Z">
              <w:r>
                <w:rPr>
                  <w:b/>
                  <w:bCs/>
                </w:rPr>
                <w:t>100%</w:t>
              </w:r>
            </w:ins>
          </w:p>
        </w:tc>
        <w:tc>
          <w:tcPr>
            <w:tcW w:w="790" w:type="dxa"/>
            <w:hideMark/>
            <w:tcPrChange w:id="709" w:author="Ngo Vi" w:date="2019-07-05T18:40:00Z">
              <w:tcPr>
                <w:tcW w:w="960" w:type="dxa"/>
                <w:hideMark/>
              </w:tcPr>
            </w:tcPrChange>
          </w:tcPr>
          <w:p w14:paraId="34F20C01" w14:textId="280E7339" w:rsidR="005F3BAC" w:rsidRPr="005F3BAC" w:rsidRDefault="005F3BAC">
            <w:pPr>
              <w:jc w:val="center"/>
              <w:rPr>
                <w:ins w:id="710" w:author="Hoan Ng" w:date="2017-03-20T22:18:00Z"/>
                <w:b/>
                <w:bCs/>
              </w:rPr>
              <w:pPrChange w:id="711" w:author="Hoan Nguyễn Công" w:date="2019-07-05T18:33:00Z">
                <w:pPr/>
              </w:pPrChange>
            </w:pPr>
          </w:p>
        </w:tc>
      </w:tr>
      <w:tr w:rsidR="005F3BAC" w:rsidRPr="005F3BAC" w14:paraId="6F2EAA27" w14:textId="77777777" w:rsidTr="00C93436">
        <w:trPr>
          <w:trHeight w:val="300"/>
          <w:ins w:id="712" w:author="Hoan Ng" w:date="2017-03-20T22:18:00Z"/>
          <w:trPrChange w:id="713" w:author="Ngo Vi" w:date="2019-07-05T18:40:00Z">
            <w:trPr>
              <w:trHeight w:val="300"/>
            </w:trPr>
          </w:trPrChange>
        </w:trPr>
        <w:tc>
          <w:tcPr>
            <w:tcW w:w="985" w:type="dxa"/>
            <w:hideMark/>
            <w:tcPrChange w:id="714" w:author="Ngo Vi" w:date="2019-07-05T18:40:00Z">
              <w:tcPr>
                <w:tcW w:w="8140" w:type="dxa"/>
                <w:gridSpan w:val="2"/>
                <w:hideMark/>
              </w:tcPr>
            </w:tcPrChange>
          </w:tcPr>
          <w:p w14:paraId="1402FC18" w14:textId="77777777" w:rsidR="005F3BAC" w:rsidRPr="005F3BAC" w:rsidRDefault="005F3BAC">
            <w:pPr>
              <w:rPr>
                <w:ins w:id="715" w:author="Hoan Ng" w:date="2017-03-20T22:18:00Z"/>
                <w:b/>
                <w:bCs/>
              </w:rPr>
            </w:pPr>
            <w:ins w:id="716" w:author="Hoan Ng" w:date="2017-03-20T22:18:00Z">
              <w:r w:rsidRPr="005F3BAC">
                <w:rPr>
                  <w:b/>
                  <w:bCs/>
                </w:rPr>
                <w:t> </w:t>
              </w:r>
            </w:ins>
          </w:p>
        </w:tc>
        <w:tc>
          <w:tcPr>
            <w:tcW w:w="4702" w:type="dxa"/>
            <w:hideMark/>
            <w:tcPrChange w:id="717" w:author="Ngo Vi" w:date="2019-07-05T18:40:00Z">
              <w:tcPr>
                <w:tcW w:w="3340" w:type="dxa"/>
                <w:hideMark/>
              </w:tcPr>
            </w:tcPrChange>
          </w:tcPr>
          <w:p w14:paraId="518DE036" w14:textId="77777777" w:rsidR="005F3BAC" w:rsidRPr="005F3BAC" w:rsidRDefault="005F3BAC" w:rsidP="005F3BAC">
            <w:pPr>
              <w:rPr>
                <w:ins w:id="718" w:author="Hoan Ng" w:date="2017-03-20T22:18:00Z"/>
                <w:b/>
                <w:bCs/>
              </w:rPr>
            </w:pPr>
            <w:ins w:id="719" w:author="Hoan Ng" w:date="2017-03-20T22:18:00Z">
              <w:r w:rsidRPr="005F3BAC">
                <w:rPr>
                  <w:b/>
                  <w:bCs/>
                </w:rPr>
                <w:t>Module 2</w:t>
              </w:r>
            </w:ins>
          </w:p>
        </w:tc>
        <w:tc>
          <w:tcPr>
            <w:tcW w:w="1027" w:type="dxa"/>
            <w:hideMark/>
            <w:tcPrChange w:id="720" w:author="Ngo Vi" w:date="2019-07-05T18:40:00Z">
              <w:tcPr>
                <w:tcW w:w="960" w:type="dxa"/>
                <w:hideMark/>
              </w:tcPr>
            </w:tcPrChange>
          </w:tcPr>
          <w:p w14:paraId="4ADF59FF" w14:textId="4D671870" w:rsidR="005F3BAC" w:rsidRPr="005F3BAC" w:rsidRDefault="005F3BAC">
            <w:pPr>
              <w:jc w:val="center"/>
              <w:rPr>
                <w:ins w:id="721" w:author="Hoan Ng" w:date="2017-03-20T22:18:00Z"/>
                <w:b/>
                <w:bCs/>
              </w:rPr>
              <w:pPrChange w:id="722" w:author="Hoan Nguyễn Công" w:date="2019-07-05T18:33:00Z">
                <w:pPr/>
              </w:pPrChange>
            </w:pPr>
          </w:p>
        </w:tc>
        <w:tc>
          <w:tcPr>
            <w:tcW w:w="1381" w:type="dxa"/>
            <w:hideMark/>
            <w:tcPrChange w:id="723" w:author="Ngo Vi" w:date="2019-07-05T18:40:00Z">
              <w:tcPr>
                <w:tcW w:w="960" w:type="dxa"/>
                <w:hideMark/>
              </w:tcPr>
            </w:tcPrChange>
          </w:tcPr>
          <w:p w14:paraId="758C786E" w14:textId="4C6AF3D2" w:rsidR="005F3BAC" w:rsidRPr="005F3BAC" w:rsidRDefault="00EB75AC">
            <w:pPr>
              <w:jc w:val="center"/>
              <w:rPr>
                <w:ins w:id="724" w:author="Hoan Ng" w:date="2017-03-20T22:18:00Z"/>
                <w:b/>
                <w:bCs/>
              </w:rPr>
              <w:pPrChange w:id="725" w:author="Hoan Nguyễn Công" w:date="2019-07-05T18:33:00Z">
                <w:pPr/>
              </w:pPrChange>
            </w:pPr>
            <w:ins w:id="726" w:author="Ngo Vi" w:date="2019-07-05T18:29:00Z">
              <w:r>
                <w:rPr>
                  <w:b/>
                  <w:bCs/>
                </w:rPr>
                <w:t>Nam</w:t>
              </w:r>
            </w:ins>
            <w:ins w:id="727" w:author="Ngo Vi" w:date="2019-07-05T18:41:00Z">
              <w:r w:rsidR="00C93436">
                <w:rPr>
                  <w:b/>
                  <w:bCs/>
                </w:rPr>
                <w:t>, Trung</w:t>
              </w:r>
            </w:ins>
          </w:p>
        </w:tc>
        <w:tc>
          <w:tcPr>
            <w:tcW w:w="465" w:type="dxa"/>
            <w:hideMark/>
            <w:tcPrChange w:id="728" w:author="Ngo Vi" w:date="2019-07-05T18:40:00Z">
              <w:tcPr>
                <w:tcW w:w="960" w:type="dxa"/>
                <w:hideMark/>
              </w:tcPr>
            </w:tcPrChange>
          </w:tcPr>
          <w:p w14:paraId="28F50A46" w14:textId="4C6B70CC" w:rsidR="005F3BAC" w:rsidRPr="005F3BAC" w:rsidRDefault="003C3852">
            <w:pPr>
              <w:jc w:val="center"/>
              <w:rPr>
                <w:ins w:id="729" w:author="Hoan Ng" w:date="2017-03-20T22:18:00Z"/>
                <w:b/>
                <w:bCs/>
              </w:rPr>
              <w:pPrChange w:id="730" w:author="Hoan Nguyễn Công" w:date="2019-07-05T18:33:00Z">
                <w:pPr/>
              </w:pPrChange>
            </w:pPr>
            <w:ins w:id="731" w:author="DAO NAM LY" w:date="2019-07-06T06:52:00Z">
              <w:r>
                <w:rPr>
                  <w:b/>
                  <w:bCs/>
                </w:rPr>
                <w:t>100%</w:t>
              </w:r>
            </w:ins>
          </w:p>
        </w:tc>
        <w:tc>
          <w:tcPr>
            <w:tcW w:w="790" w:type="dxa"/>
            <w:hideMark/>
            <w:tcPrChange w:id="732" w:author="Ngo Vi" w:date="2019-07-05T18:40:00Z">
              <w:tcPr>
                <w:tcW w:w="960" w:type="dxa"/>
                <w:hideMark/>
              </w:tcPr>
            </w:tcPrChange>
          </w:tcPr>
          <w:p w14:paraId="5B97F213" w14:textId="1E9691A2" w:rsidR="005F3BAC" w:rsidRPr="005F3BAC" w:rsidRDefault="005F3BAC">
            <w:pPr>
              <w:jc w:val="center"/>
              <w:rPr>
                <w:ins w:id="733" w:author="Hoan Ng" w:date="2017-03-20T22:18:00Z"/>
                <w:b/>
                <w:bCs/>
              </w:rPr>
              <w:pPrChange w:id="734" w:author="Hoan Nguyễn Công" w:date="2019-07-05T18:33:00Z">
                <w:pPr/>
              </w:pPrChange>
            </w:pPr>
          </w:p>
        </w:tc>
      </w:tr>
      <w:tr w:rsidR="005F3BAC" w:rsidRPr="005F3BAC" w14:paraId="73218E5F" w14:textId="77777777" w:rsidTr="00C93436">
        <w:trPr>
          <w:trHeight w:val="300"/>
          <w:ins w:id="735" w:author="Hoan Ng" w:date="2017-03-20T22:18:00Z"/>
          <w:trPrChange w:id="736" w:author="Ngo Vi" w:date="2019-07-05T18:40:00Z">
            <w:trPr>
              <w:trHeight w:val="300"/>
            </w:trPr>
          </w:trPrChange>
        </w:trPr>
        <w:tc>
          <w:tcPr>
            <w:tcW w:w="985" w:type="dxa"/>
            <w:hideMark/>
            <w:tcPrChange w:id="737" w:author="Ngo Vi" w:date="2019-07-05T18:40:00Z">
              <w:tcPr>
                <w:tcW w:w="8140" w:type="dxa"/>
                <w:gridSpan w:val="2"/>
                <w:hideMark/>
              </w:tcPr>
            </w:tcPrChange>
          </w:tcPr>
          <w:p w14:paraId="6C427F8B" w14:textId="77777777" w:rsidR="005F3BAC" w:rsidRPr="005F3BAC" w:rsidRDefault="005F3BAC">
            <w:pPr>
              <w:rPr>
                <w:ins w:id="738" w:author="Hoan Ng" w:date="2017-03-20T22:18:00Z"/>
                <w:b/>
                <w:bCs/>
              </w:rPr>
            </w:pPr>
            <w:ins w:id="739" w:author="Hoan Ng" w:date="2017-03-20T22:18:00Z">
              <w:r w:rsidRPr="005F3BAC">
                <w:rPr>
                  <w:b/>
                  <w:bCs/>
                </w:rPr>
                <w:t> </w:t>
              </w:r>
            </w:ins>
          </w:p>
        </w:tc>
        <w:tc>
          <w:tcPr>
            <w:tcW w:w="4702" w:type="dxa"/>
            <w:hideMark/>
            <w:tcPrChange w:id="740" w:author="Ngo Vi" w:date="2019-07-05T18:40:00Z">
              <w:tcPr>
                <w:tcW w:w="3340" w:type="dxa"/>
                <w:hideMark/>
              </w:tcPr>
            </w:tcPrChange>
          </w:tcPr>
          <w:p w14:paraId="4E23EE8E" w14:textId="77777777" w:rsidR="005F3BAC" w:rsidRPr="005F3BAC" w:rsidRDefault="005F3BAC" w:rsidP="005F3BAC">
            <w:pPr>
              <w:rPr>
                <w:ins w:id="741" w:author="Hoan Ng" w:date="2017-03-20T22:18:00Z"/>
                <w:b/>
                <w:bCs/>
              </w:rPr>
            </w:pPr>
            <w:ins w:id="742" w:author="Hoan Ng" w:date="2017-03-20T22:18:00Z">
              <w:r w:rsidRPr="005F3BAC">
                <w:rPr>
                  <w:b/>
                  <w:bCs/>
                </w:rPr>
                <w:t>Module 3</w:t>
              </w:r>
            </w:ins>
          </w:p>
        </w:tc>
        <w:tc>
          <w:tcPr>
            <w:tcW w:w="1027" w:type="dxa"/>
            <w:hideMark/>
            <w:tcPrChange w:id="743" w:author="Ngo Vi" w:date="2019-07-05T18:40:00Z">
              <w:tcPr>
                <w:tcW w:w="960" w:type="dxa"/>
                <w:hideMark/>
              </w:tcPr>
            </w:tcPrChange>
          </w:tcPr>
          <w:p w14:paraId="5383AF8D" w14:textId="115DA8E7" w:rsidR="005F3BAC" w:rsidRPr="005F3BAC" w:rsidRDefault="005F3BAC">
            <w:pPr>
              <w:jc w:val="center"/>
              <w:rPr>
                <w:ins w:id="744" w:author="Hoan Ng" w:date="2017-03-20T22:18:00Z"/>
                <w:b/>
                <w:bCs/>
              </w:rPr>
              <w:pPrChange w:id="745" w:author="Hoan Nguyễn Công" w:date="2019-07-05T18:33:00Z">
                <w:pPr/>
              </w:pPrChange>
            </w:pPr>
          </w:p>
        </w:tc>
        <w:tc>
          <w:tcPr>
            <w:tcW w:w="1381" w:type="dxa"/>
            <w:hideMark/>
            <w:tcPrChange w:id="746" w:author="Ngo Vi" w:date="2019-07-05T18:40:00Z">
              <w:tcPr>
                <w:tcW w:w="960" w:type="dxa"/>
                <w:hideMark/>
              </w:tcPr>
            </w:tcPrChange>
          </w:tcPr>
          <w:p w14:paraId="7DF298A0" w14:textId="299A3A50" w:rsidR="005F3BAC" w:rsidRPr="005F3BAC" w:rsidRDefault="00EB75AC">
            <w:pPr>
              <w:jc w:val="center"/>
              <w:rPr>
                <w:ins w:id="747" w:author="Hoan Ng" w:date="2017-03-20T22:18:00Z"/>
                <w:b/>
                <w:bCs/>
              </w:rPr>
              <w:pPrChange w:id="748" w:author="Hoan Nguyễn Công" w:date="2019-07-05T18:33:00Z">
                <w:pPr/>
              </w:pPrChange>
            </w:pPr>
            <w:ins w:id="749" w:author="Ngo Vi" w:date="2019-07-05T18:29:00Z">
              <w:r>
                <w:rPr>
                  <w:b/>
                  <w:bCs/>
                </w:rPr>
                <w:t>Nam</w:t>
              </w:r>
            </w:ins>
            <w:ins w:id="750" w:author="Ngo Vi" w:date="2019-07-05T18:41:00Z">
              <w:r w:rsidR="00C93436">
                <w:rPr>
                  <w:b/>
                  <w:bCs/>
                </w:rPr>
                <w:t>,Trung</w:t>
              </w:r>
            </w:ins>
          </w:p>
        </w:tc>
        <w:tc>
          <w:tcPr>
            <w:tcW w:w="465" w:type="dxa"/>
            <w:hideMark/>
            <w:tcPrChange w:id="751" w:author="Ngo Vi" w:date="2019-07-05T18:40:00Z">
              <w:tcPr>
                <w:tcW w:w="960" w:type="dxa"/>
                <w:hideMark/>
              </w:tcPr>
            </w:tcPrChange>
          </w:tcPr>
          <w:p w14:paraId="5ED61B3F" w14:textId="50D328D6" w:rsidR="005F3BAC" w:rsidRPr="005F3BAC" w:rsidRDefault="003C3852">
            <w:pPr>
              <w:jc w:val="center"/>
              <w:rPr>
                <w:ins w:id="752" w:author="Hoan Ng" w:date="2017-03-20T22:18:00Z"/>
                <w:b/>
                <w:bCs/>
              </w:rPr>
              <w:pPrChange w:id="753" w:author="Hoan Nguyễn Công" w:date="2019-07-05T18:33:00Z">
                <w:pPr/>
              </w:pPrChange>
            </w:pPr>
            <w:ins w:id="754" w:author="DAO NAM LY" w:date="2019-07-06T06:52:00Z">
              <w:r>
                <w:rPr>
                  <w:b/>
                  <w:bCs/>
                </w:rPr>
                <w:t>100%</w:t>
              </w:r>
            </w:ins>
          </w:p>
        </w:tc>
        <w:tc>
          <w:tcPr>
            <w:tcW w:w="790" w:type="dxa"/>
            <w:hideMark/>
            <w:tcPrChange w:id="755" w:author="Ngo Vi" w:date="2019-07-05T18:40:00Z">
              <w:tcPr>
                <w:tcW w:w="960" w:type="dxa"/>
                <w:hideMark/>
              </w:tcPr>
            </w:tcPrChange>
          </w:tcPr>
          <w:p w14:paraId="56E03A18" w14:textId="7739B47F" w:rsidR="005F3BAC" w:rsidRPr="005F3BAC" w:rsidRDefault="005F3BAC">
            <w:pPr>
              <w:jc w:val="center"/>
              <w:rPr>
                <w:ins w:id="756" w:author="Hoan Ng" w:date="2017-03-20T22:18:00Z"/>
                <w:b/>
                <w:bCs/>
              </w:rPr>
              <w:pPrChange w:id="757" w:author="Hoan Nguyễn Công" w:date="2019-07-05T18:33:00Z">
                <w:pPr/>
              </w:pPrChange>
            </w:pPr>
          </w:p>
        </w:tc>
      </w:tr>
      <w:tr w:rsidR="00EB75AC" w:rsidRPr="005F3BAC" w14:paraId="367DAE1F" w14:textId="77777777" w:rsidTr="00C93436">
        <w:trPr>
          <w:trHeight w:val="300"/>
          <w:ins w:id="758" w:author="Ngo Vi" w:date="2019-07-05T18:30:00Z"/>
          <w:trPrChange w:id="759" w:author="Ngo Vi" w:date="2019-07-05T18:40:00Z">
            <w:trPr>
              <w:trHeight w:val="300"/>
            </w:trPr>
          </w:trPrChange>
        </w:trPr>
        <w:tc>
          <w:tcPr>
            <w:tcW w:w="985" w:type="dxa"/>
            <w:tcPrChange w:id="760" w:author="Ngo Vi" w:date="2019-07-05T18:40:00Z">
              <w:tcPr>
                <w:tcW w:w="985" w:type="dxa"/>
              </w:tcPr>
            </w:tcPrChange>
          </w:tcPr>
          <w:p w14:paraId="6C350599" w14:textId="77777777" w:rsidR="00EB75AC" w:rsidRPr="005F3BAC" w:rsidRDefault="00EB75AC">
            <w:pPr>
              <w:rPr>
                <w:ins w:id="761" w:author="Ngo Vi" w:date="2019-07-05T18:30:00Z"/>
                <w:b/>
                <w:bCs/>
              </w:rPr>
            </w:pPr>
          </w:p>
        </w:tc>
        <w:tc>
          <w:tcPr>
            <w:tcW w:w="4702" w:type="dxa"/>
            <w:tcPrChange w:id="762" w:author="Ngo Vi" w:date="2019-07-05T18:40:00Z">
              <w:tcPr>
                <w:tcW w:w="4702" w:type="dxa"/>
                <w:gridSpan w:val="2"/>
              </w:tcPr>
            </w:tcPrChange>
          </w:tcPr>
          <w:p w14:paraId="4924C05C" w14:textId="75C164CA" w:rsidR="00EB75AC" w:rsidRPr="005F3BAC" w:rsidRDefault="00EB75AC" w:rsidP="005F3BAC">
            <w:pPr>
              <w:rPr>
                <w:ins w:id="763" w:author="Ngo Vi" w:date="2019-07-05T18:30:00Z"/>
                <w:b/>
                <w:bCs/>
              </w:rPr>
            </w:pPr>
            <w:ins w:id="764" w:author="Ngo Vi" w:date="2019-07-05T18:30:00Z">
              <w:r w:rsidRPr="005F3BAC">
                <w:rPr>
                  <w:b/>
                  <w:bCs/>
                </w:rPr>
                <w:t xml:space="preserve">Module </w:t>
              </w:r>
              <w:r>
                <w:rPr>
                  <w:b/>
                  <w:bCs/>
                </w:rPr>
                <w:t>4</w:t>
              </w:r>
            </w:ins>
          </w:p>
        </w:tc>
        <w:tc>
          <w:tcPr>
            <w:tcW w:w="1027" w:type="dxa"/>
            <w:tcPrChange w:id="765" w:author="Ngo Vi" w:date="2019-07-05T18:40:00Z">
              <w:tcPr>
                <w:tcW w:w="1027" w:type="dxa"/>
              </w:tcPr>
            </w:tcPrChange>
          </w:tcPr>
          <w:p w14:paraId="21F453FA" w14:textId="77777777" w:rsidR="00EB75AC" w:rsidRPr="005F3BAC" w:rsidRDefault="00EB75AC">
            <w:pPr>
              <w:jc w:val="center"/>
              <w:rPr>
                <w:ins w:id="766" w:author="Ngo Vi" w:date="2019-07-05T18:30:00Z"/>
                <w:b/>
                <w:bCs/>
              </w:rPr>
              <w:pPrChange w:id="767" w:author="Hoan Nguyễn Công" w:date="2019-07-05T18:33:00Z">
                <w:pPr/>
              </w:pPrChange>
            </w:pPr>
          </w:p>
        </w:tc>
        <w:tc>
          <w:tcPr>
            <w:tcW w:w="1381" w:type="dxa"/>
            <w:tcPrChange w:id="768" w:author="Ngo Vi" w:date="2019-07-05T18:40:00Z">
              <w:tcPr>
                <w:tcW w:w="868" w:type="dxa"/>
              </w:tcPr>
            </w:tcPrChange>
          </w:tcPr>
          <w:p w14:paraId="35466D65" w14:textId="04D261A1" w:rsidR="00EB75AC" w:rsidRPr="005F3BAC" w:rsidRDefault="00EB75AC">
            <w:pPr>
              <w:jc w:val="center"/>
              <w:rPr>
                <w:ins w:id="769" w:author="Ngo Vi" w:date="2019-07-05T18:30:00Z"/>
                <w:b/>
                <w:bCs/>
              </w:rPr>
              <w:pPrChange w:id="770" w:author="Hoan Nguyễn Công" w:date="2019-07-05T18:33:00Z">
                <w:pPr/>
              </w:pPrChange>
            </w:pPr>
            <w:ins w:id="771" w:author="Ngo Vi" w:date="2019-07-05T18:31:00Z">
              <w:r>
                <w:rPr>
                  <w:b/>
                  <w:bCs/>
                </w:rPr>
                <w:t>Nam</w:t>
              </w:r>
            </w:ins>
            <w:ins w:id="772" w:author="Ngo Vi" w:date="2019-07-05T18:41:00Z">
              <w:r w:rsidR="00C93436">
                <w:rPr>
                  <w:b/>
                  <w:bCs/>
                </w:rPr>
                <w:t>,Trung</w:t>
              </w:r>
            </w:ins>
          </w:p>
        </w:tc>
        <w:tc>
          <w:tcPr>
            <w:tcW w:w="465" w:type="dxa"/>
            <w:tcPrChange w:id="773" w:author="Ngo Vi" w:date="2019-07-05T18:40:00Z">
              <w:tcPr>
                <w:tcW w:w="978" w:type="dxa"/>
              </w:tcPr>
            </w:tcPrChange>
          </w:tcPr>
          <w:p w14:paraId="69DF91C8" w14:textId="4FD274B4" w:rsidR="00EB75AC" w:rsidRPr="005F3BAC" w:rsidRDefault="003C3852">
            <w:pPr>
              <w:jc w:val="center"/>
              <w:rPr>
                <w:ins w:id="774" w:author="Ngo Vi" w:date="2019-07-05T18:30:00Z"/>
                <w:b/>
                <w:bCs/>
              </w:rPr>
              <w:pPrChange w:id="775" w:author="Hoan Nguyễn Công" w:date="2019-07-05T18:33:00Z">
                <w:pPr/>
              </w:pPrChange>
            </w:pPr>
            <w:ins w:id="776" w:author="DAO NAM LY" w:date="2019-07-06T06:52:00Z">
              <w:r>
                <w:rPr>
                  <w:b/>
                  <w:bCs/>
                </w:rPr>
                <w:t>100%</w:t>
              </w:r>
            </w:ins>
          </w:p>
        </w:tc>
        <w:tc>
          <w:tcPr>
            <w:tcW w:w="790" w:type="dxa"/>
            <w:tcPrChange w:id="777" w:author="Ngo Vi" w:date="2019-07-05T18:40:00Z">
              <w:tcPr>
                <w:tcW w:w="790" w:type="dxa"/>
              </w:tcPr>
            </w:tcPrChange>
          </w:tcPr>
          <w:p w14:paraId="40E89A8B" w14:textId="77777777" w:rsidR="00EB75AC" w:rsidRPr="005F3BAC" w:rsidRDefault="00EB75AC">
            <w:pPr>
              <w:jc w:val="center"/>
              <w:rPr>
                <w:ins w:id="778" w:author="Ngo Vi" w:date="2019-07-05T18:30:00Z"/>
                <w:b/>
                <w:bCs/>
              </w:rPr>
              <w:pPrChange w:id="779" w:author="Hoan Nguyễn Công" w:date="2019-07-05T18:33:00Z">
                <w:pPr/>
              </w:pPrChange>
            </w:pPr>
          </w:p>
        </w:tc>
      </w:tr>
      <w:tr w:rsidR="00EB75AC" w:rsidRPr="005F3BAC" w14:paraId="23ACD4E3" w14:textId="77777777" w:rsidTr="00C93436">
        <w:trPr>
          <w:trHeight w:val="300"/>
          <w:ins w:id="780" w:author="Ngo Vi" w:date="2019-07-05T18:30:00Z"/>
          <w:trPrChange w:id="781" w:author="Ngo Vi" w:date="2019-07-05T18:40:00Z">
            <w:trPr>
              <w:trHeight w:val="300"/>
            </w:trPr>
          </w:trPrChange>
        </w:trPr>
        <w:tc>
          <w:tcPr>
            <w:tcW w:w="985" w:type="dxa"/>
            <w:tcPrChange w:id="782" w:author="Ngo Vi" w:date="2019-07-05T18:40:00Z">
              <w:tcPr>
                <w:tcW w:w="985" w:type="dxa"/>
              </w:tcPr>
            </w:tcPrChange>
          </w:tcPr>
          <w:p w14:paraId="75C55591" w14:textId="77777777" w:rsidR="00EB75AC" w:rsidRPr="005F3BAC" w:rsidRDefault="00EB75AC">
            <w:pPr>
              <w:rPr>
                <w:ins w:id="783" w:author="Ngo Vi" w:date="2019-07-05T18:30:00Z"/>
                <w:b/>
                <w:bCs/>
              </w:rPr>
            </w:pPr>
          </w:p>
        </w:tc>
        <w:tc>
          <w:tcPr>
            <w:tcW w:w="4702" w:type="dxa"/>
            <w:tcPrChange w:id="784" w:author="Ngo Vi" w:date="2019-07-05T18:40:00Z">
              <w:tcPr>
                <w:tcW w:w="4702" w:type="dxa"/>
                <w:gridSpan w:val="2"/>
              </w:tcPr>
            </w:tcPrChange>
          </w:tcPr>
          <w:p w14:paraId="2E709B35" w14:textId="3A89067C" w:rsidR="00EB75AC" w:rsidRPr="005F3BAC" w:rsidRDefault="00EB75AC" w:rsidP="005F3BAC">
            <w:pPr>
              <w:rPr>
                <w:ins w:id="785" w:author="Ngo Vi" w:date="2019-07-05T18:30:00Z"/>
                <w:b/>
                <w:bCs/>
              </w:rPr>
            </w:pPr>
            <w:ins w:id="786" w:author="Ngo Vi" w:date="2019-07-05T18:30:00Z">
              <w:r w:rsidRPr="005F3BAC">
                <w:rPr>
                  <w:b/>
                  <w:bCs/>
                </w:rPr>
                <w:t xml:space="preserve">Module </w:t>
              </w:r>
              <w:r>
                <w:rPr>
                  <w:b/>
                  <w:bCs/>
                </w:rPr>
                <w:t>5</w:t>
              </w:r>
            </w:ins>
          </w:p>
        </w:tc>
        <w:tc>
          <w:tcPr>
            <w:tcW w:w="1027" w:type="dxa"/>
            <w:tcPrChange w:id="787" w:author="Ngo Vi" w:date="2019-07-05T18:40:00Z">
              <w:tcPr>
                <w:tcW w:w="1027" w:type="dxa"/>
              </w:tcPr>
            </w:tcPrChange>
          </w:tcPr>
          <w:p w14:paraId="30FEF9BA" w14:textId="77777777" w:rsidR="00EB75AC" w:rsidRPr="005F3BAC" w:rsidRDefault="00EB75AC">
            <w:pPr>
              <w:jc w:val="center"/>
              <w:rPr>
                <w:ins w:id="788" w:author="Ngo Vi" w:date="2019-07-05T18:30:00Z"/>
                <w:b/>
                <w:bCs/>
              </w:rPr>
              <w:pPrChange w:id="789" w:author="Hoan Nguyễn Công" w:date="2019-07-05T18:33:00Z">
                <w:pPr/>
              </w:pPrChange>
            </w:pPr>
          </w:p>
        </w:tc>
        <w:tc>
          <w:tcPr>
            <w:tcW w:w="1381" w:type="dxa"/>
            <w:tcPrChange w:id="790" w:author="Ngo Vi" w:date="2019-07-05T18:40:00Z">
              <w:tcPr>
                <w:tcW w:w="868" w:type="dxa"/>
              </w:tcPr>
            </w:tcPrChange>
          </w:tcPr>
          <w:p w14:paraId="40BF1442" w14:textId="37BBC4D6" w:rsidR="00EB75AC" w:rsidRPr="005F3BAC" w:rsidRDefault="00EB75AC">
            <w:pPr>
              <w:jc w:val="center"/>
              <w:rPr>
                <w:ins w:id="791" w:author="Ngo Vi" w:date="2019-07-05T18:30:00Z"/>
                <w:b/>
                <w:bCs/>
              </w:rPr>
              <w:pPrChange w:id="792" w:author="Hoan Nguyễn Công" w:date="2019-07-05T18:33:00Z">
                <w:pPr/>
              </w:pPrChange>
            </w:pPr>
            <w:ins w:id="793" w:author="Ngo Vi" w:date="2019-07-05T18:31:00Z">
              <w:r>
                <w:rPr>
                  <w:b/>
                  <w:bCs/>
                </w:rPr>
                <w:t>Nam</w:t>
              </w:r>
            </w:ins>
            <w:ins w:id="794" w:author="Ngo Vi" w:date="2019-07-05T18:41:00Z">
              <w:r w:rsidR="00C93436">
                <w:rPr>
                  <w:b/>
                  <w:bCs/>
                </w:rPr>
                <w:t>,Trung</w:t>
              </w:r>
            </w:ins>
          </w:p>
        </w:tc>
        <w:tc>
          <w:tcPr>
            <w:tcW w:w="465" w:type="dxa"/>
            <w:tcPrChange w:id="795" w:author="Ngo Vi" w:date="2019-07-05T18:40:00Z">
              <w:tcPr>
                <w:tcW w:w="978" w:type="dxa"/>
              </w:tcPr>
            </w:tcPrChange>
          </w:tcPr>
          <w:p w14:paraId="7D7910F3" w14:textId="57D40ADC" w:rsidR="00EB75AC" w:rsidRPr="005F3BAC" w:rsidRDefault="003C3852">
            <w:pPr>
              <w:jc w:val="center"/>
              <w:rPr>
                <w:ins w:id="796" w:author="Ngo Vi" w:date="2019-07-05T18:30:00Z"/>
                <w:b/>
                <w:bCs/>
              </w:rPr>
              <w:pPrChange w:id="797" w:author="Hoan Nguyễn Công" w:date="2019-07-05T18:33:00Z">
                <w:pPr/>
              </w:pPrChange>
            </w:pPr>
            <w:ins w:id="798" w:author="DAO NAM LY" w:date="2019-07-06T06:52:00Z">
              <w:r>
                <w:rPr>
                  <w:b/>
                  <w:bCs/>
                </w:rPr>
                <w:t>100%</w:t>
              </w:r>
            </w:ins>
          </w:p>
        </w:tc>
        <w:tc>
          <w:tcPr>
            <w:tcW w:w="790" w:type="dxa"/>
            <w:tcPrChange w:id="799" w:author="Ngo Vi" w:date="2019-07-05T18:40:00Z">
              <w:tcPr>
                <w:tcW w:w="790" w:type="dxa"/>
              </w:tcPr>
            </w:tcPrChange>
          </w:tcPr>
          <w:p w14:paraId="288C267A" w14:textId="77777777" w:rsidR="00EB75AC" w:rsidRPr="005F3BAC" w:rsidRDefault="00EB75AC">
            <w:pPr>
              <w:jc w:val="center"/>
              <w:rPr>
                <w:ins w:id="800" w:author="Ngo Vi" w:date="2019-07-05T18:30:00Z"/>
                <w:b/>
                <w:bCs/>
              </w:rPr>
              <w:pPrChange w:id="801" w:author="Hoan Nguyễn Công" w:date="2019-07-05T18:33:00Z">
                <w:pPr/>
              </w:pPrChange>
            </w:pPr>
          </w:p>
        </w:tc>
      </w:tr>
      <w:tr w:rsidR="00EB75AC" w:rsidRPr="005F3BAC" w14:paraId="37397D84" w14:textId="77777777" w:rsidTr="00C93436">
        <w:trPr>
          <w:trHeight w:val="300"/>
          <w:ins w:id="802" w:author="Ngo Vi" w:date="2019-07-05T18:30:00Z"/>
          <w:trPrChange w:id="803" w:author="Ngo Vi" w:date="2019-07-05T18:40:00Z">
            <w:trPr>
              <w:trHeight w:val="300"/>
            </w:trPr>
          </w:trPrChange>
        </w:trPr>
        <w:tc>
          <w:tcPr>
            <w:tcW w:w="985" w:type="dxa"/>
            <w:tcPrChange w:id="804" w:author="Ngo Vi" w:date="2019-07-05T18:40:00Z">
              <w:tcPr>
                <w:tcW w:w="985" w:type="dxa"/>
              </w:tcPr>
            </w:tcPrChange>
          </w:tcPr>
          <w:p w14:paraId="3EF84B87" w14:textId="77777777" w:rsidR="00EB75AC" w:rsidRPr="005F3BAC" w:rsidRDefault="00EB75AC">
            <w:pPr>
              <w:rPr>
                <w:ins w:id="805" w:author="Ngo Vi" w:date="2019-07-05T18:30:00Z"/>
                <w:b/>
                <w:bCs/>
              </w:rPr>
            </w:pPr>
          </w:p>
        </w:tc>
        <w:tc>
          <w:tcPr>
            <w:tcW w:w="4702" w:type="dxa"/>
            <w:tcPrChange w:id="806" w:author="Ngo Vi" w:date="2019-07-05T18:40:00Z">
              <w:tcPr>
                <w:tcW w:w="4702" w:type="dxa"/>
                <w:gridSpan w:val="2"/>
              </w:tcPr>
            </w:tcPrChange>
          </w:tcPr>
          <w:p w14:paraId="56766078" w14:textId="398F9B06" w:rsidR="00EB75AC" w:rsidRPr="005F3BAC" w:rsidRDefault="00EB75AC" w:rsidP="005F3BAC">
            <w:pPr>
              <w:rPr>
                <w:ins w:id="807" w:author="Ngo Vi" w:date="2019-07-05T18:30:00Z"/>
                <w:b/>
                <w:bCs/>
              </w:rPr>
            </w:pPr>
            <w:ins w:id="808" w:author="Ngo Vi" w:date="2019-07-05T18:30:00Z">
              <w:r w:rsidRPr="005F3BAC">
                <w:rPr>
                  <w:b/>
                  <w:bCs/>
                </w:rPr>
                <w:t xml:space="preserve">Module </w:t>
              </w:r>
              <w:r>
                <w:rPr>
                  <w:b/>
                  <w:bCs/>
                </w:rPr>
                <w:t>6</w:t>
              </w:r>
            </w:ins>
          </w:p>
        </w:tc>
        <w:tc>
          <w:tcPr>
            <w:tcW w:w="1027" w:type="dxa"/>
            <w:tcPrChange w:id="809" w:author="Ngo Vi" w:date="2019-07-05T18:40:00Z">
              <w:tcPr>
                <w:tcW w:w="1027" w:type="dxa"/>
              </w:tcPr>
            </w:tcPrChange>
          </w:tcPr>
          <w:p w14:paraId="165FC10D" w14:textId="77777777" w:rsidR="00EB75AC" w:rsidRPr="005F3BAC" w:rsidRDefault="00EB75AC">
            <w:pPr>
              <w:jc w:val="center"/>
              <w:rPr>
                <w:ins w:id="810" w:author="Ngo Vi" w:date="2019-07-05T18:30:00Z"/>
                <w:b/>
                <w:bCs/>
              </w:rPr>
              <w:pPrChange w:id="811" w:author="Hoan Nguyễn Công" w:date="2019-07-05T18:33:00Z">
                <w:pPr/>
              </w:pPrChange>
            </w:pPr>
          </w:p>
        </w:tc>
        <w:tc>
          <w:tcPr>
            <w:tcW w:w="1381" w:type="dxa"/>
            <w:tcPrChange w:id="812" w:author="Ngo Vi" w:date="2019-07-05T18:40:00Z">
              <w:tcPr>
                <w:tcW w:w="868" w:type="dxa"/>
              </w:tcPr>
            </w:tcPrChange>
          </w:tcPr>
          <w:p w14:paraId="727DC0F3" w14:textId="00E2507A" w:rsidR="00EB75AC" w:rsidRPr="005F3BAC" w:rsidRDefault="00EB75AC">
            <w:pPr>
              <w:jc w:val="center"/>
              <w:rPr>
                <w:ins w:id="813" w:author="Ngo Vi" w:date="2019-07-05T18:30:00Z"/>
                <w:b/>
                <w:bCs/>
              </w:rPr>
              <w:pPrChange w:id="814" w:author="Hoan Nguyễn Công" w:date="2019-07-05T18:33:00Z">
                <w:pPr/>
              </w:pPrChange>
            </w:pPr>
            <w:ins w:id="815" w:author="Ngo Vi" w:date="2019-07-05T18:31:00Z">
              <w:r>
                <w:rPr>
                  <w:b/>
                  <w:bCs/>
                </w:rPr>
                <w:t>Nam</w:t>
              </w:r>
            </w:ins>
            <w:ins w:id="816" w:author="Ngo Vi" w:date="2019-07-05T18:41:00Z">
              <w:r w:rsidR="00C93436">
                <w:rPr>
                  <w:b/>
                  <w:bCs/>
                </w:rPr>
                <w:t>, Vĩ</w:t>
              </w:r>
            </w:ins>
          </w:p>
        </w:tc>
        <w:tc>
          <w:tcPr>
            <w:tcW w:w="465" w:type="dxa"/>
            <w:tcPrChange w:id="817" w:author="Ngo Vi" w:date="2019-07-05T18:40:00Z">
              <w:tcPr>
                <w:tcW w:w="978" w:type="dxa"/>
              </w:tcPr>
            </w:tcPrChange>
          </w:tcPr>
          <w:p w14:paraId="5D601114" w14:textId="689615C0" w:rsidR="00EB75AC" w:rsidRPr="005F3BAC" w:rsidRDefault="003C3852">
            <w:pPr>
              <w:jc w:val="center"/>
              <w:rPr>
                <w:ins w:id="818" w:author="Ngo Vi" w:date="2019-07-05T18:30:00Z"/>
                <w:b/>
                <w:bCs/>
              </w:rPr>
              <w:pPrChange w:id="819" w:author="Hoan Nguyễn Công" w:date="2019-07-05T18:33:00Z">
                <w:pPr/>
              </w:pPrChange>
            </w:pPr>
            <w:ins w:id="820" w:author="DAO NAM LY" w:date="2019-07-06T06:52:00Z">
              <w:r>
                <w:rPr>
                  <w:b/>
                  <w:bCs/>
                </w:rPr>
                <w:t>100%</w:t>
              </w:r>
            </w:ins>
          </w:p>
        </w:tc>
        <w:tc>
          <w:tcPr>
            <w:tcW w:w="790" w:type="dxa"/>
            <w:tcPrChange w:id="821" w:author="Ngo Vi" w:date="2019-07-05T18:40:00Z">
              <w:tcPr>
                <w:tcW w:w="790" w:type="dxa"/>
              </w:tcPr>
            </w:tcPrChange>
          </w:tcPr>
          <w:p w14:paraId="497C0E32" w14:textId="77777777" w:rsidR="00EB75AC" w:rsidRPr="005F3BAC" w:rsidRDefault="00EB75AC">
            <w:pPr>
              <w:jc w:val="center"/>
              <w:rPr>
                <w:ins w:id="822" w:author="Ngo Vi" w:date="2019-07-05T18:30:00Z"/>
                <w:b/>
                <w:bCs/>
              </w:rPr>
              <w:pPrChange w:id="823" w:author="Hoan Nguyễn Công" w:date="2019-07-05T18:33:00Z">
                <w:pPr/>
              </w:pPrChange>
            </w:pPr>
          </w:p>
        </w:tc>
      </w:tr>
      <w:tr w:rsidR="00EB75AC" w:rsidRPr="005F3BAC" w14:paraId="2C5AC0FE" w14:textId="77777777" w:rsidTr="00C93436">
        <w:trPr>
          <w:trHeight w:val="300"/>
          <w:ins w:id="824" w:author="Ngo Vi" w:date="2019-07-05T18:30:00Z"/>
          <w:trPrChange w:id="825" w:author="Ngo Vi" w:date="2019-07-05T18:40:00Z">
            <w:trPr>
              <w:trHeight w:val="300"/>
            </w:trPr>
          </w:trPrChange>
        </w:trPr>
        <w:tc>
          <w:tcPr>
            <w:tcW w:w="985" w:type="dxa"/>
            <w:tcPrChange w:id="826" w:author="Ngo Vi" w:date="2019-07-05T18:40:00Z">
              <w:tcPr>
                <w:tcW w:w="985" w:type="dxa"/>
              </w:tcPr>
            </w:tcPrChange>
          </w:tcPr>
          <w:p w14:paraId="7AFD2862" w14:textId="77777777" w:rsidR="00EB75AC" w:rsidRPr="005F3BAC" w:rsidRDefault="00EB75AC">
            <w:pPr>
              <w:rPr>
                <w:ins w:id="827" w:author="Ngo Vi" w:date="2019-07-05T18:30:00Z"/>
                <w:b/>
                <w:bCs/>
              </w:rPr>
            </w:pPr>
          </w:p>
        </w:tc>
        <w:tc>
          <w:tcPr>
            <w:tcW w:w="4702" w:type="dxa"/>
            <w:tcPrChange w:id="828" w:author="Ngo Vi" w:date="2019-07-05T18:40:00Z">
              <w:tcPr>
                <w:tcW w:w="4702" w:type="dxa"/>
                <w:gridSpan w:val="2"/>
              </w:tcPr>
            </w:tcPrChange>
          </w:tcPr>
          <w:p w14:paraId="5D03352E" w14:textId="5631DF2F" w:rsidR="00EB75AC" w:rsidRPr="005F3BAC" w:rsidRDefault="00EB75AC" w:rsidP="005F3BAC">
            <w:pPr>
              <w:rPr>
                <w:ins w:id="829" w:author="Ngo Vi" w:date="2019-07-05T18:30:00Z"/>
                <w:b/>
                <w:bCs/>
              </w:rPr>
            </w:pPr>
            <w:ins w:id="830" w:author="Ngo Vi" w:date="2019-07-05T18:30:00Z">
              <w:r w:rsidRPr="005F3BAC">
                <w:rPr>
                  <w:b/>
                  <w:bCs/>
                </w:rPr>
                <w:t xml:space="preserve">Module </w:t>
              </w:r>
              <w:r>
                <w:rPr>
                  <w:b/>
                  <w:bCs/>
                </w:rPr>
                <w:t>7</w:t>
              </w:r>
            </w:ins>
          </w:p>
        </w:tc>
        <w:tc>
          <w:tcPr>
            <w:tcW w:w="1027" w:type="dxa"/>
            <w:tcPrChange w:id="831" w:author="Ngo Vi" w:date="2019-07-05T18:40:00Z">
              <w:tcPr>
                <w:tcW w:w="1027" w:type="dxa"/>
              </w:tcPr>
            </w:tcPrChange>
          </w:tcPr>
          <w:p w14:paraId="5F1C1008" w14:textId="77777777" w:rsidR="00EB75AC" w:rsidRPr="005F3BAC" w:rsidRDefault="00EB75AC">
            <w:pPr>
              <w:jc w:val="center"/>
              <w:rPr>
                <w:ins w:id="832" w:author="Ngo Vi" w:date="2019-07-05T18:30:00Z"/>
                <w:b/>
                <w:bCs/>
              </w:rPr>
              <w:pPrChange w:id="833" w:author="Hoan Nguyễn Công" w:date="2019-07-05T18:33:00Z">
                <w:pPr/>
              </w:pPrChange>
            </w:pPr>
          </w:p>
        </w:tc>
        <w:tc>
          <w:tcPr>
            <w:tcW w:w="1381" w:type="dxa"/>
            <w:tcPrChange w:id="834" w:author="Ngo Vi" w:date="2019-07-05T18:40:00Z">
              <w:tcPr>
                <w:tcW w:w="868" w:type="dxa"/>
              </w:tcPr>
            </w:tcPrChange>
          </w:tcPr>
          <w:p w14:paraId="529FF971" w14:textId="449D51D5" w:rsidR="00EB75AC" w:rsidRPr="005F3BAC" w:rsidRDefault="00EB75AC">
            <w:pPr>
              <w:jc w:val="center"/>
              <w:rPr>
                <w:ins w:id="835" w:author="Ngo Vi" w:date="2019-07-05T18:30:00Z"/>
                <w:b/>
                <w:bCs/>
              </w:rPr>
              <w:pPrChange w:id="836" w:author="Hoan Nguyễn Công" w:date="2019-07-05T18:33:00Z">
                <w:pPr/>
              </w:pPrChange>
            </w:pPr>
            <w:ins w:id="837" w:author="Ngo Vi" w:date="2019-07-05T18:31:00Z">
              <w:r>
                <w:rPr>
                  <w:b/>
                  <w:bCs/>
                </w:rPr>
                <w:t>Nam</w:t>
              </w:r>
            </w:ins>
            <w:ins w:id="838" w:author="Ngo Vi" w:date="2019-07-05T18:41:00Z">
              <w:r w:rsidR="00C93436">
                <w:rPr>
                  <w:b/>
                  <w:bCs/>
                </w:rPr>
                <w:t>, Vĩ</w:t>
              </w:r>
            </w:ins>
          </w:p>
        </w:tc>
        <w:tc>
          <w:tcPr>
            <w:tcW w:w="465" w:type="dxa"/>
            <w:tcPrChange w:id="839" w:author="Ngo Vi" w:date="2019-07-05T18:40:00Z">
              <w:tcPr>
                <w:tcW w:w="978" w:type="dxa"/>
              </w:tcPr>
            </w:tcPrChange>
          </w:tcPr>
          <w:p w14:paraId="5E314B86" w14:textId="60CD5B56" w:rsidR="00EB75AC" w:rsidRPr="005F3BAC" w:rsidRDefault="003C3852">
            <w:pPr>
              <w:jc w:val="center"/>
              <w:rPr>
                <w:ins w:id="840" w:author="Ngo Vi" w:date="2019-07-05T18:30:00Z"/>
                <w:b/>
                <w:bCs/>
              </w:rPr>
              <w:pPrChange w:id="841" w:author="Hoan Nguyễn Công" w:date="2019-07-05T18:33:00Z">
                <w:pPr/>
              </w:pPrChange>
            </w:pPr>
            <w:ins w:id="842" w:author="DAO NAM LY" w:date="2019-07-06T06:52:00Z">
              <w:r>
                <w:rPr>
                  <w:b/>
                  <w:bCs/>
                </w:rPr>
                <w:t>100%</w:t>
              </w:r>
            </w:ins>
          </w:p>
        </w:tc>
        <w:tc>
          <w:tcPr>
            <w:tcW w:w="790" w:type="dxa"/>
            <w:tcPrChange w:id="843" w:author="Ngo Vi" w:date="2019-07-05T18:40:00Z">
              <w:tcPr>
                <w:tcW w:w="790" w:type="dxa"/>
              </w:tcPr>
            </w:tcPrChange>
          </w:tcPr>
          <w:p w14:paraId="242B4DF7" w14:textId="77777777" w:rsidR="00EB75AC" w:rsidRPr="005F3BAC" w:rsidRDefault="00EB75AC">
            <w:pPr>
              <w:jc w:val="center"/>
              <w:rPr>
                <w:ins w:id="844" w:author="Ngo Vi" w:date="2019-07-05T18:30:00Z"/>
                <w:b/>
                <w:bCs/>
              </w:rPr>
              <w:pPrChange w:id="845" w:author="Hoan Nguyễn Công" w:date="2019-07-05T18:33:00Z">
                <w:pPr/>
              </w:pPrChange>
            </w:pPr>
          </w:p>
        </w:tc>
      </w:tr>
      <w:tr w:rsidR="00EB75AC" w:rsidRPr="005F3BAC" w14:paraId="75843A3A" w14:textId="77777777" w:rsidTr="00C93436">
        <w:trPr>
          <w:trHeight w:val="300"/>
          <w:ins w:id="846" w:author="Ngo Vi" w:date="2019-07-05T18:30:00Z"/>
          <w:trPrChange w:id="847" w:author="Ngo Vi" w:date="2019-07-05T18:40:00Z">
            <w:trPr>
              <w:trHeight w:val="300"/>
            </w:trPr>
          </w:trPrChange>
        </w:trPr>
        <w:tc>
          <w:tcPr>
            <w:tcW w:w="985" w:type="dxa"/>
            <w:tcPrChange w:id="848" w:author="Ngo Vi" w:date="2019-07-05T18:40:00Z">
              <w:tcPr>
                <w:tcW w:w="985" w:type="dxa"/>
              </w:tcPr>
            </w:tcPrChange>
          </w:tcPr>
          <w:p w14:paraId="0E04615E" w14:textId="77777777" w:rsidR="00EB75AC" w:rsidRPr="005F3BAC" w:rsidRDefault="00EB75AC">
            <w:pPr>
              <w:rPr>
                <w:ins w:id="849" w:author="Ngo Vi" w:date="2019-07-05T18:30:00Z"/>
                <w:b/>
                <w:bCs/>
              </w:rPr>
            </w:pPr>
          </w:p>
        </w:tc>
        <w:tc>
          <w:tcPr>
            <w:tcW w:w="4702" w:type="dxa"/>
            <w:tcPrChange w:id="850" w:author="Ngo Vi" w:date="2019-07-05T18:40:00Z">
              <w:tcPr>
                <w:tcW w:w="4702" w:type="dxa"/>
                <w:gridSpan w:val="2"/>
              </w:tcPr>
            </w:tcPrChange>
          </w:tcPr>
          <w:p w14:paraId="5917FBFC" w14:textId="48684703" w:rsidR="00EB75AC" w:rsidRPr="005F3BAC" w:rsidRDefault="00EB75AC" w:rsidP="005F3BAC">
            <w:pPr>
              <w:rPr>
                <w:ins w:id="851" w:author="Ngo Vi" w:date="2019-07-05T18:30:00Z"/>
                <w:b/>
                <w:bCs/>
              </w:rPr>
            </w:pPr>
            <w:ins w:id="852" w:author="Ngo Vi" w:date="2019-07-05T18:30:00Z">
              <w:r w:rsidRPr="005F3BAC">
                <w:rPr>
                  <w:b/>
                  <w:bCs/>
                </w:rPr>
                <w:t xml:space="preserve">Module </w:t>
              </w:r>
              <w:r>
                <w:rPr>
                  <w:b/>
                  <w:bCs/>
                </w:rPr>
                <w:t>8</w:t>
              </w:r>
            </w:ins>
          </w:p>
        </w:tc>
        <w:tc>
          <w:tcPr>
            <w:tcW w:w="1027" w:type="dxa"/>
            <w:tcPrChange w:id="853" w:author="Ngo Vi" w:date="2019-07-05T18:40:00Z">
              <w:tcPr>
                <w:tcW w:w="1027" w:type="dxa"/>
              </w:tcPr>
            </w:tcPrChange>
          </w:tcPr>
          <w:p w14:paraId="082ACC2A" w14:textId="77777777" w:rsidR="00EB75AC" w:rsidRPr="005F3BAC" w:rsidRDefault="00EB75AC">
            <w:pPr>
              <w:jc w:val="center"/>
              <w:rPr>
                <w:ins w:id="854" w:author="Ngo Vi" w:date="2019-07-05T18:30:00Z"/>
                <w:b/>
                <w:bCs/>
              </w:rPr>
              <w:pPrChange w:id="855" w:author="Hoan Nguyễn Công" w:date="2019-07-05T18:33:00Z">
                <w:pPr/>
              </w:pPrChange>
            </w:pPr>
          </w:p>
        </w:tc>
        <w:tc>
          <w:tcPr>
            <w:tcW w:w="1381" w:type="dxa"/>
            <w:tcPrChange w:id="856" w:author="Ngo Vi" w:date="2019-07-05T18:40:00Z">
              <w:tcPr>
                <w:tcW w:w="868" w:type="dxa"/>
              </w:tcPr>
            </w:tcPrChange>
          </w:tcPr>
          <w:p w14:paraId="6CE72406" w14:textId="7129B81B" w:rsidR="00EB75AC" w:rsidRPr="005F3BAC" w:rsidRDefault="00EB75AC">
            <w:pPr>
              <w:jc w:val="center"/>
              <w:rPr>
                <w:ins w:id="857" w:author="Ngo Vi" w:date="2019-07-05T18:30:00Z"/>
                <w:b/>
                <w:bCs/>
              </w:rPr>
              <w:pPrChange w:id="858" w:author="Hoan Nguyễn Công" w:date="2019-07-05T18:33:00Z">
                <w:pPr/>
              </w:pPrChange>
            </w:pPr>
            <w:ins w:id="859" w:author="Ngo Vi" w:date="2019-07-05T18:31:00Z">
              <w:r>
                <w:rPr>
                  <w:b/>
                  <w:bCs/>
                </w:rPr>
                <w:t>Nam</w:t>
              </w:r>
            </w:ins>
            <w:ins w:id="860" w:author="Ngo Vi" w:date="2019-07-05T18:41:00Z">
              <w:r w:rsidR="00C93436">
                <w:rPr>
                  <w:b/>
                  <w:bCs/>
                </w:rPr>
                <w:t>, Vĩ</w:t>
              </w:r>
            </w:ins>
          </w:p>
        </w:tc>
        <w:tc>
          <w:tcPr>
            <w:tcW w:w="465" w:type="dxa"/>
            <w:tcPrChange w:id="861" w:author="Ngo Vi" w:date="2019-07-05T18:40:00Z">
              <w:tcPr>
                <w:tcW w:w="978" w:type="dxa"/>
              </w:tcPr>
            </w:tcPrChange>
          </w:tcPr>
          <w:p w14:paraId="7A5DDFEE" w14:textId="4DA87CC4" w:rsidR="00EB75AC" w:rsidRPr="005F3BAC" w:rsidRDefault="003C3852">
            <w:pPr>
              <w:jc w:val="center"/>
              <w:rPr>
                <w:ins w:id="862" w:author="Ngo Vi" w:date="2019-07-05T18:30:00Z"/>
                <w:b/>
                <w:bCs/>
              </w:rPr>
              <w:pPrChange w:id="863" w:author="Hoan Nguyễn Công" w:date="2019-07-05T18:33:00Z">
                <w:pPr/>
              </w:pPrChange>
            </w:pPr>
            <w:ins w:id="864" w:author="DAO NAM LY" w:date="2019-07-06T06:53:00Z">
              <w:r>
                <w:rPr>
                  <w:b/>
                  <w:bCs/>
                </w:rPr>
                <w:t>9</w:t>
              </w:r>
            </w:ins>
            <w:ins w:id="865" w:author="DAO NAM LY" w:date="2019-07-06T06:52:00Z">
              <w:r>
                <w:rPr>
                  <w:b/>
                  <w:bCs/>
                </w:rPr>
                <w:t>0%</w:t>
              </w:r>
            </w:ins>
          </w:p>
        </w:tc>
        <w:tc>
          <w:tcPr>
            <w:tcW w:w="790" w:type="dxa"/>
            <w:tcPrChange w:id="866" w:author="Ngo Vi" w:date="2019-07-05T18:40:00Z">
              <w:tcPr>
                <w:tcW w:w="790" w:type="dxa"/>
              </w:tcPr>
            </w:tcPrChange>
          </w:tcPr>
          <w:p w14:paraId="7E64A112" w14:textId="77777777" w:rsidR="00EB75AC" w:rsidRPr="005F3BAC" w:rsidRDefault="00EB75AC">
            <w:pPr>
              <w:jc w:val="center"/>
              <w:rPr>
                <w:ins w:id="867" w:author="Ngo Vi" w:date="2019-07-05T18:30:00Z"/>
                <w:b/>
                <w:bCs/>
              </w:rPr>
              <w:pPrChange w:id="868" w:author="Hoan Nguyễn Công" w:date="2019-07-05T18:33:00Z">
                <w:pPr/>
              </w:pPrChange>
            </w:pPr>
          </w:p>
        </w:tc>
      </w:tr>
      <w:tr w:rsidR="005F3BAC" w:rsidRPr="005F3BAC" w14:paraId="71CA57DB" w14:textId="77777777" w:rsidTr="00C93436">
        <w:trPr>
          <w:trHeight w:val="300"/>
          <w:ins w:id="869" w:author="Hoan Ng" w:date="2017-03-20T22:18:00Z"/>
          <w:trPrChange w:id="870" w:author="Ngo Vi" w:date="2019-07-05T18:40:00Z">
            <w:trPr>
              <w:trHeight w:val="300"/>
            </w:trPr>
          </w:trPrChange>
        </w:trPr>
        <w:tc>
          <w:tcPr>
            <w:tcW w:w="985" w:type="dxa"/>
            <w:hideMark/>
            <w:tcPrChange w:id="871" w:author="Ngo Vi" w:date="2019-07-05T18:40:00Z">
              <w:tcPr>
                <w:tcW w:w="8140" w:type="dxa"/>
                <w:gridSpan w:val="2"/>
                <w:hideMark/>
              </w:tcPr>
            </w:tcPrChange>
          </w:tcPr>
          <w:p w14:paraId="695FC2AD" w14:textId="77777777" w:rsidR="005F3BAC" w:rsidRPr="005F3BAC" w:rsidRDefault="005F3BAC">
            <w:pPr>
              <w:rPr>
                <w:ins w:id="872" w:author="Hoan Ng" w:date="2017-03-20T22:18:00Z"/>
                <w:b/>
                <w:bCs/>
              </w:rPr>
            </w:pPr>
            <w:ins w:id="873" w:author="Hoan Ng" w:date="2017-03-20T22:18:00Z">
              <w:r w:rsidRPr="005F3BAC">
                <w:rPr>
                  <w:b/>
                  <w:bCs/>
                </w:rPr>
                <w:t> </w:t>
              </w:r>
            </w:ins>
          </w:p>
        </w:tc>
        <w:tc>
          <w:tcPr>
            <w:tcW w:w="4702" w:type="dxa"/>
            <w:hideMark/>
            <w:tcPrChange w:id="874" w:author="Ngo Vi" w:date="2019-07-05T18:40:00Z">
              <w:tcPr>
                <w:tcW w:w="3340" w:type="dxa"/>
                <w:hideMark/>
              </w:tcPr>
            </w:tcPrChange>
          </w:tcPr>
          <w:p w14:paraId="19BC63E8" w14:textId="36D73FCC" w:rsidR="005F3BAC" w:rsidRPr="005F3BAC" w:rsidRDefault="005F3BAC" w:rsidP="005F3BAC">
            <w:pPr>
              <w:rPr>
                <w:ins w:id="875" w:author="Hoan Ng" w:date="2017-03-20T22:18:00Z"/>
                <w:b/>
                <w:bCs/>
              </w:rPr>
            </w:pPr>
            <w:ins w:id="876" w:author="Hoan Ng" w:date="2017-03-20T22:18:00Z">
              <w:r w:rsidRPr="005F3BAC">
                <w:rPr>
                  <w:b/>
                  <w:bCs/>
                </w:rPr>
                <w:t>Module</w:t>
              </w:r>
            </w:ins>
            <w:ins w:id="877" w:author="Ngo Vi" w:date="2019-07-05T18:30:00Z">
              <w:r w:rsidR="00EB75AC">
                <w:rPr>
                  <w:b/>
                  <w:bCs/>
                </w:rPr>
                <w:t xml:space="preserve"> 9</w:t>
              </w:r>
            </w:ins>
            <w:ins w:id="878" w:author="Hoan Ng" w:date="2017-03-20T22:18:00Z">
              <w:del w:id="879" w:author="Ngo Vi" w:date="2019-07-05T18:30:00Z">
                <w:r w:rsidRPr="005F3BAC" w:rsidDel="00EB75AC">
                  <w:rPr>
                    <w:b/>
                    <w:bCs/>
                  </w:rPr>
                  <w:delText xml:space="preserve"> …</w:delText>
                </w:r>
              </w:del>
            </w:ins>
          </w:p>
        </w:tc>
        <w:tc>
          <w:tcPr>
            <w:tcW w:w="1027" w:type="dxa"/>
            <w:hideMark/>
            <w:tcPrChange w:id="880" w:author="Ngo Vi" w:date="2019-07-05T18:40:00Z">
              <w:tcPr>
                <w:tcW w:w="960" w:type="dxa"/>
                <w:hideMark/>
              </w:tcPr>
            </w:tcPrChange>
          </w:tcPr>
          <w:p w14:paraId="6B5174D3" w14:textId="376D0ACE" w:rsidR="005F3BAC" w:rsidRPr="005F3BAC" w:rsidRDefault="005F3BAC">
            <w:pPr>
              <w:jc w:val="center"/>
              <w:rPr>
                <w:ins w:id="881" w:author="Hoan Ng" w:date="2017-03-20T22:18:00Z"/>
                <w:b/>
                <w:bCs/>
              </w:rPr>
              <w:pPrChange w:id="882" w:author="Hoan Nguyễn Công" w:date="2019-07-05T18:33:00Z">
                <w:pPr/>
              </w:pPrChange>
            </w:pPr>
          </w:p>
        </w:tc>
        <w:tc>
          <w:tcPr>
            <w:tcW w:w="1381" w:type="dxa"/>
            <w:hideMark/>
            <w:tcPrChange w:id="883" w:author="Ngo Vi" w:date="2019-07-05T18:40:00Z">
              <w:tcPr>
                <w:tcW w:w="960" w:type="dxa"/>
                <w:hideMark/>
              </w:tcPr>
            </w:tcPrChange>
          </w:tcPr>
          <w:p w14:paraId="2EFBAFAD" w14:textId="07848365" w:rsidR="005F3BAC" w:rsidRPr="005F3BAC" w:rsidRDefault="00EB75AC">
            <w:pPr>
              <w:jc w:val="center"/>
              <w:rPr>
                <w:ins w:id="884" w:author="Hoan Ng" w:date="2017-03-20T22:18:00Z"/>
                <w:b/>
                <w:bCs/>
              </w:rPr>
              <w:pPrChange w:id="885" w:author="Hoan Nguyễn Công" w:date="2019-07-05T18:33:00Z">
                <w:pPr/>
              </w:pPrChange>
            </w:pPr>
            <w:ins w:id="886" w:author="Ngo Vi" w:date="2019-07-05T18:31:00Z">
              <w:r>
                <w:rPr>
                  <w:b/>
                  <w:bCs/>
                </w:rPr>
                <w:t>Nam</w:t>
              </w:r>
            </w:ins>
            <w:ins w:id="887" w:author="Ngo Vi" w:date="2019-07-05T18:41:00Z">
              <w:r w:rsidR="00C93436">
                <w:rPr>
                  <w:b/>
                  <w:bCs/>
                </w:rPr>
                <w:t>, Vĩ</w:t>
              </w:r>
            </w:ins>
          </w:p>
        </w:tc>
        <w:tc>
          <w:tcPr>
            <w:tcW w:w="465" w:type="dxa"/>
            <w:hideMark/>
            <w:tcPrChange w:id="888" w:author="Ngo Vi" w:date="2019-07-05T18:40:00Z">
              <w:tcPr>
                <w:tcW w:w="960" w:type="dxa"/>
                <w:hideMark/>
              </w:tcPr>
            </w:tcPrChange>
          </w:tcPr>
          <w:p w14:paraId="088F3E6B" w14:textId="0E288126" w:rsidR="005F3BAC" w:rsidRPr="005F3BAC" w:rsidRDefault="003C3852">
            <w:pPr>
              <w:jc w:val="center"/>
              <w:rPr>
                <w:ins w:id="889" w:author="Hoan Ng" w:date="2017-03-20T22:18:00Z"/>
                <w:b/>
                <w:bCs/>
              </w:rPr>
              <w:pPrChange w:id="890" w:author="Hoan Nguyễn Công" w:date="2019-07-05T18:33:00Z">
                <w:pPr/>
              </w:pPrChange>
            </w:pPr>
            <w:ins w:id="891" w:author="DAO NAM LY" w:date="2019-07-06T06:53:00Z">
              <w:r>
                <w:rPr>
                  <w:b/>
                  <w:bCs/>
                </w:rPr>
                <w:t>95</w:t>
              </w:r>
            </w:ins>
            <w:ins w:id="892" w:author="DAO NAM LY" w:date="2019-07-06T06:52:00Z">
              <w:r>
                <w:rPr>
                  <w:b/>
                  <w:bCs/>
                </w:rPr>
                <w:t>%</w:t>
              </w:r>
            </w:ins>
          </w:p>
        </w:tc>
        <w:tc>
          <w:tcPr>
            <w:tcW w:w="790" w:type="dxa"/>
            <w:hideMark/>
            <w:tcPrChange w:id="893" w:author="Ngo Vi" w:date="2019-07-05T18:40:00Z">
              <w:tcPr>
                <w:tcW w:w="960" w:type="dxa"/>
                <w:hideMark/>
              </w:tcPr>
            </w:tcPrChange>
          </w:tcPr>
          <w:p w14:paraId="7A5A35AE" w14:textId="2539240D" w:rsidR="005F3BAC" w:rsidRPr="005F3BAC" w:rsidRDefault="005F3BAC">
            <w:pPr>
              <w:jc w:val="center"/>
              <w:rPr>
                <w:ins w:id="894" w:author="Hoan Ng" w:date="2017-03-20T22:18:00Z"/>
                <w:b/>
                <w:bCs/>
              </w:rPr>
              <w:pPrChange w:id="895" w:author="Hoan Nguyễn Công" w:date="2019-07-05T18:33:00Z">
                <w:pPr/>
              </w:pPrChange>
            </w:pPr>
          </w:p>
        </w:tc>
      </w:tr>
      <w:tr w:rsidR="005F3BAC" w:rsidRPr="005F3BAC" w14:paraId="6BC2FD04" w14:textId="77777777" w:rsidTr="005F3BAC">
        <w:trPr>
          <w:trHeight w:val="300"/>
          <w:ins w:id="896" w:author="Hoan Ng" w:date="2017-03-20T22:18:00Z"/>
          <w:trPrChange w:id="897" w:author="Hoan Ng" w:date="2017-03-20T22:19:00Z">
            <w:trPr>
              <w:trHeight w:val="300"/>
            </w:trPr>
          </w:trPrChange>
        </w:trPr>
        <w:tc>
          <w:tcPr>
            <w:tcW w:w="9350" w:type="dxa"/>
            <w:gridSpan w:val="6"/>
            <w:hideMark/>
            <w:tcPrChange w:id="898" w:author="Hoan Ng" w:date="2017-03-20T22:19:00Z">
              <w:tcPr>
                <w:tcW w:w="15320" w:type="dxa"/>
                <w:gridSpan w:val="7"/>
                <w:hideMark/>
              </w:tcPr>
            </w:tcPrChange>
          </w:tcPr>
          <w:p w14:paraId="7A99724D" w14:textId="77777777" w:rsidR="005F3BAC" w:rsidRPr="005F3BAC" w:rsidRDefault="005F3BAC">
            <w:pPr>
              <w:jc w:val="center"/>
              <w:rPr>
                <w:ins w:id="899" w:author="Hoan Ng" w:date="2017-03-20T22:18:00Z"/>
                <w:b/>
                <w:bCs/>
              </w:rPr>
              <w:pPrChange w:id="900" w:author="Hoan Nguyễn Công" w:date="2019-07-05T18:33:00Z">
                <w:pPr/>
              </w:pPrChange>
            </w:pPr>
            <w:ins w:id="901" w:author="Hoan Ng" w:date="2017-03-20T22:18:00Z">
              <w:r w:rsidRPr="005F3BAC">
                <w:rPr>
                  <w:b/>
                  <w:bCs/>
                </w:rPr>
                <w:t>III. KIỂM THỬ</w:t>
              </w:r>
            </w:ins>
          </w:p>
        </w:tc>
      </w:tr>
      <w:tr w:rsidR="005F3BAC" w:rsidRPr="005F3BAC" w14:paraId="027CD017" w14:textId="77777777" w:rsidTr="00C93436">
        <w:trPr>
          <w:trHeight w:val="300"/>
          <w:ins w:id="902" w:author="Hoan Ng" w:date="2017-03-20T22:18:00Z"/>
          <w:trPrChange w:id="903" w:author="Ngo Vi" w:date="2019-07-05T18:40:00Z">
            <w:trPr>
              <w:trHeight w:val="300"/>
            </w:trPr>
          </w:trPrChange>
        </w:trPr>
        <w:tc>
          <w:tcPr>
            <w:tcW w:w="985" w:type="dxa"/>
            <w:hideMark/>
            <w:tcPrChange w:id="904" w:author="Ngo Vi" w:date="2019-07-05T18:40:00Z">
              <w:tcPr>
                <w:tcW w:w="8140" w:type="dxa"/>
                <w:gridSpan w:val="2"/>
                <w:hideMark/>
              </w:tcPr>
            </w:tcPrChange>
          </w:tcPr>
          <w:p w14:paraId="327164D6" w14:textId="77777777" w:rsidR="005F3BAC" w:rsidRPr="005F3BAC" w:rsidRDefault="005F3BAC">
            <w:pPr>
              <w:rPr>
                <w:ins w:id="905" w:author="Hoan Ng" w:date="2017-03-20T22:18:00Z"/>
                <w:b/>
                <w:bCs/>
              </w:rPr>
            </w:pPr>
            <w:ins w:id="906" w:author="Hoan Ng" w:date="2017-03-20T22:18:00Z">
              <w:r w:rsidRPr="005F3BAC">
                <w:rPr>
                  <w:b/>
                  <w:bCs/>
                </w:rPr>
                <w:t> </w:t>
              </w:r>
            </w:ins>
          </w:p>
        </w:tc>
        <w:tc>
          <w:tcPr>
            <w:tcW w:w="4702" w:type="dxa"/>
            <w:hideMark/>
            <w:tcPrChange w:id="907" w:author="Ngo Vi" w:date="2019-07-05T18:40:00Z">
              <w:tcPr>
                <w:tcW w:w="3340" w:type="dxa"/>
                <w:hideMark/>
              </w:tcPr>
            </w:tcPrChange>
          </w:tcPr>
          <w:p w14:paraId="43362C40" w14:textId="77777777" w:rsidR="005F3BAC" w:rsidRPr="005F3BAC" w:rsidRDefault="005F3BAC" w:rsidP="005F3BAC">
            <w:pPr>
              <w:rPr>
                <w:ins w:id="908" w:author="Hoan Ng" w:date="2017-03-20T22:18:00Z"/>
                <w:b/>
                <w:bCs/>
              </w:rPr>
            </w:pPr>
            <w:ins w:id="909" w:author="Hoan Ng" w:date="2017-03-20T22:18:00Z">
              <w:r w:rsidRPr="005F3BAC">
                <w:rPr>
                  <w:b/>
                  <w:bCs/>
                </w:rPr>
                <w:t>Module 1</w:t>
              </w:r>
            </w:ins>
          </w:p>
        </w:tc>
        <w:tc>
          <w:tcPr>
            <w:tcW w:w="1027" w:type="dxa"/>
            <w:hideMark/>
            <w:tcPrChange w:id="910" w:author="Ngo Vi" w:date="2019-07-05T18:40:00Z">
              <w:tcPr>
                <w:tcW w:w="960" w:type="dxa"/>
                <w:hideMark/>
              </w:tcPr>
            </w:tcPrChange>
          </w:tcPr>
          <w:p w14:paraId="104C6A2C" w14:textId="1C28BEB2" w:rsidR="005F3BAC" w:rsidRPr="005F3BAC" w:rsidRDefault="005F3BAC">
            <w:pPr>
              <w:jc w:val="center"/>
              <w:rPr>
                <w:ins w:id="911" w:author="Hoan Ng" w:date="2017-03-20T22:18:00Z"/>
                <w:b/>
                <w:bCs/>
              </w:rPr>
              <w:pPrChange w:id="912" w:author="Hoan Nguyễn Công" w:date="2019-07-05T18:33:00Z">
                <w:pPr/>
              </w:pPrChange>
            </w:pPr>
          </w:p>
        </w:tc>
        <w:tc>
          <w:tcPr>
            <w:tcW w:w="1381" w:type="dxa"/>
            <w:hideMark/>
            <w:tcPrChange w:id="913" w:author="Ngo Vi" w:date="2019-07-05T18:40:00Z">
              <w:tcPr>
                <w:tcW w:w="960" w:type="dxa"/>
                <w:hideMark/>
              </w:tcPr>
            </w:tcPrChange>
          </w:tcPr>
          <w:p w14:paraId="5E91C212" w14:textId="03BF8030" w:rsidR="005F3BAC" w:rsidRPr="005F3BAC" w:rsidRDefault="00EB75AC">
            <w:pPr>
              <w:jc w:val="center"/>
              <w:rPr>
                <w:ins w:id="914" w:author="Hoan Ng" w:date="2017-03-20T22:18:00Z"/>
                <w:b/>
                <w:bCs/>
              </w:rPr>
              <w:pPrChange w:id="915" w:author="Hoan Nguyễn Công" w:date="2019-07-05T18:33:00Z">
                <w:pPr/>
              </w:pPrChange>
            </w:pPr>
            <w:ins w:id="916" w:author="Ngo Vi" w:date="2019-07-05T18:29:00Z">
              <w:r>
                <w:rPr>
                  <w:b/>
                  <w:bCs/>
                </w:rPr>
                <w:t>Vĩ</w:t>
              </w:r>
            </w:ins>
            <w:ins w:id="917" w:author="Ngo Vi" w:date="2019-07-05T18:41:00Z">
              <w:r w:rsidR="00C93436">
                <w:rPr>
                  <w:b/>
                  <w:bCs/>
                </w:rPr>
                <w:t>, Nam</w:t>
              </w:r>
            </w:ins>
          </w:p>
        </w:tc>
        <w:tc>
          <w:tcPr>
            <w:tcW w:w="465" w:type="dxa"/>
            <w:hideMark/>
            <w:tcPrChange w:id="918" w:author="Ngo Vi" w:date="2019-07-05T18:40:00Z">
              <w:tcPr>
                <w:tcW w:w="960" w:type="dxa"/>
                <w:hideMark/>
              </w:tcPr>
            </w:tcPrChange>
          </w:tcPr>
          <w:p w14:paraId="18CF0D33" w14:textId="7E864EEF" w:rsidR="005F3BAC" w:rsidRPr="005F3BAC" w:rsidRDefault="003C3852">
            <w:pPr>
              <w:jc w:val="center"/>
              <w:rPr>
                <w:ins w:id="919" w:author="Hoan Ng" w:date="2017-03-20T22:18:00Z"/>
                <w:b/>
                <w:bCs/>
              </w:rPr>
              <w:pPrChange w:id="920" w:author="Hoan Nguyễn Công" w:date="2019-07-05T18:33:00Z">
                <w:pPr/>
              </w:pPrChange>
            </w:pPr>
            <w:ins w:id="921" w:author="DAO NAM LY" w:date="2019-07-06T06:52:00Z">
              <w:r>
                <w:rPr>
                  <w:b/>
                  <w:bCs/>
                </w:rPr>
                <w:t>100%</w:t>
              </w:r>
            </w:ins>
          </w:p>
        </w:tc>
        <w:tc>
          <w:tcPr>
            <w:tcW w:w="790" w:type="dxa"/>
            <w:hideMark/>
            <w:tcPrChange w:id="922" w:author="Ngo Vi" w:date="2019-07-05T18:40:00Z">
              <w:tcPr>
                <w:tcW w:w="960" w:type="dxa"/>
                <w:hideMark/>
              </w:tcPr>
            </w:tcPrChange>
          </w:tcPr>
          <w:p w14:paraId="5A3A1D24" w14:textId="565C82C3" w:rsidR="005F3BAC" w:rsidRPr="005F3BAC" w:rsidRDefault="005F3BAC">
            <w:pPr>
              <w:jc w:val="center"/>
              <w:rPr>
                <w:ins w:id="923" w:author="Hoan Ng" w:date="2017-03-20T22:18:00Z"/>
                <w:b/>
                <w:bCs/>
              </w:rPr>
              <w:pPrChange w:id="924" w:author="Hoan Nguyễn Công" w:date="2019-07-05T18:33:00Z">
                <w:pPr/>
              </w:pPrChange>
            </w:pPr>
          </w:p>
        </w:tc>
      </w:tr>
      <w:tr w:rsidR="005F3BAC" w:rsidRPr="005F3BAC" w14:paraId="00826EA7" w14:textId="77777777" w:rsidTr="00C93436">
        <w:trPr>
          <w:trHeight w:val="300"/>
          <w:ins w:id="925" w:author="Hoan Ng" w:date="2017-03-20T22:18:00Z"/>
          <w:trPrChange w:id="926" w:author="Ngo Vi" w:date="2019-07-05T18:40:00Z">
            <w:trPr>
              <w:trHeight w:val="300"/>
            </w:trPr>
          </w:trPrChange>
        </w:trPr>
        <w:tc>
          <w:tcPr>
            <w:tcW w:w="985" w:type="dxa"/>
            <w:hideMark/>
            <w:tcPrChange w:id="927" w:author="Ngo Vi" w:date="2019-07-05T18:40:00Z">
              <w:tcPr>
                <w:tcW w:w="8140" w:type="dxa"/>
                <w:gridSpan w:val="2"/>
                <w:hideMark/>
              </w:tcPr>
            </w:tcPrChange>
          </w:tcPr>
          <w:p w14:paraId="0947A5F3" w14:textId="77777777" w:rsidR="005F3BAC" w:rsidRPr="005F3BAC" w:rsidRDefault="005F3BAC">
            <w:pPr>
              <w:rPr>
                <w:ins w:id="928" w:author="Hoan Ng" w:date="2017-03-20T22:18:00Z"/>
                <w:b/>
                <w:bCs/>
              </w:rPr>
            </w:pPr>
            <w:ins w:id="929" w:author="Hoan Ng" w:date="2017-03-20T22:18:00Z">
              <w:r w:rsidRPr="005F3BAC">
                <w:rPr>
                  <w:b/>
                  <w:bCs/>
                </w:rPr>
                <w:t> </w:t>
              </w:r>
            </w:ins>
          </w:p>
        </w:tc>
        <w:tc>
          <w:tcPr>
            <w:tcW w:w="4702" w:type="dxa"/>
            <w:hideMark/>
            <w:tcPrChange w:id="930" w:author="Ngo Vi" w:date="2019-07-05T18:40:00Z">
              <w:tcPr>
                <w:tcW w:w="3340" w:type="dxa"/>
                <w:hideMark/>
              </w:tcPr>
            </w:tcPrChange>
          </w:tcPr>
          <w:p w14:paraId="1CB61979" w14:textId="77777777" w:rsidR="005F3BAC" w:rsidRPr="005F3BAC" w:rsidRDefault="005F3BAC" w:rsidP="005F3BAC">
            <w:pPr>
              <w:rPr>
                <w:ins w:id="931" w:author="Hoan Ng" w:date="2017-03-20T22:18:00Z"/>
                <w:b/>
                <w:bCs/>
              </w:rPr>
            </w:pPr>
            <w:ins w:id="932" w:author="Hoan Ng" w:date="2017-03-20T22:18:00Z">
              <w:r w:rsidRPr="005F3BAC">
                <w:rPr>
                  <w:b/>
                  <w:bCs/>
                </w:rPr>
                <w:t>Module 2</w:t>
              </w:r>
            </w:ins>
          </w:p>
        </w:tc>
        <w:tc>
          <w:tcPr>
            <w:tcW w:w="1027" w:type="dxa"/>
            <w:hideMark/>
            <w:tcPrChange w:id="933" w:author="Ngo Vi" w:date="2019-07-05T18:40:00Z">
              <w:tcPr>
                <w:tcW w:w="960" w:type="dxa"/>
                <w:hideMark/>
              </w:tcPr>
            </w:tcPrChange>
          </w:tcPr>
          <w:p w14:paraId="10FBF84A" w14:textId="3611517A" w:rsidR="005F3BAC" w:rsidRPr="005F3BAC" w:rsidRDefault="005F3BAC">
            <w:pPr>
              <w:jc w:val="center"/>
              <w:rPr>
                <w:ins w:id="934" w:author="Hoan Ng" w:date="2017-03-20T22:18:00Z"/>
                <w:b/>
                <w:bCs/>
              </w:rPr>
              <w:pPrChange w:id="935" w:author="Hoan Nguyễn Công" w:date="2019-07-05T18:33:00Z">
                <w:pPr/>
              </w:pPrChange>
            </w:pPr>
          </w:p>
        </w:tc>
        <w:tc>
          <w:tcPr>
            <w:tcW w:w="1381" w:type="dxa"/>
            <w:hideMark/>
            <w:tcPrChange w:id="936" w:author="Ngo Vi" w:date="2019-07-05T18:40:00Z">
              <w:tcPr>
                <w:tcW w:w="960" w:type="dxa"/>
                <w:hideMark/>
              </w:tcPr>
            </w:tcPrChange>
          </w:tcPr>
          <w:p w14:paraId="2D70E219" w14:textId="173A446F" w:rsidR="005F3BAC" w:rsidRPr="005F3BAC" w:rsidRDefault="00EB75AC">
            <w:pPr>
              <w:jc w:val="center"/>
              <w:rPr>
                <w:ins w:id="937" w:author="Hoan Ng" w:date="2017-03-20T22:18:00Z"/>
                <w:b/>
                <w:bCs/>
              </w:rPr>
              <w:pPrChange w:id="938" w:author="Hoan Nguyễn Công" w:date="2019-07-05T18:33:00Z">
                <w:pPr/>
              </w:pPrChange>
            </w:pPr>
            <w:ins w:id="939" w:author="Ngo Vi" w:date="2019-07-05T18:29:00Z">
              <w:r>
                <w:rPr>
                  <w:b/>
                  <w:bCs/>
                </w:rPr>
                <w:t>Vĩ</w:t>
              </w:r>
            </w:ins>
            <w:ins w:id="940" w:author="Ngo Vi" w:date="2019-07-05T18:41:00Z">
              <w:r w:rsidR="00C93436">
                <w:rPr>
                  <w:b/>
                  <w:bCs/>
                </w:rPr>
                <w:t>, Nam</w:t>
              </w:r>
            </w:ins>
          </w:p>
        </w:tc>
        <w:tc>
          <w:tcPr>
            <w:tcW w:w="465" w:type="dxa"/>
            <w:hideMark/>
            <w:tcPrChange w:id="941" w:author="Ngo Vi" w:date="2019-07-05T18:40:00Z">
              <w:tcPr>
                <w:tcW w:w="960" w:type="dxa"/>
                <w:hideMark/>
              </w:tcPr>
            </w:tcPrChange>
          </w:tcPr>
          <w:p w14:paraId="5E9EA58B" w14:textId="6ABBFE22" w:rsidR="005F3BAC" w:rsidRPr="005F3BAC" w:rsidRDefault="003C3852">
            <w:pPr>
              <w:jc w:val="center"/>
              <w:rPr>
                <w:ins w:id="942" w:author="Hoan Ng" w:date="2017-03-20T22:18:00Z"/>
                <w:b/>
                <w:bCs/>
              </w:rPr>
              <w:pPrChange w:id="943" w:author="Hoan Nguyễn Công" w:date="2019-07-05T18:33:00Z">
                <w:pPr/>
              </w:pPrChange>
            </w:pPr>
            <w:ins w:id="944" w:author="DAO NAM LY" w:date="2019-07-06T06:52:00Z">
              <w:r>
                <w:rPr>
                  <w:b/>
                  <w:bCs/>
                </w:rPr>
                <w:t>90%</w:t>
              </w:r>
            </w:ins>
          </w:p>
        </w:tc>
        <w:tc>
          <w:tcPr>
            <w:tcW w:w="790" w:type="dxa"/>
            <w:hideMark/>
            <w:tcPrChange w:id="945" w:author="Ngo Vi" w:date="2019-07-05T18:40:00Z">
              <w:tcPr>
                <w:tcW w:w="960" w:type="dxa"/>
                <w:hideMark/>
              </w:tcPr>
            </w:tcPrChange>
          </w:tcPr>
          <w:p w14:paraId="0741C07F" w14:textId="16E9B7FA" w:rsidR="005F3BAC" w:rsidRPr="005F3BAC" w:rsidRDefault="005F3BAC">
            <w:pPr>
              <w:jc w:val="center"/>
              <w:rPr>
                <w:ins w:id="946" w:author="Hoan Ng" w:date="2017-03-20T22:18:00Z"/>
                <w:b/>
                <w:bCs/>
              </w:rPr>
              <w:pPrChange w:id="947" w:author="Hoan Nguyễn Công" w:date="2019-07-05T18:33:00Z">
                <w:pPr/>
              </w:pPrChange>
            </w:pPr>
          </w:p>
        </w:tc>
      </w:tr>
      <w:tr w:rsidR="005F3BAC" w:rsidRPr="005F3BAC" w14:paraId="1DC933D5" w14:textId="77777777" w:rsidTr="00C93436">
        <w:trPr>
          <w:trHeight w:val="300"/>
          <w:ins w:id="948" w:author="Hoan Ng" w:date="2017-03-20T22:18:00Z"/>
          <w:trPrChange w:id="949" w:author="Ngo Vi" w:date="2019-07-05T18:40:00Z">
            <w:trPr>
              <w:trHeight w:val="300"/>
            </w:trPr>
          </w:trPrChange>
        </w:trPr>
        <w:tc>
          <w:tcPr>
            <w:tcW w:w="985" w:type="dxa"/>
            <w:hideMark/>
            <w:tcPrChange w:id="950" w:author="Ngo Vi" w:date="2019-07-05T18:40:00Z">
              <w:tcPr>
                <w:tcW w:w="8140" w:type="dxa"/>
                <w:gridSpan w:val="2"/>
                <w:hideMark/>
              </w:tcPr>
            </w:tcPrChange>
          </w:tcPr>
          <w:p w14:paraId="26DBBE15" w14:textId="77777777" w:rsidR="005F3BAC" w:rsidRPr="005F3BAC" w:rsidRDefault="005F3BAC">
            <w:pPr>
              <w:rPr>
                <w:ins w:id="951" w:author="Hoan Ng" w:date="2017-03-20T22:18:00Z"/>
                <w:b/>
                <w:bCs/>
              </w:rPr>
            </w:pPr>
            <w:ins w:id="952" w:author="Hoan Ng" w:date="2017-03-20T22:18:00Z">
              <w:r w:rsidRPr="005F3BAC">
                <w:rPr>
                  <w:b/>
                  <w:bCs/>
                </w:rPr>
                <w:t> </w:t>
              </w:r>
            </w:ins>
          </w:p>
        </w:tc>
        <w:tc>
          <w:tcPr>
            <w:tcW w:w="4702" w:type="dxa"/>
            <w:hideMark/>
            <w:tcPrChange w:id="953" w:author="Ngo Vi" w:date="2019-07-05T18:40:00Z">
              <w:tcPr>
                <w:tcW w:w="3340" w:type="dxa"/>
                <w:hideMark/>
              </w:tcPr>
            </w:tcPrChange>
          </w:tcPr>
          <w:p w14:paraId="5717F50F" w14:textId="77777777" w:rsidR="005F3BAC" w:rsidRPr="005F3BAC" w:rsidRDefault="005F3BAC" w:rsidP="005F3BAC">
            <w:pPr>
              <w:rPr>
                <w:ins w:id="954" w:author="Hoan Ng" w:date="2017-03-20T22:18:00Z"/>
                <w:b/>
                <w:bCs/>
              </w:rPr>
            </w:pPr>
            <w:ins w:id="955" w:author="Hoan Ng" w:date="2017-03-20T22:18:00Z">
              <w:r w:rsidRPr="005F3BAC">
                <w:rPr>
                  <w:b/>
                  <w:bCs/>
                </w:rPr>
                <w:t>Module 3</w:t>
              </w:r>
            </w:ins>
          </w:p>
        </w:tc>
        <w:tc>
          <w:tcPr>
            <w:tcW w:w="1027" w:type="dxa"/>
            <w:hideMark/>
            <w:tcPrChange w:id="956" w:author="Ngo Vi" w:date="2019-07-05T18:40:00Z">
              <w:tcPr>
                <w:tcW w:w="960" w:type="dxa"/>
                <w:hideMark/>
              </w:tcPr>
            </w:tcPrChange>
          </w:tcPr>
          <w:p w14:paraId="4D212617" w14:textId="1F43C25F" w:rsidR="005F3BAC" w:rsidRPr="005F3BAC" w:rsidRDefault="005F3BAC">
            <w:pPr>
              <w:jc w:val="center"/>
              <w:rPr>
                <w:ins w:id="957" w:author="Hoan Ng" w:date="2017-03-20T22:18:00Z"/>
                <w:b/>
                <w:bCs/>
              </w:rPr>
              <w:pPrChange w:id="958" w:author="Hoan Nguyễn Công" w:date="2019-07-05T18:33:00Z">
                <w:pPr/>
              </w:pPrChange>
            </w:pPr>
          </w:p>
        </w:tc>
        <w:tc>
          <w:tcPr>
            <w:tcW w:w="1381" w:type="dxa"/>
            <w:hideMark/>
            <w:tcPrChange w:id="959" w:author="Ngo Vi" w:date="2019-07-05T18:40:00Z">
              <w:tcPr>
                <w:tcW w:w="960" w:type="dxa"/>
                <w:hideMark/>
              </w:tcPr>
            </w:tcPrChange>
          </w:tcPr>
          <w:p w14:paraId="0BBF163A" w14:textId="1500F150" w:rsidR="005F3BAC" w:rsidRPr="005F3BAC" w:rsidRDefault="00EB75AC">
            <w:pPr>
              <w:jc w:val="center"/>
              <w:rPr>
                <w:ins w:id="960" w:author="Hoan Ng" w:date="2017-03-20T22:18:00Z"/>
                <w:b/>
                <w:bCs/>
              </w:rPr>
              <w:pPrChange w:id="961" w:author="Hoan Nguyễn Công" w:date="2019-07-05T18:33:00Z">
                <w:pPr/>
              </w:pPrChange>
            </w:pPr>
            <w:ins w:id="962" w:author="Ngo Vi" w:date="2019-07-05T18:29:00Z">
              <w:r>
                <w:rPr>
                  <w:b/>
                  <w:bCs/>
                </w:rPr>
                <w:t>Vĩ</w:t>
              </w:r>
            </w:ins>
            <w:ins w:id="963" w:author="Ngo Vi" w:date="2019-07-05T18:41:00Z">
              <w:r w:rsidR="00C93436">
                <w:rPr>
                  <w:b/>
                  <w:bCs/>
                </w:rPr>
                <w:t>,</w:t>
              </w:r>
            </w:ins>
            <w:ins w:id="964" w:author="Ngo Vi" w:date="2019-07-05T18:42:00Z">
              <w:r w:rsidR="00C93436">
                <w:rPr>
                  <w:b/>
                  <w:bCs/>
                </w:rPr>
                <w:t xml:space="preserve"> </w:t>
              </w:r>
            </w:ins>
            <w:ins w:id="965" w:author="Ngo Vi" w:date="2019-07-05T18:41:00Z">
              <w:r w:rsidR="00C93436">
                <w:rPr>
                  <w:b/>
                  <w:bCs/>
                </w:rPr>
                <w:t>Nam</w:t>
              </w:r>
            </w:ins>
          </w:p>
        </w:tc>
        <w:tc>
          <w:tcPr>
            <w:tcW w:w="465" w:type="dxa"/>
            <w:hideMark/>
            <w:tcPrChange w:id="966" w:author="Ngo Vi" w:date="2019-07-05T18:40:00Z">
              <w:tcPr>
                <w:tcW w:w="960" w:type="dxa"/>
                <w:hideMark/>
              </w:tcPr>
            </w:tcPrChange>
          </w:tcPr>
          <w:p w14:paraId="3CC468B1" w14:textId="491143E1" w:rsidR="005F3BAC" w:rsidRPr="005F3BAC" w:rsidRDefault="003C3852">
            <w:pPr>
              <w:jc w:val="center"/>
              <w:rPr>
                <w:ins w:id="967" w:author="Hoan Ng" w:date="2017-03-20T22:18:00Z"/>
                <w:b/>
                <w:bCs/>
              </w:rPr>
              <w:pPrChange w:id="968" w:author="Hoan Nguyễn Công" w:date="2019-07-05T18:33:00Z">
                <w:pPr/>
              </w:pPrChange>
            </w:pPr>
            <w:ins w:id="969" w:author="DAO NAM LY" w:date="2019-07-06T06:52:00Z">
              <w:r>
                <w:rPr>
                  <w:b/>
                  <w:bCs/>
                </w:rPr>
                <w:t>100%</w:t>
              </w:r>
            </w:ins>
          </w:p>
        </w:tc>
        <w:tc>
          <w:tcPr>
            <w:tcW w:w="790" w:type="dxa"/>
            <w:hideMark/>
            <w:tcPrChange w:id="970" w:author="Ngo Vi" w:date="2019-07-05T18:40:00Z">
              <w:tcPr>
                <w:tcW w:w="960" w:type="dxa"/>
                <w:hideMark/>
              </w:tcPr>
            </w:tcPrChange>
          </w:tcPr>
          <w:p w14:paraId="55F11BED" w14:textId="18F064C3" w:rsidR="005F3BAC" w:rsidRPr="005F3BAC" w:rsidRDefault="005F3BAC">
            <w:pPr>
              <w:jc w:val="center"/>
              <w:rPr>
                <w:ins w:id="971" w:author="Hoan Ng" w:date="2017-03-20T22:18:00Z"/>
                <w:b/>
                <w:bCs/>
              </w:rPr>
              <w:pPrChange w:id="972" w:author="Hoan Nguyễn Công" w:date="2019-07-05T18:33:00Z">
                <w:pPr/>
              </w:pPrChange>
            </w:pPr>
          </w:p>
        </w:tc>
      </w:tr>
      <w:tr w:rsidR="005F3BAC" w:rsidRPr="005F3BAC" w14:paraId="41F11205" w14:textId="77777777" w:rsidTr="00C93436">
        <w:trPr>
          <w:trHeight w:val="300"/>
          <w:ins w:id="973" w:author="Hoan Ng" w:date="2017-03-20T22:18:00Z"/>
          <w:trPrChange w:id="974" w:author="Ngo Vi" w:date="2019-07-05T18:40:00Z">
            <w:trPr>
              <w:trHeight w:val="300"/>
            </w:trPr>
          </w:trPrChange>
        </w:trPr>
        <w:tc>
          <w:tcPr>
            <w:tcW w:w="985" w:type="dxa"/>
            <w:hideMark/>
            <w:tcPrChange w:id="975" w:author="Ngo Vi" w:date="2019-07-05T18:40:00Z">
              <w:tcPr>
                <w:tcW w:w="8140" w:type="dxa"/>
                <w:gridSpan w:val="2"/>
                <w:hideMark/>
              </w:tcPr>
            </w:tcPrChange>
          </w:tcPr>
          <w:p w14:paraId="4AD638F6" w14:textId="77777777" w:rsidR="005F3BAC" w:rsidRPr="005F3BAC" w:rsidRDefault="005F3BAC">
            <w:pPr>
              <w:rPr>
                <w:ins w:id="976" w:author="Hoan Ng" w:date="2017-03-20T22:18:00Z"/>
                <w:b/>
                <w:bCs/>
              </w:rPr>
            </w:pPr>
            <w:ins w:id="977" w:author="Hoan Ng" w:date="2017-03-20T22:18:00Z">
              <w:r w:rsidRPr="005F3BAC">
                <w:rPr>
                  <w:b/>
                  <w:bCs/>
                </w:rPr>
                <w:t> </w:t>
              </w:r>
            </w:ins>
          </w:p>
        </w:tc>
        <w:tc>
          <w:tcPr>
            <w:tcW w:w="4702" w:type="dxa"/>
            <w:hideMark/>
            <w:tcPrChange w:id="978" w:author="Ngo Vi" w:date="2019-07-05T18:40:00Z">
              <w:tcPr>
                <w:tcW w:w="3340" w:type="dxa"/>
                <w:hideMark/>
              </w:tcPr>
            </w:tcPrChange>
          </w:tcPr>
          <w:p w14:paraId="17541341" w14:textId="7B824149" w:rsidR="005F3BAC" w:rsidRPr="005F3BAC" w:rsidRDefault="005F3BAC" w:rsidP="005F3BAC">
            <w:pPr>
              <w:rPr>
                <w:ins w:id="979" w:author="Hoan Ng" w:date="2017-03-20T22:18:00Z"/>
                <w:b/>
                <w:bCs/>
              </w:rPr>
            </w:pPr>
            <w:ins w:id="980" w:author="Hoan Ng" w:date="2017-03-20T22:18:00Z">
              <w:r w:rsidRPr="005F3BAC">
                <w:rPr>
                  <w:b/>
                  <w:bCs/>
                </w:rPr>
                <w:t>Module</w:t>
              </w:r>
            </w:ins>
            <w:ins w:id="981" w:author="Ngo Vi" w:date="2019-07-05T18:30:00Z">
              <w:r w:rsidR="00EB75AC">
                <w:rPr>
                  <w:b/>
                  <w:bCs/>
                </w:rPr>
                <w:t xml:space="preserve"> 4</w:t>
              </w:r>
            </w:ins>
            <w:ins w:id="982" w:author="Hoan Ng" w:date="2017-03-20T22:18:00Z">
              <w:del w:id="983" w:author="Ngo Vi" w:date="2019-07-05T18:30:00Z">
                <w:r w:rsidRPr="005F3BAC" w:rsidDel="00EB75AC">
                  <w:rPr>
                    <w:b/>
                    <w:bCs/>
                  </w:rPr>
                  <w:delText xml:space="preserve"> …</w:delText>
                </w:r>
              </w:del>
            </w:ins>
          </w:p>
        </w:tc>
        <w:tc>
          <w:tcPr>
            <w:tcW w:w="1027" w:type="dxa"/>
            <w:hideMark/>
            <w:tcPrChange w:id="984" w:author="Ngo Vi" w:date="2019-07-05T18:40:00Z">
              <w:tcPr>
                <w:tcW w:w="960" w:type="dxa"/>
                <w:hideMark/>
              </w:tcPr>
            </w:tcPrChange>
          </w:tcPr>
          <w:p w14:paraId="0F736EF2" w14:textId="595640EA" w:rsidR="005F3BAC" w:rsidRPr="005F3BAC" w:rsidRDefault="005F3BAC">
            <w:pPr>
              <w:jc w:val="center"/>
              <w:rPr>
                <w:ins w:id="985" w:author="Hoan Ng" w:date="2017-03-20T22:18:00Z"/>
                <w:b/>
                <w:bCs/>
              </w:rPr>
              <w:pPrChange w:id="986" w:author="Hoan Nguyễn Công" w:date="2019-07-05T18:33:00Z">
                <w:pPr/>
              </w:pPrChange>
            </w:pPr>
          </w:p>
        </w:tc>
        <w:tc>
          <w:tcPr>
            <w:tcW w:w="1381" w:type="dxa"/>
            <w:hideMark/>
            <w:tcPrChange w:id="987" w:author="Ngo Vi" w:date="2019-07-05T18:40:00Z">
              <w:tcPr>
                <w:tcW w:w="960" w:type="dxa"/>
                <w:hideMark/>
              </w:tcPr>
            </w:tcPrChange>
          </w:tcPr>
          <w:p w14:paraId="5A73F495" w14:textId="7E4AC1FD" w:rsidR="005F3BAC" w:rsidRPr="005F3BAC" w:rsidRDefault="00EB75AC">
            <w:pPr>
              <w:jc w:val="center"/>
              <w:rPr>
                <w:ins w:id="988" w:author="Hoan Ng" w:date="2017-03-20T22:18:00Z"/>
                <w:b/>
                <w:bCs/>
              </w:rPr>
              <w:pPrChange w:id="989" w:author="Hoan Nguyễn Công" w:date="2019-07-05T18:33:00Z">
                <w:pPr/>
              </w:pPrChange>
            </w:pPr>
            <w:ins w:id="990" w:author="Ngo Vi" w:date="2019-07-05T18:31:00Z">
              <w:r>
                <w:rPr>
                  <w:b/>
                  <w:bCs/>
                </w:rPr>
                <w:t>Vĩ</w:t>
              </w:r>
            </w:ins>
            <w:ins w:id="991" w:author="Ngo Vi" w:date="2019-07-05T18:42:00Z">
              <w:r w:rsidR="00C93436">
                <w:rPr>
                  <w:b/>
                  <w:bCs/>
                </w:rPr>
                <w:t>, Nam</w:t>
              </w:r>
            </w:ins>
          </w:p>
        </w:tc>
        <w:tc>
          <w:tcPr>
            <w:tcW w:w="465" w:type="dxa"/>
            <w:hideMark/>
            <w:tcPrChange w:id="992" w:author="Ngo Vi" w:date="2019-07-05T18:40:00Z">
              <w:tcPr>
                <w:tcW w:w="960" w:type="dxa"/>
                <w:hideMark/>
              </w:tcPr>
            </w:tcPrChange>
          </w:tcPr>
          <w:p w14:paraId="2D7ADA96" w14:textId="3665ED4C" w:rsidR="005F3BAC" w:rsidRPr="005F3BAC" w:rsidRDefault="003C3852">
            <w:pPr>
              <w:jc w:val="center"/>
              <w:rPr>
                <w:ins w:id="993" w:author="Hoan Ng" w:date="2017-03-20T22:18:00Z"/>
                <w:b/>
                <w:bCs/>
              </w:rPr>
              <w:pPrChange w:id="994" w:author="Hoan Nguyễn Công" w:date="2019-07-05T18:33:00Z">
                <w:pPr/>
              </w:pPrChange>
            </w:pPr>
            <w:ins w:id="995" w:author="DAO NAM LY" w:date="2019-07-06T06:52:00Z">
              <w:r>
                <w:rPr>
                  <w:b/>
                  <w:bCs/>
                </w:rPr>
                <w:t>100%</w:t>
              </w:r>
            </w:ins>
          </w:p>
        </w:tc>
        <w:tc>
          <w:tcPr>
            <w:tcW w:w="790" w:type="dxa"/>
            <w:hideMark/>
            <w:tcPrChange w:id="996" w:author="Ngo Vi" w:date="2019-07-05T18:40:00Z">
              <w:tcPr>
                <w:tcW w:w="960" w:type="dxa"/>
                <w:hideMark/>
              </w:tcPr>
            </w:tcPrChange>
          </w:tcPr>
          <w:p w14:paraId="5D2079E4" w14:textId="604146CD" w:rsidR="005F3BAC" w:rsidRPr="005F3BAC" w:rsidRDefault="005F3BAC">
            <w:pPr>
              <w:jc w:val="center"/>
              <w:rPr>
                <w:ins w:id="997" w:author="Hoan Ng" w:date="2017-03-20T22:18:00Z"/>
                <w:b/>
                <w:bCs/>
              </w:rPr>
              <w:pPrChange w:id="998" w:author="Hoan Nguyễn Công" w:date="2019-07-05T18:33:00Z">
                <w:pPr/>
              </w:pPrChange>
            </w:pPr>
          </w:p>
        </w:tc>
      </w:tr>
      <w:tr w:rsidR="00EB75AC" w:rsidRPr="005F3BAC" w14:paraId="4F850A70" w14:textId="77777777" w:rsidTr="00C93436">
        <w:trPr>
          <w:trHeight w:val="300"/>
          <w:ins w:id="999" w:author="Ngo Vi" w:date="2019-07-05T18:30:00Z"/>
          <w:trPrChange w:id="1000" w:author="Ngo Vi" w:date="2019-07-05T18:40:00Z">
            <w:trPr>
              <w:trHeight w:val="300"/>
            </w:trPr>
          </w:trPrChange>
        </w:trPr>
        <w:tc>
          <w:tcPr>
            <w:tcW w:w="985" w:type="dxa"/>
            <w:tcPrChange w:id="1001" w:author="Ngo Vi" w:date="2019-07-05T18:40:00Z">
              <w:tcPr>
                <w:tcW w:w="985" w:type="dxa"/>
              </w:tcPr>
            </w:tcPrChange>
          </w:tcPr>
          <w:p w14:paraId="77AFDEDE" w14:textId="77777777" w:rsidR="00EB75AC" w:rsidRPr="005F3BAC" w:rsidRDefault="00EB75AC">
            <w:pPr>
              <w:rPr>
                <w:ins w:id="1002" w:author="Ngo Vi" w:date="2019-07-05T18:30:00Z"/>
                <w:b/>
                <w:bCs/>
              </w:rPr>
            </w:pPr>
          </w:p>
        </w:tc>
        <w:tc>
          <w:tcPr>
            <w:tcW w:w="4702" w:type="dxa"/>
            <w:tcPrChange w:id="1003" w:author="Ngo Vi" w:date="2019-07-05T18:40:00Z">
              <w:tcPr>
                <w:tcW w:w="4702" w:type="dxa"/>
                <w:gridSpan w:val="2"/>
              </w:tcPr>
            </w:tcPrChange>
          </w:tcPr>
          <w:p w14:paraId="3105E90E" w14:textId="2C08A234" w:rsidR="00EB75AC" w:rsidRPr="005F3BAC" w:rsidRDefault="00EB75AC" w:rsidP="005F3BAC">
            <w:pPr>
              <w:rPr>
                <w:ins w:id="1004" w:author="Ngo Vi" w:date="2019-07-05T18:30:00Z"/>
                <w:b/>
                <w:bCs/>
              </w:rPr>
            </w:pPr>
            <w:ins w:id="1005" w:author="Ngo Vi" w:date="2019-07-05T18:31:00Z">
              <w:r w:rsidRPr="005F3BAC">
                <w:rPr>
                  <w:b/>
                  <w:bCs/>
                </w:rPr>
                <w:t>Module</w:t>
              </w:r>
              <w:r>
                <w:rPr>
                  <w:b/>
                  <w:bCs/>
                </w:rPr>
                <w:t xml:space="preserve"> 5</w:t>
              </w:r>
            </w:ins>
          </w:p>
        </w:tc>
        <w:tc>
          <w:tcPr>
            <w:tcW w:w="1027" w:type="dxa"/>
            <w:tcPrChange w:id="1006" w:author="Ngo Vi" w:date="2019-07-05T18:40:00Z">
              <w:tcPr>
                <w:tcW w:w="1027" w:type="dxa"/>
              </w:tcPr>
            </w:tcPrChange>
          </w:tcPr>
          <w:p w14:paraId="4ACA820C" w14:textId="77777777" w:rsidR="00EB75AC" w:rsidRPr="005F3BAC" w:rsidRDefault="00EB75AC">
            <w:pPr>
              <w:jc w:val="center"/>
              <w:rPr>
                <w:ins w:id="1007" w:author="Ngo Vi" w:date="2019-07-05T18:30:00Z"/>
                <w:b/>
                <w:bCs/>
              </w:rPr>
              <w:pPrChange w:id="1008" w:author="Hoan Nguyễn Công" w:date="2019-07-05T18:33:00Z">
                <w:pPr/>
              </w:pPrChange>
            </w:pPr>
          </w:p>
        </w:tc>
        <w:tc>
          <w:tcPr>
            <w:tcW w:w="1381" w:type="dxa"/>
            <w:tcPrChange w:id="1009" w:author="Ngo Vi" w:date="2019-07-05T18:40:00Z">
              <w:tcPr>
                <w:tcW w:w="868" w:type="dxa"/>
              </w:tcPr>
            </w:tcPrChange>
          </w:tcPr>
          <w:p w14:paraId="55EBD688" w14:textId="742EDD21" w:rsidR="00EB75AC" w:rsidRPr="005F3BAC" w:rsidRDefault="00EB75AC">
            <w:pPr>
              <w:jc w:val="center"/>
              <w:rPr>
                <w:ins w:id="1010" w:author="Ngo Vi" w:date="2019-07-05T18:30:00Z"/>
                <w:b/>
                <w:bCs/>
              </w:rPr>
              <w:pPrChange w:id="1011" w:author="Hoan Nguyễn Công" w:date="2019-07-05T18:33:00Z">
                <w:pPr/>
              </w:pPrChange>
            </w:pPr>
            <w:ins w:id="1012" w:author="Ngo Vi" w:date="2019-07-05T18:31:00Z">
              <w:r>
                <w:rPr>
                  <w:b/>
                  <w:bCs/>
                </w:rPr>
                <w:t>Vĩ</w:t>
              </w:r>
            </w:ins>
            <w:ins w:id="1013" w:author="Ngo Vi" w:date="2019-07-05T18:42:00Z">
              <w:r w:rsidR="00C93436">
                <w:rPr>
                  <w:b/>
                  <w:bCs/>
                </w:rPr>
                <w:t xml:space="preserve">, Nam </w:t>
              </w:r>
            </w:ins>
          </w:p>
        </w:tc>
        <w:tc>
          <w:tcPr>
            <w:tcW w:w="465" w:type="dxa"/>
            <w:tcPrChange w:id="1014" w:author="Ngo Vi" w:date="2019-07-05T18:40:00Z">
              <w:tcPr>
                <w:tcW w:w="978" w:type="dxa"/>
              </w:tcPr>
            </w:tcPrChange>
          </w:tcPr>
          <w:p w14:paraId="539206E2" w14:textId="7F4D5F49" w:rsidR="00EB75AC" w:rsidRPr="005F3BAC" w:rsidRDefault="003C3852">
            <w:pPr>
              <w:jc w:val="center"/>
              <w:rPr>
                <w:ins w:id="1015" w:author="Ngo Vi" w:date="2019-07-05T18:30:00Z"/>
                <w:b/>
                <w:bCs/>
              </w:rPr>
              <w:pPrChange w:id="1016" w:author="Hoan Nguyễn Công" w:date="2019-07-05T18:33:00Z">
                <w:pPr/>
              </w:pPrChange>
            </w:pPr>
            <w:ins w:id="1017" w:author="DAO NAM LY" w:date="2019-07-06T06:52:00Z">
              <w:r>
                <w:rPr>
                  <w:b/>
                  <w:bCs/>
                </w:rPr>
                <w:t>100%</w:t>
              </w:r>
            </w:ins>
          </w:p>
        </w:tc>
        <w:tc>
          <w:tcPr>
            <w:tcW w:w="790" w:type="dxa"/>
            <w:tcPrChange w:id="1018" w:author="Ngo Vi" w:date="2019-07-05T18:40:00Z">
              <w:tcPr>
                <w:tcW w:w="790" w:type="dxa"/>
              </w:tcPr>
            </w:tcPrChange>
          </w:tcPr>
          <w:p w14:paraId="241EE006" w14:textId="77777777" w:rsidR="00EB75AC" w:rsidRPr="005F3BAC" w:rsidRDefault="00EB75AC">
            <w:pPr>
              <w:jc w:val="center"/>
              <w:rPr>
                <w:ins w:id="1019" w:author="Ngo Vi" w:date="2019-07-05T18:30:00Z"/>
                <w:b/>
                <w:bCs/>
              </w:rPr>
              <w:pPrChange w:id="1020" w:author="Hoan Nguyễn Công" w:date="2019-07-05T18:33:00Z">
                <w:pPr/>
              </w:pPrChange>
            </w:pPr>
          </w:p>
        </w:tc>
      </w:tr>
      <w:tr w:rsidR="00EB75AC" w:rsidRPr="005F3BAC" w14:paraId="7A6CBF8E" w14:textId="77777777" w:rsidTr="00C93436">
        <w:trPr>
          <w:trHeight w:val="300"/>
          <w:ins w:id="1021" w:author="Ngo Vi" w:date="2019-07-05T18:30:00Z"/>
          <w:trPrChange w:id="1022" w:author="Ngo Vi" w:date="2019-07-05T18:40:00Z">
            <w:trPr>
              <w:trHeight w:val="300"/>
            </w:trPr>
          </w:trPrChange>
        </w:trPr>
        <w:tc>
          <w:tcPr>
            <w:tcW w:w="985" w:type="dxa"/>
            <w:tcPrChange w:id="1023" w:author="Ngo Vi" w:date="2019-07-05T18:40:00Z">
              <w:tcPr>
                <w:tcW w:w="985" w:type="dxa"/>
              </w:tcPr>
            </w:tcPrChange>
          </w:tcPr>
          <w:p w14:paraId="573665E9" w14:textId="77777777" w:rsidR="00EB75AC" w:rsidRPr="005F3BAC" w:rsidRDefault="00EB75AC">
            <w:pPr>
              <w:rPr>
                <w:ins w:id="1024" w:author="Ngo Vi" w:date="2019-07-05T18:30:00Z"/>
                <w:b/>
                <w:bCs/>
              </w:rPr>
            </w:pPr>
          </w:p>
        </w:tc>
        <w:tc>
          <w:tcPr>
            <w:tcW w:w="4702" w:type="dxa"/>
            <w:tcPrChange w:id="1025" w:author="Ngo Vi" w:date="2019-07-05T18:40:00Z">
              <w:tcPr>
                <w:tcW w:w="4702" w:type="dxa"/>
                <w:gridSpan w:val="2"/>
              </w:tcPr>
            </w:tcPrChange>
          </w:tcPr>
          <w:p w14:paraId="5CF08418" w14:textId="3979EF80" w:rsidR="00EB75AC" w:rsidRPr="005F3BAC" w:rsidRDefault="00EB75AC" w:rsidP="005F3BAC">
            <w:pPr>
              <w:rPr>
                <w:ins w:id="1026" w:author="Ngo Vi" w:date="2019-07-05T18:30:00Z"/>
                <w:b/>
                <w:bCs/>
              </w:rPr>
            </w:pPr>
            <w:ins w:id="1027" w:author="Ngo Vi" w:date="2019-07-05T18:31:00Z">
              <w:r w:rsidRPr="005F3BAC">
                <w:rPr>
                  <w:b/>
                  <w:bCs/>
                </w:rPr>
                <w:t>Module</w:t>
              </w:r>
              <w:r>
                <w:rPr>
                  <w:b/>
                  <w:bCs/>
                </w:rPr>
                <w:t xml:space="preserve"> 6</w:t>
              </w:r>
            </w:ins>
          </w:p>
        </w:tc>
        <w:tc>
          <w:tcPr>
            <w:tcW w:w="1027" w:type="dxa"/>
            <w:tcPrChange w:id="1028" w:author="Ngo Vi" w:date="2019-07-05T18:40:00Z">
              <w:tcPr>
                <w:tcW w:w="1027" w:type="dxa"/>
              </w:tcPr>
            </w:tcPrChange>
          </w:tcPr>
          <w:p w14:paraId="12086E81" w14:textId="77777777" w:rsidR="00EB75AC" w:rsidRPr="005F3BAC" w:rsidRDefault="00EB75AC">
            <w:pPr>
              <w:jc w:val="center"/>
              <w:rPr>
                <w:ins w:id="1029" w:author="Ngo Vi" w:date="2019-07-05T18:30:00Z"/>
                <w:b/>
                <w:bCs/>
              </w:rPr>
              <w:pPrChange w:id="1030" w:author="Hoan Nguyễn Công" w:date="2019-07-05T18:33:00Z">
                <w:pPr/>
              </w:pPrChange>
            </w:pPr>
          </w:p>
        </w:tc>
        <w:tc>
          <w:tcPr>
            <w:tcW w:w="1381" w:type="dxa"/>
            <w:tcPrChange w:id="1031" w:author="Ngo Vi" w:date="2019-07-05T18:40:00Z">
              <w:tcPr>
                <w:tcW w:w="868" w:type="dxa"/>
              </w:tcPr>
            </w:tcPrChange>
          </w:tcPr>
          <w:p w14:paraId="6883FFE9" w14:textId="30A8E885" w:rsidR="00EB75AC" w:rsidRPr="005F3BAC" w:rsidRDefault="00EB75AC">
            <w:pPr>
              <w:jc w:val="center"/>
              <w:rPr>
                <w:ins w:id="1032" w:author="Ngo Vi" w:date="2019-07-05T18:30:00Z"/>
                <w:b/>
                <w:bCs/>
              </w:rPr>
              <w:pPrChange w:id="1033" w:author="Hoan Nguyễn Công" w:date="2019-07-05T18:33:00Z">
                <w:pPr/>
              </w:pPrChange>
            </w:pPr>
            <w:ins w:id="1034" w:author="Ngo Vi" w:date="2019-07-05T18:31:00Z">
              <w:r>
                <w:rPr>
                  <w:b/>
                  <w:bCs/>
                </w:rPr>
                <w:t>Vĩ</w:t>
              </w:r>
            </w:ins>
            <w:ins w:id="1035" w:author="Ngo Vi" w:date="2019-07-05T18:42:00Z">
              <w:r w:rsidR="00C93436">
                <w:rPr>
                  <w:b/>
                  <w:bCs/>
                </w:rPr>
                <w:t>, Trung</w:t>
              </w:r>
            </w:ins>
          </w:p>
        </w:tc>
        <w:tc>
          <w:tcPr>
            <w:tcW w:w="465" w:type="dxa"/>
            <w:tcPrChange w:id="1036" w:author="Ngo Vi" w:date="2019-07-05T18:40:00Z">
              <w:tcPr>
                <w:tcW w:w="978" w:type="dxa"/>
              </w:tcPr>
            </w:tcPrChange>
          </w:tcPr>
          <w:p w14:paraId="2AFD7E90" w14:textId="564D7C30" w:rsidR="00EB75AC" w:rsidRPr="005F3BAC" w:rsidRDefault="003C3852">
            <w:pPr>
              <w:jc w:val="center"/>
              <w:rPr>
                <w:ins w:id="1037" w:author="Ngo Vi" w:date="2019-07-05T18:30:00Z"/>
                <w:b/>
                <w:bCs/>
              </w:rPr>
              <w:pPrChange w:id="1038" w:author="Hoan Nguyễn Công" w:date="2019-07-05T18:33:00Z">
                <w:pPr/>
              </w:pPrChange>
            </w:pPr>
            <w:ins w:id="1039" w:author="DAO NAM LY" w:date="2019-07-06T06:52:00Z">
              <w:r>
                <w:rPr>
                  <w:b/>
                  <w:bCs/>
                </w:rPr>
                <w:t>100%</w:t>
              </w:r>
            </w:ins>
          </w:p>
        </w:tc>
        <w:tc>
          <w:tcPr>
            <w:tcW w:w="790" w:type="dxa"/>
            <w:tcPrChange w:id="1040" w:author="Ngo Vi" w:date="2019-07-05T18:40:00Z">
              <w:tcPr>
                <w:tcW w:w="790" w:type="dxa"/>
              </w:tcPr>
            </w:tcPrChange>
          </w:tcPr>
          <w:p w14:paraId="59ED29E3" w14:textId="77777777" w:rsidR="00EB75AC" w:rsidRPr="005F3BAC" w:rsidRDefault="00EB75AC">
            <w:pPr>
              <w:jc w:val="center"/>
              <w:rPr>
                <w:ins w:id="1041" w:author="Ngo Vi" w:date="2019-07-05T18:30:00Z"/>
                <w:b/>
                <w:bCs/>
              </w:rPr>
              <w:pPrChange w:id="1042" w:author="Hoan Nguyễn Công" w:date="2019-07-05T18:33:00Z">
                <w:pPr/>
              </w:pPrChange>
            </w:pPr>
          </w:p>
        </w:tc>
      </w:tr>
      <w:tr w:rsidR="00EB75AC" w:rsidRPr="005F3BAC" w14:paraId="64729ADE" w14:textId="77777777" w:rsidTr="00C93436">
        <w:trPr>
          <w:trHeight w:val="300"/>
          <w:ins w:id="1043" w:author="Ngo Vi" w:date="2019-07-05T18:30:00Z"/>
          <w:trPrChange w:id="1044" w:author="Ngo Vi" w:date="2019-07-05T18:40:00Z">
            <w:trPr>
              <w:trHeight w:val="300"/>
            </w:trPr>
          </w:trPrChange>
        </w:trPr>
        <w:tc>
          <w:tcPr>
            <w:tcW w:w="985" w:type="dxa"/>
            <w:tcPrChange w:id="1045" w:author="Ngo Vi" w:date="2019-07-05T18:40:00Z">
              <w:tcPr>
                <w:tcW w:w="985" w:type="dxa"/>
              </w:tcPr>
            </w:tcPrChange>
          </w:tcPr>
          <w:p w14:paraId="05350051" w14:textId="77777777" w:rsidR="00EB75AC" w:rsidRPr="005F3BAC" w:rsidRDefault="00EB75AC">
            <w:pPr>
              <w:rPr>
                <w:ins w:id="1046" w:author="Ngo Vi" w:date="2019-07-05T18:30:00Z"/>
                <w:b/>
                <w:bCs/>
              </w:rPr>
            </w:pPr>
          </w:p>
        </w:tc>
        <w:tc>
          <w:tcPr>
            <w:tcW w:w="4702" w:type="dxa"/>
            <w:tcPrChange w:id="1047" w:author="Ngo Vi" w:date="2019-07-05T18:40:00Z">
              <w:tcPr>
                <w:tcW w:w="4702" w:type="dxa"/>
                <w:gridSpan w:val="2"/>
              </w:tcPr>
            </w:tcPrChange>
          </w:tcPr>
          <w:p w14:paraId="5D59E61C" w14:textId="758298D5" w:rsidR="00EB75AC" w:rsidRPr="005F3BAC" w:rsidRDefault="00EB75AC" w:rsidP="005F3BAC">
            <w:pPr>
              <w:rPr>
                <w:ins w:id="1048" w:author="Ngo Vi" w:date="2019-07-05T18:30:00Z"/>
                <w:b/>
                <w:bCs/>
              </w:rPr>
            </w:pPr>
            <w:ins w:id="1049" w:author="Ngo Vi" w:date="2019-07-05T18:31:00Z">
              <w:r w:rsidRPr="005F3BAC">
                <w:rPr>
                  <w:b/>
                  <w:bCs/>
                </w:rPr>
                <w:t>Module</w:t>
              </w:r>
              <w:r>
                <w:rPr>
                  <w:b/>
                  <w:bCs/>
                </w:rPr>
                <w:t xml:space="preserve"> 7</w:t>
              </w:r>
            </w:ins>
          </w:p>
        </w:tc>
        <w:tc>
          <w:tcPr>
            <w:tcW w:w="1027" w:type="dxa"/>
            <w:tcPrChange w:id="1050" w:author="Ngo Vi" w:date="2019-07-05T18:40:00Z">
              <w:tcPr>
                <w:tcW w:w="1027" w:type="dxa"/>
              </w:tcPr>
            </w:tcPrChange>
          </w:tcPr>
          <w:p w14:paraId="5CDDB356" w14:textId="77777777" w:rsidR="00EB75AC" w:rsidRPr="005F3BAC" w:rsidRDefault="00EB75AC">
            <w:pPr>
              <w:jc w:val="center"/>
              <w:rPr>
                <w:ins w:id="1051" w:author="Ngo Vi" w:date="2019-07-05T18:30:00Z"/>
                <w:b/>
                <w:bCs/>
              </w:rPr>
              <w:pPrChange w:id="1052" w:author="Hoan Nguyễn Công" w:date="2019-07-05T18:33:00Z">
                <w:pPr/>
              </w:pPrChange>
            </w:pPr>
          </w:p>
        </w:tc>
        <w:tc>
          <w:tcPr>
            <w:tcW w:w="1381" w:type="dxa"/>
            <w:tcPrChange w:id="1053" w:author="Ngo Vi" w:date="2019-07-05T18:40:00Z">
              <w:tcPr>
                <w:tcW w:w="868" w:type="dxa"/>
              </w:tcPr>
            </w:tcPrChange>
          </w:tcPr>
          <w:p w14:paraId="4035CB0D" w14:textId="5EB317FD" w:rsidR="00EB75AC" w:rsidRPr="005F3BAC" w:rsidRDefault="00C93436">
            <w:pPr>
              <w:jc w:val="center"/>
              <w:rPr>
                <w:ins w:id="1054" w:author="Ngo Vi" w:date="2019-07-05T18:30:00Z"/>
                <w:b/>
                <w:bCs/>
              </w:rPr>
              <w:pPrChange w:id="1055" w:author="Hoan Nguyễn Công" w:date="2019-07-05T18:33:00Z">
                <w:pPr/>
              </w:pPrChange>
            </w:pPr>
            <w:ins w:id="1056" w:author="Ngo Vi" w:date="2019-07-05T18:42:00Z">
              <w:r>
                <w:rPr>
                  <w:b/>
                  <w:bCs/>
                </w:rPr>
                <w:t>Vĩ, Trung</w:t>
              </w:r>
            </w:ins>
          </w:p>
        </w:tc>
        <w:tc>
          <w:tcPr>
            <w:tcW w:w="465" w:type="dxa"/>
            <w:tcPrChange w:id="1057" w:author="Ngo Vi" w:date="2019-07-05T18:40:00Z">
              <w:tcPr>
                <w:tcW w:w="978" w:type="dxa"/>
              </w:tcPr>
            </w:tcPrChange>
          </w:tcPr>
          <w:p w14:paraId="6ABB7F45" w14:textId="75A22343" w:rsidR="00EB75AC" w:rsidRPr="005F3BAC" w:rsidRDefault="003C3852">
            <w:pPr>
              <w:jc w:val="center"/>
              <w:rPr>
                <w:ins w:id="1058" w:author="Ngo Vi" w:date="2019-07-05T18:30:00Z"/>
                <w:b/>
                <w:bCs/>
              </w:rPr>
              <w:pPrChange w:id="1059" w:author="Hoan Nguyễn Công" w:date="2019-07-05T18:33:00Z">
                <w:pPr/>
              </w:pPrChange>
            </w:pPr>
            <w:ins w:id="1060" w:author="DAO NAM LY" w:date="2019-07-06T06:52:00Z">
              <w:r>
                <w:rPr>
                  <w:b/>
                  <w:bCs/>
                </w:rPr>
                <w:t>100%</w:t>
              </w:r>
            </w:ins>
          </w:p>
        </w:tc>
        <w:tc>
          <w:tcPr>
            <w:tcW w:w="790" w:type="dxa"/>
            <w:tcPrChange w:id="1061" w:author="Ngo Vi" w:date="2019-07-05T18:40:00Z">
              <w:tcPr>
                <w:tcW w:w="790" w:type="dxa"/>
              </w:tcPr>
            </w:tcPrChange>
          </w:tcPr>
          <w:p w14:paraId="360E7A32" w14:textId="77777777" w:rsidR="00EB75AC" w:rsidRPr="005F3BAC" w:rsidRDefault="00EB75AC">
            <w:pPr>
              <w:jc w:val="center"/>
              <w:rPr>
                <w:ins w:id="1062" w:author="Ngo Vi" w:date="2019-07-05T18:30:00Z"/>
                <w:b/>
                <w:bCs/>
              </w:rPr>
              <w:pPrChange w:id="1063" w:author="Hoan Nguyễn Công" w:date="2019-07-05T18:33:00Z">
                <w:pPr/>
              </w:pPrChange>
            </w:pPr>
          </w:p>
        </w:tc>
      </w:tr>
      <w:tr w:rsidR="00EB75AC" w:rsidRPr="005F3BAC" w14:paraId="4231A21C" w14:textId="77777777" w:rsidTr="00C93436">
        <w:trPr>
          <w:trHeight w:val="300"/>
          <w:ins w:id="1064" w:author="Ngo Vi" w:date="2019-07-05T18:30:00Z"/>
          <w:trPrChange w:id="1065" w:author="Ngo Vi" w:date="2019-07-05T18:40:00Z">
            <w:trPr>
              <w:trHeight w:val="300"/>
            </w:trPr>
          </w:trPrChange>
        </w:trPr>
        <w:tc>
          <w:tcPr>
            <w:tcW w:w="985" w:type="dxa"/>
            <w:tcPrChange w:id="1066" w:author="Ngo Vi" w:date="2019-07-05T18:40:00Z">
              <w:tcPr>
                <w:tcW w:w="985" w:type="dxa"/>
              </w:tcPr>
            </w:tcPrChange>
          </w:tcPr>
          <w:p w14:paraId="0CC97E1C" w14:textId="77777777" w:rsidR="00EB75AC" w:rsidRPr="005F3BAC" w:rsidRDefault="00EB75AC">
            <w:pPr>
              <w:rPr>
                <w:ins w:id="1067" w:author="Ngo Vi" w:date="2019-07-05T18:30:00Z"/>
                <w:b/>
                <w:bCs/>
              </w:rPr>
            </w:pPr>
          </w:p>
        </w:tc>
        <w:tc>
          <w:tcPr>
            <w:tcW w:w="4702" w:type="dxa"/>
            <w:tcPrChange w:id="1068" w:author="Ngo Vi" w:date="2019-07-05T18:40:00Z">
              <w:tcPr>
                <w:tcW w:w="4702" w:type="dxa"/>
                <w:gridSpan w:val="2"/>
              </w:tcPr>
            </w:tcPrChange>
          </w:tcPr>
          <w:p w14:paraId="28F7BE88" w14:textId="698D835A" w:rsidR="00EB75AC" w:rsidRPr="005F3BAC" w:rsidRDefault="00EB75AC" w:rsidP="005F3BAC">
            <w:pPr>
              <w:rPr>
                <w:ins w:id="1069" w:author="Ngo Vi" w:date="2019-07-05T18:30:00Z"/>
                <w:b/>
                <w:bCs/>
              </w:rPr>
            </w:pPr>
            <w:ins w:id="1070" w:author="Ngo Vi" w:date="2019-07-05T18:31:00Z">
              <w:r w:rsidRPr="005F3BAC">
                <w:rPr>
                  <w:b/>
                  <w:bCs/>
                </w:rPr>
                <w:t>Module</w:t>
              </w:r>
              <w:r>
                <w:rPr>
                  <w:b/>
                  <w:bCs/>
                </w:rPr>
                <w:t xml:space="preserve"> 8</w:t>
              </w:r>
            </w:ins>
          </w:p>
        </w:tc>
        <w:tc>
          <w:tcPr>
            <w:tcW w:w="1027" w:type="dxa"/>
            <w:tcPrChange w:id="1071" w:author="Ngo Vi" w:date="2019-07-05T18:40:00Z">
              <w:tcPr>
                <w:tcW w:w="1027" w:type="dxa"/>
              </w:tcPr>
            </w:tcPrChange>
          </w:tcPr>
          <w:p w14:paraId="43553063" w14:textId="77777777" w:rsidR="00EB75AC" w:rsidRPr="005F3BAC" w:rsidRDefault="00EB75AC">
            <w:pPr>
              <w:jc w:val="center"/>
              <w:rPr>
                <w:ins w:id="1072" w:author="Ngo Vi" w:date="2019-07-05T18:30:00Z"/>
                <w:b/>
                <w:bCs/>
              </w:rPr>
              <w:pPrChange w:id="1073" w:author="Hoan Nguyễn Công" w:date="2019-07-05T18:33:00Z">
                <w:pPr/>
              </w:pPrChange>
            </w:pPr>
          </w:p>
        </w:tc>
        <w:tc>
          <w:tcPr>
            <w:tcW w:w="1381" w:type="dxa"/>
            <w:tcPrChange w:id="1074" w:author="Ngo Vi" w:date="2019-07-05T18:40:00Z">
              <w:tcPr>
                <w:tcW w:w="868" w:type="dxa"/>
              </w:tcPr>
            </w:tcPrChange>
          </w:tcPr>
          <w:p w14:paraId="362E1CA8" w14:textId="3AC86DC2" w:rsidR="00EB75AC" w:rsidRPr="005F3BAC" w:rsidRDefault="00C93436">
            <w:pPr>
              <w:jc w:val="center"/>
              <w:rPr>
                <w:ins w:id="1075" w:author="Ngo Vi" w:date="2019-07-05T18:30:00Z"/>
                <w:b/>
                <w:bCs/>
              </w:rPr>
              <w:pPrChange w:id="1076" w:author="Hoan Nguyễn Công" w:date="2019-07-05T18:33:00Z">
                <w:pPr/>
              </w:pPrChange>
            </w:pPr>
            <w:ins w:id="1077" w:author="Ngo Vi" w:date="2019-07-05T18:42:00Z">
              <w:r>
                <w:rPr>
                  <w:b/>
                  <w:bCs/>
                </w:rPr>
                <w:t>Vĩ, Trung</w:t>
              </w:r>
            </w:ins>
          </w:p>
        </w:tc>
        <w:tc>
          <w:tcPr>
            <w:tcW w:w="465" w:type="dxa"/>
            <w:tcPrChange w:id="1078" w:author="Ngo Vi" w:date="2019-07-05T18:40:00Z">
              <w:tcPr>
                <w:tcW w:w="978" w:type="dxa"/>
              </w:tcPr>
            </w:tcPrChange>
          </w:tcPr>
          <w:p w14:paraId="220E38F1" w14:textId="682FBBC5" w:rsidR="00EB75AC" w:rsidRPr="005F3BAC" w:rsidRDefault="003C3852">
            <w:pPr>
              <w:jc w:val="center"/>
              <w:rPr>
                <w:ins w:id="1079" w:author="Ngo Vi" w:date="2019-07-05T18:30:00Z"/>
                <w:b/>
                <w:bCs/>
              </w:rPr>
              <w:pPrChange w:id="1080" w:author="Hoan Nguyễn Công" w:date="2019-07-05T18:33:00Z">
                <w:pPr/>
              </w:pPrChange>
            </w:pPr>
            <w:ins w:id="1081" w:author="DAO NAM LY" w:date="2019-07-06T06:52:00Z">
              <w:r>
                <w:rPr>
                  <w:b/>
                  <w:bCs/>
                </w:rPr>
                <w:t>100%</w:t>
              </w:r>
            </w:ins>
          </w:p>
        </w:tc>
        <w:tc>
          <w:tcPr>
            <w:tcW w:w="790" w:type="dxa"/>
            <w:tcPrChange w:id="1082" w:author="Ngo Vi" w:date="2019-07-05T18:40:00Z">
              <w:tcPr>
                <w:tcW w:w="790" w:type="dxa"/>
              </w:tcPr>
            </w:tcPrChange>
          </w:tcPr>
          <w:p w14:paraId="16AB3C36" w14:textId="77777777" w:rsidR="00EB75AC" w:rsidRPr="005F3BAC" w:rsidRDefault="00EB75AC">
            <w:pPr>
              <w:jc w:val="center"/>
              <w:rPr>
                <w:ins w:id="1083" w:author="Ngo Vi" w:date="2019-07-05T18:30:00Z"/>
                <w:b/>
                <w:bCs/>
              </w:rPr>
              <w:pPrChange w:id="1084" w:author="Hoan Nguyễn Công" w:date="2019-07-05T18:33:00Z">
                <w:pPr/>
              </w:pPrChange>
            </w:pPr>
          </w:p>
        </w:tc>
      </w:tr>
      <w:tr w:rsidR="00EB75AC" w:rsidRPr="005F3BAC" w14:paraId="5B4569EA" w14:textId="77777777" w:rsidTr="00C93436">
        <w:trPr>
          <w:trHeight w:val="300"/>
          <w:ins w:id="1085" w:author="Ngo Vi" w:date="2019-07-05T18:30:00Z"/>
          <w:trPrChange w:id="1086" w:author="Ngo Vi" w:date="2019-07-05T18:40:00Z">
            <w:trPr>
              <w:trHeight w:val="300"/>
            </w:trPr>
          </w:trPrChange>
        </w:trPr>
        <w:tc>
          <w:tcPr>
            <w:tcW w:w="985" w:type="dxa"/>
            <w:tcPrChange w:id="1087" w:author="Ngo Vi" w:date="2019-07-05T18:40:00Z">
              <w:tcPr>
                <w:tcW w:w="985" w:type="dxa"/>
              </w:tcPr>
            </w:tcPrChange>
          </w:tcPr>
          <w:p w14:paraId="73725404" w14:textId="77777777" w:rsidR="00EB75AC" w:rsidRPr="005F3BAC" w:rsidRDefault="00EB75AC">
            <w:pPr>
              <w:rPr>
                <w:ins w:id="1088" w:author="Ngo Vi" w:date="2019-07-05T18:30:00Z"/>
                <w:b/>
                <w:bCs/>
              </w:rPr>
            </w:pPr>
          </w:p>
        </w:tc>
        <w:tc>
          <w:tcPr>
            <w:tcW w:w="4702" w:type="dxa"/>
            <w:tcPrChange w:id="1089" w:author="Ngo Vi" w:date="2019-07-05T18:40:00Z">
              <w:tcPr>
                <w:tcW w:w="4702" w:type="dxa"/>
                <w:gridSpan w:val="2"/>
              </w:tcPr>
            </w:tcPrChange>
          </w:tcPr>
          <w:p w14:paraId="040E12F2" w14:textId="554F07B3" w:rsidR="00EB75AC" w:rsidRPr="005F3BAC" w:rsidRDefault="00EB75AC" w:rsidP="005F3BAC">
            <w:pPr>
              <w:rPr>
                <w:ins w:id="1090" w:author="Ngo Vi" w:date="2019-07-05T18:30:00Z"/>
                <w:b/>
                <w:bCs/>
              </w:rPr>
            </w:pPr>
            <w:ins w:id="1091" w:author="Ngo Vi" w:date="2019-07-05T18:31:00Z">
              <w:r w:rsidRPr="005F3BAC">
                <w:rPr>
                  <w:b/>
                  <w:bCs/>
                </w:rPr>
                <w:t>Module</w:t>
              </w:r>
              <w:r>
                <w:rPr>
                  <w:b/>
                  <w:bCs/>
                </w:rPr>
                <w:t xml:space="preserve"> 9</w:t>
              </w:r>
            </w:ins>
          </w:p>
        </w:tc>
        <w:tc>
          <w:tcPr>
            <w:tcW w:w="1027" w:type="dxa"/>
            <w:tcPrChange w:id="1092" w:author="Ngo Vi" w:date="2019-07-05T18:40:00Z">
              <w:tcPr>
                <w:tcW w:w="1027" w:type="dxa"/>
              </w:tcPr>
            </w:tcPrChange>
          </w:tcPr>
          <w:p w14:paraId="2AF97A33" w14:textId="77777777" w:rsidR="00EB75AC" w:rsidRPr="005F3BAC" w:rsidRDefault="00EB75AC">
            <w:pPr>
              <w:jc w:val="center"/>
              <w:rPr>
                <w:ins w:id="1093" w:author="Ngo Vi" w:date="2019-07-05T18:30:00Z"/>
                <w:b/>
                <w:bCs/>
              </w:rPr>
              <w:pPrChange w:id="1094" w:author="Hoan Nguyễn Công" w:date="2019-07-05T18:33:00Z">
                <w:pPr/>
              </w:pPrChange>
            </w:pPr>
          </w:p>
        </w:tc>
        <w:tc>
          <w:tcPr>
            <w:tcW w:w="1381" w:type="dxa"/>
            <w:tcPrChange w:id="1095" w:author="Ngo Vi" w:date="2019-07-05T18:40:00Z">
              <w:tcPr>
                <w:tcW w:w="868" w:type="dxa"/>
              </w:tcPr>
            </w:tcPrChange>
          </w:tcPr>
          <w:p w14:paraId="3FD1B76A" w14:textId="5F3E75A1" w:rsidR="00EB75AC" w:rsidRPr="005F3BAC" w:rsidRDefault="00C93436">
            <w:pPr>
              <w:jc w:val="center"/>
              <w:rPr>
                <w:ins w:id="1096" w:author="Ngo Vi" w:date="2019-07-05T18:30:00Z"/>
                <w:b/>
                <w:bCs/>
              </w:rPr>
              <w:pPrChange w:id="1097" w:author="Hoan Nguyễn Công" w:date="2019-07-05T18:33:00Z">
                <w:pPr/>
              </w:pPrChange>
            </w:pPr>
            <w:ins w:id="1098" w:author="Ngo Vi" w:date="2019-07-05T18:42:00Z">
              <w:r>
                <w:rPr>
                  <w:b/>
                  <w:bCs/>
                </w:rPr>
                <w:t>Vĩ, Trung</w:t>
              </w:r>
            </w:ins>
          </w:p>
        </w:tc>
        <w:tc>
          <w:tcPr>
            <w:tcW w:w="465" w:type="dxa"/>
            <w:tcPrChange w:id="1099" w:author="Ngo Vi" w:date="2019-07-05T18:40:00Z">
              <w:tcPr>
                <w:tcW w:w="978" w:type="dxa"/>
              </w:tcPr>
            </w:tcPrChange>
          </w:tcPr>
          <w:p w14:paraId="6B7642E2" w14:textId="0A436D48" w:rsidR="00EB75AC" w:rsidRPr="005F3BAC" w:rsidRDefault="003C3852">
            <w:pPr>
              <w:jc w:val="center"/>
              <w:rPr>
                <w:ins w:id="1100" w:author="Ngo Vi" w:date="2019-07-05T18:30:00Z"/>
                <w:b/>
                <w:bCs/>
              </w:rPr>
              <w:pPrChange w:id="1101" w:author="Hoan Nguyễn Công" w:date="2019-07-05T18:33:00Z">
                <w:pPr/>
              </w:pPrChange>
            </w:pPr>
            <w:ins w:id="1102" w:author="DAO NAM LY" w:date="2019-07-06T06:52:00Z">
              <w:r>
                <w:rPr>
                  <w:b/>
                  <w:bCs/>
                </w:rPr>
                <w:t>100%</w:t>
              </w:r>
            </w:ins>
          </w:p>
        </w:tc>
        <w:tc>
          <w:tcPr>
            <w:tcW w:w="790" w:type="dxa"/>
            <w:tcPrChange w:id="1103" w:author="Ngo Vi" w:date="2019-07-05T18:40:00Z">
              <w:tcPr>
                <w:tcW w:w="790" w:type="dxa"/>
              </w:tcPr>
            </w:tcPrChange>
          </w:tcPr>
          <w:p w14:paraId="32F0CF17" w14:textId="77777777" w:rsidR="00EB75AC" w:rsidRPr="005F3BAC" w:rsidRDefault="00EB75AC">
            <w:pPr>
              <w:jc w:val="center"/>
              <w:rPr>
                <w:ins w:id="1104" w:author="Ngo Vi" w:date="2019-07-05T18:30:00Z"/>
                <w:b/>
                <w:bCs/>
              </w:rPr>
              <w:pPrChange w:id="1105" w:author="Hoan Nguyễn Công" w:date="2019-07-05T18:33:00Z">
                <w:pPr/>
              </w:pPrChange>
            </w:pPr>
          </w:p>
        </w:tc>
      </w:tr>
      <w:tr w:rsidR="005F3BAC" w:rsidRPr="005F3BAC" w:rsidDel="00EB75AC" w14:paraId="2155419A" w14:textId="74892F74" w:rsidTr="00EB75AC">
        <w:trPr>
          <w:trHeight w:val="300"/>
          <w:ins w:id="1106" w:author="Hoan Ng" w:date="2017-03-20T22:18:00Z"/>
          <w:del w:id="1107" w:author="Ngo Vi" w:date="2019-07-05T18:31:00Z"/>
          <w:trPrChange w:id="1108" w:author="Ngo Vi" w:date="2019-07-05T18:31:00Z">
            <w:trPr>
              <w:trHeight w:val="300"/>
            </w:trPr>
          </w:trPrChange>
        </w:trPr>
        <w:tc>
          <w:tcPr>
            <w:tcW w:w="9350" w:type="dxa"/>
            <w:gridSpan w:val="6"/>
            <w:tcPrChange w:id="1109" w:author="Ngo Vi" w:date="2019-07-05T18:31:00Z">
              <w:tcPr>
                <w:tcW w:w="15320" w:type="dxa"/>
                <w:gridSpan w:val="7"/>
              </w:tcPr>
            </w:tcPrChange>
          </w:tcPr>
          <w:p w14:paraId="584D1CC3" w14:textId="440AFC98" w:rsidR="005F3BAC" w:rsidRPr="005F3BAC" w:rsidDel="00EB75AC" w:rsidRDefault="005F3BAC">
            <w:pPr>
              <w:rPr>
                <w:ins w:id="1110" w:author="Hoan Ng" w:date="2017-03-20T22:18:00Z"/>
                <w:del w:id="1111" w:author="Ngo Vi" w:date="2019-07-05T18:31:00Z"/>
                <w:b/>
                <w:bCs/>
              </w:rPr>
            </w:pPr>
            <w:ins w:id="1112" w:author="Hoan Ng" w:date="2017-03-20T22:18:00Z">
              <w:del w:id="1113" w:author="Ngo Vi" w:date="2019-07-05T18:31:00Z">
                <w:r w:rsidRPr="005F3BAC" w:rsidDel="00EB75AC">
                  <w:rPr>
                    <w:b/>
                    <w:bCs/>
                  </w:rPr>
                  <w:delText>IV. NỘP BÁO CÁO TIẾN ĐỘ &amp; SẢN PHẨM…</w:delText>
                </w:r>
              </w:del>
            </w:ins>
          </w:p>
        </w:tc>
      </w:tr>
      <w:tr w:rsidR="005F3BAC" w:rsidRPr="005F3BAC" w:rsidDel="00EB75AC" w14:paraId="08A95BAF" w14:textId="1F5AA3FE" w:rsidTr="00C93436">
        <w:trPr>
          <w:trHeight w:val="300"/>
          <w:ins w:id="1114" w:author="Hoan Ng" w:date="2017-03-20T22:18:00Z"/>
          <w:del w:id="1115" w:author="Ngo Vi" w:date="2019-07-05T18:31:00Z"/>
          <w:trPrChange w:id="1116" w:author="Ngo Vi" w:date="2019-07-05T18:40:00Z">
            <w:trPr>
              <w:trHeight w:val="300"/>
            </w:trPr>
          </w:trPrChange>
        </w:trPr>
        <w:tc>
          <w:tcPr>
            <w:tcW w:w="985" w:type="dxa"/>
            <w:tcPrChange w:id="1117" w:author="Ngo Vi" w:date="2019-07-05T18:40:00Z">
              <w:tcPr>
                <w:tcW w:w="8140" w:type="dxa"/>
                <w:gridSpan w:val="2"/>
              </w:tcPr>
            </w:tcPrChange>
          </w:tcPr>
          <w:p w14:paraId="5EC285D6" w14:textId="4DEE65FB" w:rsidR="005F3BAC" w:rsidRPr="005F3BAC" w:rsidDel="00EB75AC" w:rsidRDefault="005F3BAC">
            <w:pPr>
              <w:rPr>
                <w:ins w:id="1118" w:author="Hoan Ng" w:date="2017-03-20T22:18:00Z"/>
                <w:del w:id="1119" w:author="Ngo Vi" w:date="2019-07-05T18:31:00Z"/>
                <w:b/>
                <w:bCs/>
              </w:rPr>
            </w:pPr>
            <w:ins w:id="1120" w:author="Hoan Ng" w:date="2017-03-20T22:18:00Z">
              <w:del w:id="1121" w:author="Ngo Vi" w:date="2019-07-05T18:31:00Z">
                <w:r w:rsidRPr="005F3BAC" w:rsidDel="00EB75AC">
                  <w:rPr>
                    <w:b/>
                    <w:bCs/>
                  </w:rPr>
                  <w:delText> </w:delText>
                </w:r>
              </w:del>
            </w:ins>
          </w:p>
        </w:tc>
        <w:tc>
          <w:tcPr>
            <w:tcW w:w="4702" w:type="dxa"/>
            <w:tcPrChange w:id="1122" w:author="Ngo Vi" w:date="2019-07-05T18:40:00Z">
              <w:tcPr>
                <w:tcW w:w="3340" w:type="dxa"/>
              </w:tcPr>
            </w:tcPrChange>
          </w:tcPr>
          <w:p w14:paraId="67955B3A" w14:textId="4DCB3D4D" w:rsidR="005F3BAC" w:rsidRPr="005F3BAC" w:rsidDel="00EB75AC" w:rsidRDefault="005F3BAC" w:rsidP="005F3BAC">
            <w:pPr>
              <w:rPr>
                <w:ins w:id="1123" w:author="Hoan Ng" w:date="2017-03-20T22:18:00Z"/>
                <w:del w:id="1124" w:author="Ngo Vi" w:date="2019-07-05T18:31:00Z"/>
                <w:b/>
                <w:bCs/>
              </w:rPr>
            </w:pPr>
            <w:ins w:id="1125" w:author="Hoan Ng" w:date="2017-03-20T22:18:00Z">
              <w:del w:id="1126" w:author="Ngo Vi" w:date="2019-07-05T18:31:00Z">
                <w:r w:rsidRPr="005F3BAC" w:rsidDel="00EB75AC">
                  <w:rPr>
                    <w:b/>
                    <w:bCs/>
                  </w:rPr>
                  <w:delText>Nộp lần 1</w:delText>
                </w:r>
              </w:del>
            </w:ins>
          </w:p>
        </w:tc>
        <w:tc>
          <w:tcPr>
            <w:tcW w:w="1027" w:type="dxa"/>
            <w:tcPrChange w:id="1127" w:author="Ngo Vi" w:date="2019-07-05T18:40:00Z">
              <w:tcPr>
                <w:tcW w:w="960" w:type="dxa"/>
              </w:tcPr>
            </w:tcPrChange>
          </w:tcPr>
          <w:p w14:paraId="67D99CE8" w14:textId="08FB9B20" w:rsidR="005F3BAC" w:rsidRPr="005F3BAC" w:rsidDel="00EB75AC" w:rsidRDefault="005F3BAC">
            <w:pPr>
              <w:rPr>
                <w:ins w:id="1128" w:author="Hoan Ng" w:date="2017-03-20T22:18:00Z"/>
                <w:del w:id="1129" w:author="Ngo Vi" w:date="2019-07-05T18:31:00Z"/>
                <w:b/>
                <w:bCs/>
              </w:rPr>
            </w:pPr>
            <w:ins w:id="1130" w:author="Hoan Ng" w:date="2017-03-20T22:18:00Z">
              <w:del w:id="1131" w:author="Ngo Vi" w:date="2019-07-05T18:31:00Z">
                <w:r w:rsidRPr="005F3BAC" w:rsidDel="00EB75AC">
                  <w:rPr>
                    <w:b/>
                    <w:bCs/>
                  </w:rPr>
                  <w:delText> </w:delText>
                </w:r>
              </w:del>
            </w:ins>
          </w:p>
        </w:tc>
        <w:tc>
          <w:tcPr>
            <w:tcW w:w="1381" w:type="dxa"/>
            <w:tcPrChange w:id="1132" w:author="Ngo Vi" w:date="2019-07-05T18:40:00Z">
              <w:tcPr>
                <w:tcW w:w="960" w:type="dxa"/>
              </w:tcPr>
            </w:tcPrChange>
          </w:tcPr>
          <w:p w14:paraId="22654C25" w14:textId="377AE089" w:rsidR="005F3BAC" w:rsidRPr="005F3BAC" w:rsidDel="00EB75AC" w:rsidRDefault="005F3BAC">
            <w:pPr>
              <w:rPr>
                <w:ins w:id="1133" w:author="Hoan Ng" w:date="2017-03-20T22:18:00Z"/>
                <w:del w:id="1134" w:author="Ngo Vi" w:date="2019-07-05T18:31:00Z"/>
                <w:b/>
                <w:bCs/>
              </w:rPr>
            </w:pPr>
            <w:ins w:id="1135" w:author="Hoan Ng" w:date="2017-03-20T22:18:00Z">
              <w:del w:id="1136" w:author="Ngo Vi" w:date="2019-07-05T18:31:00Z">
                <w:r w:rsidRPr="005F3BAC" w:rsidDel="00EB75AC">
                  <w:rPr>
                    <w:b/>
                    <w:bCs/>
                  </w:rPr>
                  <w:delText> </w:delText>
                </w:r>
              </w:del>
            </w:ins>
          </w:p>
        </w:tc>
        <w:tc>
          <w:tcPr>
            <w:tcW w:w="465" w:type="dxa"/>
            <w:tcPrChange w:id="1137" w:author="Ngo Vi" w:date="2019-07-05T18:40:00Z">
              <w:tcPr>
                <w:tcW w:w="960" w:type="dxa"/>
              </w:tcPr>
            </w:tcPrChange>
          </w:tcPr>
          <w:p w14:paraId="2326F572" w14:textId="0004AD4F" w:rsidR="005F3BAC" w:rsidRPr="005F3BAC" w:rsidDel="00EB75AC" w:rsidRDefault="005F3BAC">
            <w:pPr>
              <w:rPr>
                <w:ins w:id="1138" w:author="Hoan Ng" w:date="2017-03-20T22:18:00Z"/>
                <w:del w:id="1139" w:author="Ngo Vi" w:date="2019-07-05T18:31:00Z"/>
                <w:b/>
                <w:bCs/>
              </w:rPr>
            </w:pPr>
            <w:ins w:id="1140" w:author="Hoan Ng" w:date="2017-03-20T22:18:00Z">
              <w:del w:id="1141" w:author="Ngo Vi" w:date="2019-07-05T18:31:00Z">
                <w:r w:rsidRPr="005F3BAC" w:rsidDel="00EB75AC">
                  <w:rPr>
                    <w:b/>
                    <w:bCs/>
                  </w:rPr>
                  <w:delText> </w:delText>
                </w:r>
              </w:del>
            </w:ins>
          </w:p>
        </w:tc>
        <w:tc>
          <w:tcPr>
            <w:tcW w:w="790" w:type="dxa"/>
            <w:tcPrChange w:id="1142" w:author="Ngo Vi" w:date="2019-07-05T18:40:00Z">
              <w:tcPr>
                <w:tcW w:w="960" w:type="dxa"/>
              </w:tcPr>
            </w:tcPrChange>
          </w:tcPr>
          <w:p w14:paraId="28A2CD43" w14:textId="4E795264" w:rsidR="005F3BAC" w:rsidRPr="005F3BAC" w:rsidDel="00EB75AC" w:rsidRDefault="005F3BAC">
            <w:pPr>
              <w:rPr>
                <w:ins w:id="1143" w:author="Hoan Ng" w:date="2017-03-20T22:18:00Z"/>
                <w:del w:id="1144" w:author="Ngo Vi" w:date="2019-07-05T18:31:00Z"/>
                <w:b/>
                <w:bCs/>
              </w:rPr>
            </w:pPr>
            <w:ins w:id="1145" w:author="Hoan Ng" w:date="2017-03-20T22:18:00Z">
              <w:del w:id="1146" w:author="Ngo Vi" w:date="2019-07-05T18:31:00Z">
                <w:r w:rsidRPr="005F3BAC" w:rsidDel="00EB75AC">
                  <w:rPr>
                    <w:b/>
                    <w:bCs/>
                  </w:rPr>
                  <w:delText> </w:delText>
                </w:r>
              </w:del>
            </w:ins>
          </w:p>
        </w:tc>
      </w:tr>
      <w:tr w:rsidR="005F3BAC" w:rsidRPr="005F3BAC" w:rsidDel="00EB75AC" w14:paraId="6B5C81B7" w14:textId="490BBCF4" w:rsidTr="00C93436">
        <w:trPr>
          <w:trHeight w:val="300"/>
          <w:ins w:id="1147" w:author="Hoan Ng" w:date="2017-03-20T22:18:00Z"/>
          <w:del w:id="1148" w:author="Ngo Vi" w:date="2019-07-05T18:31:00Z"/>
          <w:trPrChange w:id="1149" w:author="Ngo Vi" w:date="2019-07-05T18:40:00Z">
            <w:trPr>
              <w:trHeight w:val="300"/>
            </w:trPr>
          </w:trPrChange>
        </w:trPr>
        <w:tc>
          <w:tcPr>
            <w:tcW w:w="985" w:type="dxa"/>
            <w:tcPrChange w:id="1150" w:author="Ngo Vi" w:date="2019-07-05T18:40:00Z">
              <w:tcPr>
                <w:tcW w:w="8140" w:type="dxa"/>
                <w:gridSpan w:val="2"/>
              </w:tcPr>
            </w:tcPrChange>
          </w:tcPr>
          <w:p w14:paraId="642F01F8" w14:textId="73520A8E" w:rsidR="005F3BAC" w:rsidRPr="005F3BAC" w:rsidDel="00EB75AC" w:rsidRDefault="005F3BAC">
            <w:pPr>
              <w:rPr>
                <w:ins w:id="1151" w:author="Hoan Ng" w:date="2017-03-20T22:18:00Z"/>
                <w:del w:id="1152" w:author="Ngo Vi" w:date="2019-07-05T18:31:00Z"/>
                <w:b/>
                <w:bCs/>
              </w:rPr>
            </w:pPr>
            <w:ins w:id="1153" w:author="Hoan Ng" w:date="2017-03-20T22:18:00Z">
              <w:del w:id="1154" w:author="Ngo Vi" w:date="2019-07-05T18:31:00Z">
                <w:r w:rsidRPr="005F3BAC" w:rsidDel="00EB75AC">
                  <w:rPr>
                    <w:b/>
                    <w:bCs/>
                  </w:rPr>
                  <w:delText> </w:delText>
                </w:r>
              </w:del>
            </w:ins>
          </w:p>
        </w:tc>
        <w:tc>
          <w:tcPr>
            <w:tcW w:w="4702" w:type="dxa"/>
            <w:tcPrChange w:id="1155" w:author="Ngo Vi" w:date="2019-07-05T18:40:00Z">
              <w:tcPr>
                <w:tcW w:w="3340" w:type="dxa"/>
              </w:tcPr>
            </w:tcPrChange>
          </w:tcPr>
          <w:p w14:paraId="7A6B662D" w14:textId="2D6BEE23" w:rsidR="005F3BAC" w:rsidRPr="005F3BAC" w:rsidDel="00EB75AC" w:rsidRDefault="005F3BAC" w:rsidP="005F3BAC">
            <w:pPr>
              <w:rPr>
                <w:ins w:id="1156" w:author="Hoan Ng" w:date="2017-03-20T22:18:00Z"/>
                <w:del w:id="1157" w:author="Ngo Vi" w:date="2019-07-05T18:31:00Z"/>
                <w:b/>
                <w:bCs/>
              </w:rPr>
            </w:pPr>
            <w:ins w:id="1158" w:author="Hoan Ng" w:date="2017-03-20T22:18:00Z">
              <w:del w:id="1159" w:author="Ngo Vi" w:date="2019-07-05T18:31:00Z">
                <w:r w:rsidRPr="005F3BAC" w:rsidDel="00EB75AC">
                  <w:rPr>
                    <w:b/>
                    <w:bCs/>
                  </w:rPr>
                  <w:delText>Nộp lần 2</w:delText>
                </w:r>
              </w:del>
            </w:ins>
          </w:p>
        </w:tc>
        <w:tc>
          <w:tcPr>
            <w:tcW w:w="1027" w:type="dxa"/>
            <w:tcPrChange w:id="1160" w:author="Ngo Vi" w:date="2019-07-05T18:40:00Z">
              <w:tcPr>
                <w:tcW w:w="960" w:type="dxa"/>
              </w:tcPr>
            </w:tcPrChange>
          </w:tcPr>
          <w:p w14:paraId="053BB972" w14:textId="209B74A2" w:rsidR="005F3BAC" w:rsidRPr="005F3BAC" w:rsidDel="00EB75AC" w:rsidRDefault="005F3BAC">
            <w:pPr>
              <w:rPr>
                <w:ins w:id="1161" w:author="Hoan Ng" w:date="2017-03-20T22:18:00Z"/>
                <w:del w:id="1162" w:author="Ngo Vi" w:date="2019-07-05T18:31:00Z"/>
                <w:b/>
                <w:bCs/>
              </w:rPr>
            </w:pPr>
            <w:ins w:id="1163" w:author="Hoan Ng" w:date="2017-03-20T22:18:00Z">
              <w:del w:id="1164" w:author="Ngo Vi" w:date="2019-07-05T18:31:00Z">
                <w:r w:rsidRPr="005F3BAC" w:rsidDel="00EB75AC">
                  <w:rPr>
                    <w:b/>
                    <w:bCs/>
                  </w:rPr>
                  <w:delText> </w:delText>
                </w:r>
              </w:del>
            </w:ins>
          </w:p>
        </w:tc>
        <w:tc>
          <w:tcPr>
            <w:tcW w:w="1381" w:type="dxa"/>
            <w:tcPrChange w:id="1165" w:author="Ngo Vi" w:date="2019-07-05T18:40:00Z">
              <w:tcPr>
                <w:tcW w:w="960" w:type="dxa"/>
              </w:tcPr>
            </w:tcPrChange>
          </w:tcPr>
          <w:p w14:paraId="5F460FDF" w14:textId="06D61C02" w:rsidR="005F3BAC" w:rsidRPr="005F3BAC" w:rsidDel="00EB75AC" w:rsidRDefault="005F3BAC">
            <w:pPr>
              <w:rPr>
                <w:ins w:id="1166" w:author="Hoan Ng" w:date="2017-03-20T22:18:00Z"/>
                <w:del w:id="1167" w:author="Ngo Vi" w:date="2019-07-05T18:31:00Z"/>
                <w:b/>
                <w:bCs/>
              </w:rPr>
            </w:pPr>
            <w:ins w:id="1168" w:author="Hoan Ng" w:date="2017-03-20T22:18:00Z">
              <w:del w:id="1169" w:author="Ngo Vi" w:date="2019-07-05T18:31:00Z">
                <w:r w:rsidRPr="005F3BAC" w:rsidDel="00EB75AC">
                  <w:rPr>
                    <w:b/>
                    <w:bCs/>
                  </w:rPr>
                  <w:delText> </w:delText>
                </w:r>
              </w:del>
            </w:ins>
          </w:p>
        </w:tc>
        <w:tc>
          <w:tcPr>
            <w:tcW w:w="465" w:type="dxa"/>
            <w:tcPrChange w:id="1170" w:author="Ngo Vi" w:date="2019-07-05T18:40:00Z">
              <w:tcPr>
                <w:tcW w:w="960" w:type="dxa"/>
              </w:tcPr>
            </w:tcPrChange>
          </w:tcPr>
          <w:p w14:paraId="1DDBC677" w14:textId="5EFD3232" w:rsidR="005F3BAC" w:rsidRPr="005F3BAC" w:rsidDel="00EB75AC" w:rsidRDefault="005F3BAC">
            <w:pPr>
              <w:rPr>
                <w:ins w:id="1171" w:author="Hoan Ng" w:date="2017-03-20T22:18:00Z"/>
                <w:del w:id="1172" w:author="Ngo Vi" w:date="2019-07-05T18:31:00Z"/>
                <w:b/>
                <w:bCs/>
              </w:rPr>
            </w:pPr>
            <w:ins w:id="1173" w:author="Hoan Ng" w:date="2017-03-20T22:18:00Z">
              <w:del w:id="1174" w:author="Ngo Vi" w:date="2019-07-05T18:31:00Z">
                <w:r w:rsidRPr="005F3BAC" w:rsidDel="00EB75AC">
                  <w:rPr>
                    <w:b/>
                    <w:bCs/>
                  </w:rPr>
                  <w:delText> </w:delText>
                </w:r>
              </w:del>
            </w:ins>
          </w:p>
        </w:tc>
        <w:tc>
          <w:tcPr>
            <w:tcW w:w="790" w:type="dxa"/>
            <w:tcPrChange w:id="1175" w:author="Ngo Vi" w:date="2019-07-05T18:40:00Z">
              <w:tcPr>
                <w:tcW w:w="960" w:type="dxa"/>
              </w:tcPr>
            </w:tcPrChange>
          </w:tcPr>
          <w:p w14:paraId="13597EA7" w14:textId="327B8E38" w:rsidR="005F3BAC" w:rsidRPr="005F3BAC" w:rsidDel="00EB75AC" w:rsidRDefault="005F3BAC">
            <w:pPr>
              <w:rPr>
                <w:ins w:id="1176" w:author="Hoan Ng" w:date="2017-03-20T22:18:00Z"/>
                <w:del w:id="1177" w:author="Ngo Vi" w:date="2019-07-05T18:31:00Z"/>
                <w:b/>
                <w:bCs/>
              </w:rPr>
            </w:pPr>
            <w:ins w:id="1178" w:author="Hoan Ng" w:date="2017-03-20T22:18:00Z">
              <w:del w:id="1179" w:author="Ngo Vi" w:date="2019-07-05T18:31:00Z">
                <w:r w:rsidRPr="005F3BAC" w:rsidDel="00EB75AC">
                  <w:rPr>
                    <w:b/>
                    <w:bCs/>
                  </w:rPr>
                  <w:delText> </w:delText>
                </w:r>
              </w:del>
            </w:ins>
          </w:p>
        </w:tc>
      </w:tr>
      <w:tr w:rsidR="005F3BAC" w:rsidRPr="005F3BAC" w:rsidDel="00EB75AC" w14:paraId="24418DBC" w14:textId="37E7B01A" w:rsidTr="00C93436">
        <w:trPr>
          <w:trHeight w:val="300"/>
          <w:ins w:id="1180" w:author="Hoan Ng" w:date="2017-03-20T22:18:00Z"/>
          <w:del w:id="1181" w:author="Ngo Vi" w:date="2019-07-05T18:31:00Z"/>
          <w:trPrChange w:id="1182" w:author="Ngo Vi" w:date="2019-07-05T18:40:00Z">
            <w:trPr>
              <w:trHeight w:val="300"/>
            </w:trPr>
          </w:trPrChange>
        </w:trPr>
        <w:tc>
          <w:tcPr>
            <w:tcW w:w="985" w:type="dxa"/>
            <w:tcPrChange w:id="1183" w:author="Ngo Vi" w:date="2019-07-05T18:40:00Z">
              <w:tcPr>
                <w:tcW w:w="8140" w:type="dxa"/>
                <w:gridSpan w:val="2"/>
              </w:tcPr>
            </w:tcPrChange>
          </w:tcPr>
          <w:p w14:paraId="56E93A65" w14:textId="625CC8D6" w:rsidR="005F3BAC" w:rsidRPr="005F3BAC" w:rsidDel="00EB75AC" w:rsidRDefault="005F3BAC">
            <w:pPr>
              <w:rPr>
                <w:ins w:id="1184" w:author="Hoan Ng" w:date="2017-03-20T22:18:00Z"/>
                <w:del w:id="1185" w:author="Ngo Vi" w:date="2019-07-05T18:31:00Z"/>
                <w:b/>
                <w:bCs/>
              </w:rPr>
            </w:pPr>
            <w:ins w:id="1186" w:author="Hoan Ng" w:date="2017-03-20T22:18:00Z">
              <w:del w:id="1187" w:author="Ngo Vi" w:date="2019-07-05T18:31:00Z">
                <w:r w:rsidRPr="005F3BAC" w:rsidDel="00EB75AC">
                  <w:rPr>
                    <w:b/>
                    <w:bCs/>
                  </w:rPr>
                  <w:delText> </w:delText>
                </w:r>
              </w:del>
            </w:ins>
          </w:p>
        </w:tc>
        <w:tc>
          <w:tcPr>
            <w:tcW w:w="4702" w:type="dxa"/>
            <w:tcPrChange w:id="1188" w:author="Ngo Vi" w:date="2019-07-05T18:40:00Z">
              <w:tcPr>
                <w:tcW w:w="3340" w:type="dxa"/>
              </w:tcPr>
            </w:tcPrChange>
          </w:tcPr>
          <w:p w14:paraId="4C722AB4" w14:textId="1C919EAC" w:rsidR="005F3BAC" w:rsidRPr="005F3BAC" w:rsidDel="00EB75AC" w:rsidRDefault="005F3BAC" w:rsidP="005F3BAC">
            <w:pPr>
              <w:rPr>
                <w:ins w:id="1189" w:author="Hoan Ng" w:date="2017-03-20T22:18:00Z"/>
                <w:del w:id="1190" w:author="Ngo Vi" w:date="2019-07-05T18:31:00Z"/>
                <w:b/>
                <w:bCs/>
              </w:rPr>
            </w:pPr>
            <w:ins w:id="1191" w:author="Hoan Ng" w:date="2017-03-20T22:18:00Z">
              <w:del w:id="1192" w:author="Ngo Vi" w:date="2019-07-05T18:31:00Z">
                <w:r w:rsidRPr="005F3BAC" w:rsidDel="00EB75AC">
                  <w:rPr>
                    <w:b/>
                    <w:bCs/>
                  </w:rPr>
                  <w:delText>Nộp lần 3</w:delText>
                </w:r>
              </w:del>
            </w:ins>
          </w:p>
        </w:tc>
        <w:tc>
          <w:tcPr>
            <w:tcW w:w="1027" w:type="dxa"/>
            <w:tcPrChange w:id="1193" w:author="Ngo Vi" w:date="2019-07-05T18:40:00Z">
              <w:tcPr>
                <w:tcW w:w="960" w:type="dxa"/>
              </w:tcPr>
            </w:tcPrChange>
          </w:tcPr>
          <w:p w14:paraId="52DD1873" w14:textId="1980F9AA" w:rsidR="005F3BAC" w:rsidRPr="005F3BAC" w:rsidDel="00EB75AC" w:rsidRDefault="005F3BAC">
            <w:pPr>
              <w:rPr>
                <w:ins w:id="1194" w:author="Hoan Ng" w:date="2017-03-20T22:18:00Z"/>
                <w:del w:id="1195" w:author="Ngo Vi" w:date="2019-07-05T18:31:00Z"/>
                <w:b/>
                <w:bCs/>
              </w:rPr>
            </w:pPr>
            <w:ins w:id="1196" w:author="Hoan Ng" w:date="2017-03-20T22:18:00Z">
              <w:del w:id="1197" w:author="Ngo Vi" w:date="2019-07-05T18:31:00Z">
                <w:r w:rsidRPr="005F3BAC" w:rsidDel="00EB75AC">
                  <w:rPr>
                    <w:b/>
                    <w:bCs/>
                  </w:rPr>
                  <w:delText> </w:delText>
                </w:r>
              </w:del>
            </w:ins>
          </w:p>
        </w:tc>
        <w:tc>
          <w:tcPr>
            <w:tcW w:w="1381" w:type="dxa"/>
            <w:tcPrChange w:id="1198" w:author="Ngo Vi" w:date="2019-07-05T18:40:00Z">
              <w:tcPr>
                <w:tcW w:w="960" w:type="dxa"/>
              </w:tcPr>
            </w:tcPrChange>
          </w:tcPr>
          <w:p w14:paraId="06FFE48C" w14:textId="03F6A5AF" w:rsidR="005F3BAC" w:rsidRPr="005F3BAC" w:rsidDel="00EB75AC" w:rsidRDefault="005F3BAC">
            <w:pPr>
              <w:rPr>
                <w:ins w:id="1199" w:author="Hoan Ng" w:date="2017-03-20T22:18:00Z"/>
                <w:del w:id="1200" w:author="Ngo Vi" w:date="2019-07-05T18:31:00Z"/>
                <w:b/>
                <w:bCs/>
              </w:rPr>
            </w:pPr>
            <w:ins w:id="1201" w:author="Hoan Ng" w:date="2017-03-20T22:18:00Z">
              <w:del w:id="1202" w:author="Ngo Vi" w:date="2019-07-05T18:31:00Z">
                <w:r w:rsidRPr="005F3BAC" w:rsidDel="00EB75AC">
                  <w:rPr>
                    <w:b/>
                    <w:bCs/>
                  </w:rPr>
                  <w:delText> </w:delText>
                </w:r>
              </w:del>
            </w:ins>
          </w:p>
        </w:tc>
        <w:tc>
          <w:tcPr>
            <w:tcW w:w="465" w:type="dxa"/>
            <w:tcPrChange w:id="1203" w:author="Ngo Vi" w:date="2019-07-05T18:40:00Z">
              <w:tcPr>
                <w:tcW w:w="960" w:type="dxa"/>
              </w:tcPr>
            </w:tcPrChange>
          </w:tcPr>
          <w:p w14:paraId="21EF9080" w14:textId="283EE386" w:rsidR="005F3BAC" w:rsidRPr="005F3BAC" w:rsidDel="00EB75AC" w:rsidRDefault="005F3BAC">
            <w:pPr>
              <w:rPr>
                <w:ins w:id="1204" w:author="Hoan Ng" w:date="2017-03-20T22:18:00Z"/>
                <w:del w:id="1205" w:author="Ngo Vi" w:date="2019-07-05T18:31:00Z"/>
                <w:b/>
                <w:bCs/>
              </w:rPr>
            </w:pPr>
            <w:ins w:id="1206" w:author="Hoan Ng" w:date="2017-03-20T22:18:00Z">
              <w:del w:id="1207" w:author="Ngo Vi" w:date="2019-07-05T18:31:00Z">
                <w:r w:rsidRPr="005F3BAC" w:rsidDel="00EB75AC">
                  <w:rPr>
                    <w:b/>
                    <w:bCs/>
                  </w:rPr>
                  <w:delText> </w:delText>
                </w:r>
              </w:del>
            </w:ins>
          </w:p>
        </w:tc>
        <w:tc>
          <w:tcPr>
            <w:tcW w:w="790" w:type="dxa"/>
            <w:tcPrChange w:id="1208" w:author="Ngo Vi" w:date="2019-07-05T18:40:00Z">
              <w:tcPr>
                <w:tcW w:w="960" w:type="dxa"/>
              </w:tcPr>
            </w:tcPrChange>
          </w:tcPr>
          <w:p w14:paraId="7E873678" w14:textId="0FAB40F5" w:rsidR="005F3BAC" w:rsidRPr="005F3BAC" w:rsidDel="00EB75AC" w:rsidRDefault="005F3BAC">
            <w:pPr>
              <w:rPr>
                <w:ins w:id="1209" w:author="Hoan Ng" w:date="2017-03-20T22:18:00Z"/>
                <w:del w:id="1210" w:author="Ngo Vi" w:date="2019-07-05T18:31:00Z"/>
                <w:b/>
                <w:bCs/>
              </w:rPr>
            </w:pPr>
            <w:ins w:id="1211" w:author="Hoan Ng" w:date="2017-03-20T22:18:00Z">
              <w:del w:id="1212" w:author="Ngo Vi" w:date="2019-07-05T18:31:00Z">
                <w:r w:rsidRPr="005F3BAC" w:rsidDel="00EB75AC">
                  <w:rPr>
                    <w:b/>
                    <w:bCs/>
                  </w:rPr>
                  <w:delText> </w:delText>
                </w:r>
              </w:del>
            </w:ins>
          </w:p>
        </w:tc>
      </w:tr>
      <w:tr w:rsidR="005F3BAC" w:rsidRPr="005F3BAC" w:rsidDel="00EB75AC" w14:paraId="5999AD27" w14:textId="5BA4D562" w:rsidTr="00C93436">
        <w:trPr>
          <w:trHeight w:val="300"/>
          <w:ins w:id="1213" w:author="Hoan Ng" w:date="2017-03-20T22:18:00Z"/>
          <w:del w:id="1214" w:author="Ngo Vi" w:date="2019-07-05T18:31:00Z"/>
          <w:trPrChange w:id="1215" w:author="Ngo Vi" w:date="2019-07-05T18:40:00Z">
            <w:trPr>
              <w:trHeight w:val="300"/>
            </w:trPr>
          </w:trPrChange>
        </w:trPr>
        <w:tc>
          <w:tcPr>
            <w:tcW w:w="985" w:type="dxa"/>
            <w:tcPrChange w:id="1216" w:author="Ngo Vi" w:date="2019-07-05T18:40:00Z">
              <w:tcPr>
                <w:tcW w:w="8140" w:type="dxa"/>
                <w:gridSpan w:val="2"/>
              </w:tcPr>
            </w:tcPrChange>
          </w:tcPr>
          <w:p w14:paraId="01E72DC2" w14:textId="4E5B98A8" w:rsidR="005F3BAC" w:rsidRPr="005F3BAC" w:rsidDel="00EB75AC" w:rsidRDefault="005F3BAC">
            <w:pPr>
              <w:rPr>
                <w:ins w:id="1217" w:author="Hoan Ng" w:date="2017-03-20T22:18:00Z"/>
                <w:del w:id="1218" w:author="Ngo Vi" w:date="2019-07-05T18:31:00Z"/>
                <w:b/>
                <w:bCs/>
              </w:rPr>
            </w:pPr>
            <w:ins w:id="1219" w:author="Hoan Ng" w:date="2017-03-20T22:18:00Z">
              <w:del w:id="1220" w:author="Ngo Vi" w:date="2019-07-05T18:31:00Z">
                <w:r w:rsidRPr="005F3BAC" w:rsidDel="00EB75AC">
                  <w:rPr>
                    <w:b/>
                    <w:bCs/>
                  </w:rPr>
                  <w:delText> </w:delText>
                </w:r>
              </w:del>
            </w:ins>
          </w:p>
        </w:tc>
        <w:tc>
          <w:tcPr>
            <w:tcW w:w="4702" w:type="dxa"/>
            <w:tcPrChange w:id="1221" w:author="Ngo Vi" w:date="2019-07-05T18:40:00Z">
              <w:tcPr>
                <w:tcW w:w="3340" w:type="dxa"/>
              </w:tcPr>
            </w:tcPrChange>
          </w:tcPr>
          <w:p w14:paraId="1CD31165" w14:textId="2AFC3C40" w:rsidR="005F3BAC" w:rsidRPr="005F3BAC" w:rsidDel="00EB75AC" w:rsidRDefault="005F3BAC" w:rsidP="005F3BAC">
            <w:pPr>
              <w:rPr>
                <w:ins w:id="1222" w:author="Hoan Ng" w:date="2017-03-20T22:18:00Z"/>
                <w:del w:id="1223" w:author="Ngo Vi" w:date="2019-07-05T18:31:00Z"/>
                <w:b/>
                <w:bCs/>
              </w:rPr>
            </w:pPr>
            <w:ins w:id="1224" w:author="Hoan Ng" w:date="2017-03-20T22:18:00Z">
              <w:del w:id="1225" w:author="Ngo Vi" w:date="2019-07-05T18:31:00Z">
                <w:r w:rsidRPr="005F3BAC" w:rsidDel="00EB75AC">
                  <w:rPr>
                    <w:b/>
                    <w:bCs/>
                  </w:rPr>
                  <w:delText>Nộp lần …</w:delText>
                </w:r>
              </w:del>
            </w:ins>
          </w:p>
        </w:tc>
        <w:tc>
          <w:tcPr>
            <w:tcW w:w="1027" w:type="dxa"/>
            <w:tcPrChange w:id="1226" w:author="Ngo Vi" w:date="2019-07-05T18:40:00Z">
              <w:tcPr>
                <w:tcW w:w="960" w:type="dxa"/>
              </w:tcPr>
            </w:tcPrChange>
          </w:tcPr>
          <w:p w14:paraId="684EFFB8" w14:textId="29A02736" w:rsidR="005F3BAC" w:rsidRPr="005F3BAC" w:rsidDel="00EB75AC" w:rsidRDefault="005F3BAC">
            <w:pPr>
              <w:rPr>
                <w:ins w:id="1227" w:author="Hoan Ng" w:date="2017-03-20T22:18:00Z"/>
                <w:del w:id="1228" w:author="Ngo Vi" w:date="2019-07-05T18:31:00Z"/>
                <w:b/>
                <w:bCs/>
              </w:rPr>
            </w:pPr>
            <w:ins w:id="1229" w:author="Hoan Ng" w:date="2017-03-20T22:18:00Z">
              <w:del w:id="1230" w:author="Ngo Vi" w:date="2019-07-05T18:31:00Z">
                <w:r w:rsidRPr="005F3BAC" w:rsidDel="00EB75AC">
                  <w:rPr>
                    <w:b/>
                    <w:bCs/>
                  </w:rPr>
                  <w:delText> </w:delText>
                </w:r>
              </w:del>
            </w:ins>
          </w:p>
        </w:tc>
        <w:tc>
          <w:tcPr>
            <w:tcW w:w="1381" w:type="dxa"/>
            <w:tcPrChange w:id="1231" w:author="Ngo Vi" w:date="2019-07-05T18:40:00Z">
              <w:tcPr>
                <w:tcW w:w="960" w:type="dxa"/>
              </w:tcPr>
            </w:tcPrChange>
          </w:tcPr>
          <w:p w14:paraId="39B5373F" w14:textId="000D12CB" w:rsidR="005F3BAC" w:rsidRPr="005F3BAC" w:rsidDel="00EB75AC" w:rsidRDefault="005F3BAC">
            <w:pPr>
              <w:rPr>
                <w:ins w:id="1232" w:author="Hoan Ng" w:date="2017-03-20T22:18:00Z"/>
                <w:del w:id="1233" w:author="Ngo Vi" w:date="2019-07-05T18:31:00Z"/>
                <w:b/>
                <w:bCs/>
              </w:rPr>
            </w:pPr>
            <w:ins w:id="1234" w:author="Hoan Ng" w:date="2017-03-20T22:18:00Z">
              <w:del w:id="1235" w:author="Ngo Vi" w:date="2019-07-05T18:31:00Z">
                <w:r w:rsidRPr="005F3BAC" w:rsidDel="00EB75AC">
                  <w:rPr>
                    <w:b/>
                    <w:bCs/>
                  </w:rPr>
                  <w:delText> </w:delText>
                </w:r>
              </w:del>
            </w:ins>
          </w:p>
        </w:tc>
        <w:tc>
          <w:tcPr>
            <w:tcW w:w="465" w:type="dxa"/>
            <w:tcPrChange w:id="1236" w:author="Ngo Vi" w:date="2019-07-05T18:40:00Z">
              <w:tcPr>
                <w:tcW w:w="960" w:type="dxa"/>
              </w:tcPr>
            </w:tcPrChange>
          </w:tcPr>
          <w:p w14:paraId="781539F5" w14:textId="1096B6DD" w:rsidR="005F3BAC" w:rsidRPr="005F3BAC" w:rsidDel="00EB75AC" w:rsidRDefault="005F3BAC">
            <w:pPr>
              <w:rPr>
                <w:ins w:id="1237" w:author="Hoan Ng" w:date="2017-03-20T22:18:00Z"/>
                <w:del w:id="1238" w:author="Ngo Vi" w:date="2019-07-05T18:31:00Z"/>
                <w:b/>
                <w:bCs/>
              </w:rPr>
            </w:pPr>
            <w:ins w:id="1239" w:author="Hoan Ng" w:date="2017-03-20T22:18:00Z">
              <w:del w:id="1240" w:author="Ngo Vi" w:date="2019-07-05T18:31:00Z">
                <w:r w:rsidRPr="005F3BAC" w:rsidDel="00EB75AC">
                  <w:rPr>
                    <w:b/>
                    <w:bCs/>
                  </w:rPr>
                  <w:delText> </w:delText>
                </w:r>
              </w:del>
            </w:ins>
          </w:p>
        </w:tc>
        <w:tc>
          <w:tcPr>
            <w:tcW w:w="790" w:type="dxa"/>
            <w:tcPrChange w:id="1241" w:author="Ngo Vi" w:date="2019-07-05T18:40:00Z">
              <w:tcPr>
                <w:tcW w:w="960" w:type="dxa"/>
              </w:tcPr>
            </w:tcPrChange>
          </w:tcPr>
          <w:p w14:paraId="615D768B" w14:textId="00F1E9D9" w:rsidR="005F3BAC" w:rsidRPr="005F3BAC" w:rsidDel="00EB75AC" w:rsidRDefault="005F3BAC">
            <w:pPr>
              <w:rPr>
                <w:ins w:id="1242" w:author="Hoan Ng" w:date="2017-03-20T22:18:00Z"/>
                <w:del w:id="1243" w:author="Ngo Vi" w:date="2019-07-05T18:31:00Z"/>
                <w:b/>
                <w:bCs/>
              </w:rPr>
            </w:pPr>
            <w:ins w:id="1244" w:author="Hoan Ng" w:date="2017-03-20T22:18:00Z">
              <w:del w:id="1245" w:author="Ngo Vi" w:date="2019-07-05T18:31:00Z">
                <w:r w:rsidRPr="005F3BAC" w:rsidDel="00EB75AC">
                  <w:rPr>
                    <w:b/>
                    <w:bCs/>
                  </w:rPr>
                  <w:delText> </w:delText>
                </w:r>
              </w:del>
            </w:ins>
          </w:p>
        </w:tc>
      </w:tr>
    </w:tbl>
    <w:p w14:paraId="6382D436" w14:textId="783AF59D" w:rsidR="008854BF" w:rsidRPr="007E56BA" w:rsidRDefault="008854BF">
      <w:pPr>
        <w:rPr>
          <w:b/>
        </w:rPr>
      </w:pPr>
    </w:p>
    <w:p w14:paraId="3B481FDC" w14:textId="187347ED" w:rsidR="007E56BA" w:rsidRPr="00E054FE" w:rsidRDefault="007E56BA">
      <w:pPr>
        <w:rPr>
          <w:b/>
          <w:sz w:val="32"/>
          <w:szCs w:val="32"/>
          <w:rPrChange w:id="1246" w:author="DAO NAM LY" w:date="2019-07-06T06:08:00Z">
            <w:rPr>
              <w:b/>
            </w:rPr>
          </w:rPrChange>
        </w:rPr>
      </w:pPr>
      <w:r w:rsidRPr="00E054FE">
        <w:rPr>
          <w:b/>
          <w:sz w:val="32"/>
          <w:szCs w:val="32"/>
          <w:rPrChange w:id="1247" w:author="DAO NAM LY" w:date="2019-07-06T06:08:00Z">
            <w:rPr>
              <w:b/>
            </w:rPr>
          </w:rPrChange>
        </w:rPr>
        <w:t xml:space="preserve">Chương </w:t>
      </w:r>
      <w:ins w:id="1248" w:author="Ngo Vi" w:date="2019-07-05T17:46:00Z">
        <w:r w:rsidR="00882F46" w:rsidRPr="00E054FE">
          <w:rPr>
            <w:b/>
            <w:sz w:val="32"/>
            <w:szCs w:val="32"/>
            <w:rPrChange w:id="1249" w:author="DAO NAM LY" w:date="2019-07-06T06:08:00Z">
              <w:rPr>
                <w:b/>
              </w:rPr>
            </w:rPrChange>
          </w:rPr>
          <w:t>1</w:t>
        </w:r>
      </w:ins>
      <w:del w:id="1250" w:author="Ngo Vi" w:date="2019-07-05T17:46:00Z">
        <w:r w:rsidRPr="00E054FE" w:rsidDel="00882F46">
          <w:rPr>
            <w:b/>
            <w:sz w:val="32"/>
            <w:szCs w:val="32"/>
            <w:rPrChange w:id="1251" w:author="DAO NAM LY" w:date="2019-07-06T06:08:00Z">
              <w:rPr>
                <w:b/>
              </w:rPr>
            </w:rPrChange>
          </w:rPr>
          <w:delText>1</w:delText>
        </w:r>
      </w:del>
      <w:r w:rsidRPr="00E054FE">
        <w:rPr>
          <w:b/>
          <w:sz w:val="32"/>
          <w:szCs w:val="32"/>
          <w:rPrChange w:id="1252" w:author="DAO NAM LY" w:date="2019-07-06T06:08:00Z">
            <w:rPr>
              <w:b/>
            </w:rPr>
          </w:rPrChange>
        </w:rPr>
        <w:t>: Hiện trạng</w:t>
      </w:r>
    </w:p>
    <w:p w14:paraId="13F3DB8E" w14:textId="65D4853B" w:rsidR="00046086" w:rsidRPr="00E054FE" w:rsidDel="00E054FE" w:rsidRDefault="00046086">
      <w:pPr>
        <w:ind w:left="360"/>
        <w:rPr>
          <w:del w:id="1253" w:author="Hoan Ng" w:date="2017-03-20T21:39:00Z"/>
          <w:sz w:val="28"/>
          <w:szCs w:val="28"/>
          <w:rPrChange w:id="1254" w:author="DAO NAM LY" w:date="2019-07-06T06:08:00Z">
            <w:rPr>
              <w:del w:id="1255" w:author="Hoan Ng" w:date="2017-03-20T21:39:00Z"/>
            </w:rPr>
          </w:rPrChange>
        </w:rPr>
      </w:pPr>
      <w:ins w:id="1256" w:author="Hoan Ng" w:date="2017-03-20T21:39:00Z">
        <w:r w:rsidRPr="00E054FE">
          <w:rPr>
            <w:sz w:val="28"/>
            <w:szCs w:val="28"/>
            <w:rPrChange w:id="1257" w:author="DAO NAM LY" w:date="2019-07-06T06:08:00Z">
              <w:rPr/>
            </w:rPrChange>
          </w:rPr>
          <w:t xml:space="preserve">1.1. </w:t>
        </w:r>
      </w:ins>
      <w:r w:rsidR="003715AE" w:rsidRPr="00E054FE">
        <w:rPr>
          <w:sz w:val="28"/>
          <w:szCs w:val="28"/>
          <w:rPrChange w:id="1258" w:author="DAO NAM LY" w:date="2019-07-06T06:08:00Z">
            <w:rPr/>
          </w:rPrChange>
        </w:rPr>
        <w:t>Hiện trạng tổ chức</w:t>
      </w:r>
    </w:p>
    <w:p w14:paraId="250825CA" w14:textId="449E8BCD" w:rsidR="00E054FE" w:rsidRPr="00E054FE" w:rsidRDefault="00E054FE">
      <w:pPr>
        <w:rPr>
          <w:ins w:id="1259" w:author="DAO NAM LY" w:date="2019-07-06T06:04:00Z"/>
          <w:sz w:val="28"/>
          <w:szCs w:val="28"/>
          <w:rPrChange w:id="1260" w:author="DAO NAM LY" w:date="2019-07-06T06:08:00Z">
            <w:rPr>
              <w:ins w:id="1261" w:author="DAO NAM LY" w:date="2019-07-06T06:04:00Z"/>
            </w:rPr>
          </w:rPrChange>
        </w:rPr>
        <w:pPrChange w:id="1262" w:author="Hoan Ng" w:date="2017-03-20T21:39:00Z">
          <w:pPr>
            <w:pStyle w:val="ListParagraph"/>
            <w:numPr>
              <w:numId w:val="1"/>
            </w:numPr>
            <w:ind w:hanging="360"/>
          </w:pPr>
        </w:pPrChange>
      </w:pPr>
      <w:ins w:id="1263" w:author="DAO NAM LY" w:date="2019-07-06T06:04:00Z">
        <w:r w:rsidRPr="00E054FE">
          <w:rPr>
            <w:noProof/>
            <w:sz w:val="28"/>
            <w:szCs w:val="28"/>
            <w:rPrChange w:id="1264" w:author="DAO NAM LY" w:date="2019-07-06T06:08:00Z">
              <w:rPr>
                <w:noProof/>
              </w:rPr>
            </w:rPrChange>
          </w:rPr>
          <w:drawing>
            <wp:inline distT="0" distB="0" distL="0" distR="0" wp14:anchorId="11661403" wp14:editId="263DEA4C">
              <wp:extent cx="5943600" cy="4821064"/>
              <wp:effectExtent l="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821064"/>
                      </a:xfrm>
                      <a:prstGeom prst="rect">
                        <a:avLst/>
                      </a:prstGeom>
                    </pic:spPr>
                  </pic:pic>
                </a:graphicData>
              </a:graphic>
            </wp:inline>
          </w:drawing>
        </w:r>
      </w:ins>
    </w:p>
    <w:p w14:paraId="5DD9A785" w14:textId="77777777" w:rsidR="005F3BAC" w:rsidRPr="007E56BA" w:rsidRDefault="005F3BAC">
      <w:pPr>
        <w:ind w:left="360"/>
        <w:rPr>
          <w:ins w:id="1265" w:author="Hoan Ng" w:date="2017-03-20T22:11:00Z"/>
        </w:rPr>
        <w:pPrChange w:id="1266" w:author="Hoan Ng" w:date="2017-03-20T21:39:00Z">
          <w:pPr>
            <w:pStyle w:val="ListParagraph"/>
            <w:numPr>
              <w:numId w:val="1"/>
            </w:numPr>
            <w:ind w:hanging="360"/>
          </w:pPr>
        </w:pPrChange>
      </w:pPr>
    </w:p>
    <w:p w14:paraId="4C85A63A" w14:textId="5CA7D8DE" w:rsidR="005F3BAC" w:rsidRPr="00E054FE" w:rsidRDefault="00046086">
      <w:pPr>
        <w:ind w:firstLine="360"/>
        <w:rPr>
          <w:ins w:id="1267" w:author="DAO NAM LY" w:date="2019-07-06T06:05:00Z"/>
          <w:sz w:val="28"/>
          <w:szCs w:val="28"/>
          <w:rPrChange w:id="1268" w:author="DAO NAM LY" w:date="2019-07-06T06:08:00Z">
            <w:rPr>
              <w:ins w:id="1269" w:author="DAO NAM LY" w:date="2019-07-06T06:05:00Z"/>
            </w:rPr>
          </w:rPrChange>
        </w:rPr>
      </w:pPr>
      <w:ins w:id="1270" w:author="Hoan Ng" w:date="2017-03-20T21:39:00Z">
        <w:r w:rsidRPr="00E054FE">
          <w:rPr>
            <w:sz w:val="28"/>
            <w:szCs w:val="28"/>
            <w:rPrChange w:id="1271" w:author="DAO NAM LY" w:date="2019-07-06T06:08:00Z">
              <w:rPr/>
            </w:rPrChange>
          </w:rPr>
          <w:t xml:space="preserve">1.2. </w:t>
        </w:r>
      </w:ins>
      <w:r w:rsidR="003715AE" w:rsidRPr="00E054FE">
        <w:rPr>
          <w:sz w:val="28"/>
          <w:szCs w:val="28"/>
          <w:rPrChange w:id="1272" w:author="DAO NAM LY" w:date="2019-07-06T06:08:00Z">
            <w:rPr/>
          </w:rPrChange>
        </w:rPr>
        <w:t>Hiện trạng nghiệp vụ (chức năng &amp; phi chức năng</w:t>
      </w:r>
      <w:ins w:id="1273" w:author="DAO NAM LY" w:date="2019-07-06T06:05:00Z">
        <w:r w:rsidR="00E054FE" w:rsidRPr="00E054FE">
          <w:rPr>
            <w:sz w:val="28"/>
            <w:szCs w:val="28"/>
            <w:rPrChange w:id="1274" w:author="DAO NAM LY" w:date="2019-07-06T06:08:00Z">
              <w:rPr/>
            </w:rPrChange>
          </w:rPr>
          <w:t>)</w:t>
        </w:r>
      </w:ins>
    </w:p>
    <w:p w14:paraId="2E37B356" w14:textId="232A9311" w:rsidR="00E054FE" w:rsidRDefault="00E054FE">
      <w:pPr>
        <w:ind w:firstLine="360"/>
        <w:rPr>
          <w:ins w:id="1275" w:author="DAO NAM LY" w:date="2019-07-06T06:05:00Z"/>
        </w:rPr>
      </w:pPr>
      <w:ins w:id="1276" w:author="DAO NAM LY" w:date="2019-07-06T06:05:00Z">
        <w:r>
          <w:t>1.2.1. Chức năng</w:t>
        </w:r>
      </w:ins>
    </w:p>
    <w:p w14:paraId="3358AB73" w14:textId="5A545EC4" w:rsidR="00E054FE" w:rsidRDefault="00E054FE">
      <w:pPr>
        <w:ind w:firstLine="360"/>
        <w:rPr>
          <w:ins w:id="1277" w:author="DAO NAM LY" w:date="2019-07-06T06:06:00Z"/>
        </w:rPr>
      </w:pPr>
      <w:ins w:id="1278" w:author="DAO NAM LY" w:date="2019-07-06T06:05:00Z">
        <w:r>
          <w:rPr>
            <w:noProof/>
          </w:rPr>
          <w:drawing>
            <wp:inline distT="0" distB="0" distL="0" distR="0" wp14:anchorId="44AC29FF" wp14:editId="48AF748D">
              <wp:extent cx="5943600" cy="4591832"/>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591832"/>
                      </a:xfrm>
                      <a:prstGeom prst="rect">
                        <a:avLst/>
                      </a:prstGeom>
                    </pic:spPr>
                  </pic:pic>
                </a:graphicData>
              </a:graphic>
            </wp:inline>
          </w:drawing>
        </w:r>
      </w:ins>
    </w:p>
    <w:p w14:paraId="71C4608A" w14:textId="29D17B9A" w:rsidR="00E054FE" w:rsidRDefault="00E054FE">
      <w:pPr>
        <w:ind w:firstLine="360"/>
        <w:rPr>
          <w:ins w:id="1279" w:author="DAO NAM LY" w:date="2019-07-06T06:06:00Z"/>
        </w:rPr>
      </w:pPr>
      <w:ins w:id="1280" w:author="DAO NAM LY" w:date="2019-07-06T06:06:00Z">
        <w:r>
          <w:t>1.2.2. Phi chức năng</w:t>
        </w:r>
      </w:ins>
    </w:p>
    <w:p w14:paraId="6084BCAC" w14:textId="594265D6" w:rsidR="00E054FE" w:rsidRPr="00E95C22" w:rsidRDefault="00E054FE" w:rsidP="00E054FE">
      <w:pPr>
        <w:ind w:left="720" w:firstLine="720"/>
        <w:rPr>
          <w:ins w:id="1281" w:author="DAO NAM LY" w:date="2019-07-06T06:06:00Z"/>
        </w:rPr>
      </w:pPr>
      <w:ins w:id="1282" w:author="DAO NAM LY" w:date="2019-07-06T06:06:00Z">
        <w:r w:rsidRPr="00E95C22">
          <w:t xml:space="preserve"> (1*): Số bệnh nhân khám tối đa mỗi ngày ?</w:t>
        </w:r>
      </w:ins>
    </w:p>
    <w:p w14:paraId="5F46F8AF" w14:textId="77777777" w:rsidR="00E054FE" w:rsidRPr="00E95C22" w:rsidRDefault="00E054FE" w:rsidP="00E054FE">
      <w:pPr>
        <w:ind w:left="720" w:firstLine="720"/>
        <w:rPr>
          <w:ins w:id="1283" w:author="DAO NAM LY" w:date="2019-07-06T06:06:00Z"/>
        </w:rPr>
      </w:pPr>
      <w:ins w:id="1284" w:author="DAO NAM LY" w:date="2019-07-06T06:06:00Z">
        <w:r>
          <w:t>(</w:t>
        </w:r>
        <w:r w:rsidRPr="00E95C22">
          <w:t>2*): Có bao nhiêu loại bệnh ? Có bao nhiêu loại thuốc ? Đơn vị ? Bao nhiêu cách dùng ?</w:t>
        </w:r>
      </w:ins>
    </w:p>
    <w:p w14:paraId="40BF487C" w14:textId="77777777" w:rsidR="00E054FE" w:rsidRPr="00725B9A" w:rsidRDefault="00E054FE" w:rsidP="00E054FE">
      <w:pPr>
        <w:ind w:left="720" w:firstLine="720"/>
        <w:rPr>
          <w:ins w:id="1285" w:author="DAO NAM LY" w:date="2019-07-06T06:06:00Z"/>
        </w:rPr>
      </w:pPr>
      <w:ins w:id="1286" w:author="DAO NAM LY" w:date="2019-07-06T06:06:00Z">
        <w:r w:rsidRPr="00E95C22">
          <w:t>(3*): Tiền khám , đơn giá thuốc là bao nhiêu ?</w:t>
        </w:r>
      </w:ins>
    </w:p>
    <w:p w14:paraId="647F7B37" w14:textId="77777777" w:rsidR="00E054FE" w:rsidRDefault="00E054FE">
      <w:pPr>
        <w:ind w:firstLine="360"/>
        <w:rPr>
          <w:ins w:id="1287" w:author="Hoan Ng" w:date="2017-03-20T22:11:00Z"/>
        </w:rPr>
        <w:pPrChange w:id="1288" w:author="Hoan Ng" w:date="2017-03-20T22:11:00Z">
          <w:pPr>
            <w:pStyle w:val="ListParagraph"/>
            <w:numPr>
              <w:numId w:val="1"/>
            </w:numPr>
            <w:ind w:hanging="360"/>
          </w:pPr>
        </w:pPrChange>
      </w:pPr>
    </w:p>
    <w:p w14:paraId="34B13EFE" w14:textId="13083407" w:rsidR="00E61DC3" w:rsidRPr="00E054FE" w:rsidDel="00046086" w:rsidRDefault="005F3BAC">
      <w:pPr>
        <w:rPr>
          <w:del w:id="1289" w:author="Hoan Ng" w:date="2017-03-20T21:39:00Z"/>
          <w:sz w:val="28"/>
          <w:szCs w:val="28"/>
          <w:rPrChange w:id="1290" w:author="DAO NAM LY" w:date="2019-07-06T06:08:00Z">
            <w:rPr>
              <w:del w:id="1291" w:author="Hoan Ng" w:date="2017-03-20T21:39:00Z"/>
            </w:rPr>
          </w:rPrChange>
        </w:rPr>
        <w:pPrChange w:id="1292" w:author="Hoan Ng" w:date="2017-03-20T21:40:00Z">
          <w:pPr>
            <w:pStyle w:val="ListParagraph"/>
            <w:numPr>
              <w:numId w:val="1"/>
            </w:numPr>
            <w:ind w:hanging="360"/>
          </w:pPr>
        </w:pPrChange>
      </w:pPr>
      <w:ins w:id="1293" w:author="Hoan Ng" w:date="2017-03-20T22:11:00Z">
        <w:r w:rsidRPr="00E054FE">
          <w:rPr>
            <w:sz w:val="28"/>
            <w:szCs w:val="28"/>
            <w:rPrChange w:id="1294" w:author="DAO NAM LY" w:date="2019-07-06T06:08:00Z">
              <w:rPr/>
            </w:rPrChange>
          </w:rPr>
          <w:t xml:space="preserve">        </w:t>
        </w:r>
      </w:ins>
      <w:del w:id="1295" w:author="Hoan Ng" w:date="2017-03-20T21:39:00Z">
        <w:r w:rsidR="003715AE" w:rsidRPr="00E054FE" w:rsidDel="00046086">
          <w:rPr>
            <w:sz w:val="28"/>
            <w:szCs w:val="28"/>
            <w:rPrChange w:id="1296" w:author="DAO NAM LY" w:date="2019-07-06T06:08:00Z">
              <w:rPr/>
            </w:rPrChange>
          </w:rPr>
          <w:delText>)</w:delText>
        </w:r>
      </w:del>
    </w:p>
    <w:p w14:paraId="0ECA73DD" w14:textId="02C3D624" w:rsidR="00E61DC3" w:rsidRPr="00E054FE" w:rsidRDefault="00046086">
      <w:pPr>
        <w:rPr>
          <w:ins w:id="1297" w:author="DAO NAM LY" w:date="2019-07-06T06:06:00Z"/>
          <w:sz w:val="28"/>
          <w:szCs w:val="28"/>
          <w:rPrChange w:id="1298" w:author="DAO NAM LY" w:date="2019-07-06T06:08:00Z">
            <w:rPr>
              <w:ins w:id="1299" w:author="DAO NAM LY" w:date="2019-07-06T06:06:00Z"/>
            </w:rPr>
          </w:rPrChange>
        </w:rPr>
      </w:pPr>
      <w:ins w:id="1300" w:author="Hoan Ng" w:date="2017-03-20T21:39:00Z">
        <w:r w:rsidRPr="00E054FE">
          <w:rPr>
            <w:sz w:val="28"/>
            <w:szCs w:val="28"/>
            <w:rPrChange w:id="1301" w:author="DAO NAM LY" w:date="2019-07-06T06:08:00Z">
              <w:rPr/>
            </w:rPrChange>
          </w:rPr>
          <w:t xml:space="preserve">1.3. </w:t>
        </w:r>
      </w:ins>
      <w:r w:rsidR="003715AE" w:rsidRPr="00E054FE">
        <w:rPr>
          <w:sz w:val="28"/>
          <w:szCs w:val="28"/>
          <w:rPrChange w:id="1302" w:author="DAO NAM LY" w:date="2019-07-06T06:08:00Z">
            <w:rPr/>
          </w:rPrChange>
        </w:rPr>
        <w:t>Hiện trạng tin học (phần cứng, phần mềm, con người)</w:t>
      </w:r>
    </w:p>
    <w:p w14:paraId="0C3C494C" w14:textId="77777777" w:rsidR="00E054FE" w:rsidRPr="00725B9A" w:rsidRDefault="00E054FE" w:rsidP="00E054FE">
      <w:pPr>
        <w:pStyle w:val="ListParagraph"/>
        <w:numPr>
          <w:ilvl w:val="0"/>
          <w:numId w:val="41"/>
        </w:numPr>
        <w:rPr>
          <w:ins w:id="1303" w:author="DAO NAM LY" w:date="2019-07-06T06:06:00Z"/>
          <w:b/>
          <w:i/>
        </w:rPr>
      </w:pPr>
      <w:ins w:id="1304" w:author="DAO NAM LY" w:date="2019-07-06T06:06:00Z">
        <w:r w:rsidRPr="00725B9A">
          <w:rPr>
            <w:b/>
            <w:i/>
          </w:rPr>
          <w:t>Phần cứng:</w:t>
        </w:r>
      </w:ins>
    </w:p>
    <w:p w14:paraId="7FD49B8F" w14:textId="77777777" w:rsidR="00E054FE" w:rsidRDefault="00E054FE" w:rsidP="00E054FE">
      <w:pPr>
        <w:pStyle w:val="ListParagraph"/>
        <w:numPr>
          <w:ilvl w:val="0"/>
          <w:numId w:val="42"/>
        </w:numPr>
        <w:rPr>
          <w:ins w:id="1305" w:author="DAO NAM LY" w:date="2019-07-06T06:06:00Z"/>
        </w:rPr>
      </w:pPr>
      <w:ins w:id="1306" w:author="DAO NAM LY" w:date="2019-07-06T06:06:00Z">
        <w:r>
          <w:t>Thiết bị: Máy tính để bàn</w:t>
        </w:r>
      </w:ins>
    </w:p>
    <w:p w14:paraId="1A60AA92" w14:textId="77777777" w:rsidR="00E054FE" w:rsidRDefault="00E054FE" w:rsidP="00E054FE">
      <w:pPr>
        <w:pStyle w:val="ListParagraph"/>
        <w:numPr>
          <w:ilvl w:val="0"/>
          <w:numId w:val="42"/>
        </w:numPr>
        <w:rPr>
          <w:ins w:id="1307" w:author="DAO NAM LY" w:date="2019-07-06T06:06:00Z"/>
        </w:rPr>
      </w:pPr>
      <w:ins w:id="1308" w:author="DAO NAM LY" w:date="2019-07-06T06:06:00Z">
        <w:r>
          <w:t>Số lượng: 4</w:t>
        </w:r>
      </w:ins>
    </w:p>
    <w:p w14:paraId="097C72FE" w14:textId="77777777" w:rsidR="00E054FE" w:rsidRDefault="00E054FE" w:rsidP="00E054FE">
      <w:pPr>
        <w:pStyle w:val="ListParagraph"/>
        <w:numPr>
          <w:ilvl w:val="0"/>
          <w:numId w:val="42"/>
        </w:numPr>
        <w:rPr>
          <w:ins w:id="1309" w:author="DAO NAM LY" w:date="2019-07-06T06:06:00Z"/>
        </w:rPr>
      </w:pPr>
      <w:ins w:id="1310" w:author="DAO NAM LY" w:date="2019-07-06T06:06:00Z">
        <w:r>
          <w:t>Cấu hình: CPU Intel Core i3 trở đi, RAM 4GB,…</w:t>
        </w:r>
      </w:ins>
    </w:p>
    <w:p w14:paraId="0654267C" w14:textId="77777777" w:rsidR="00E054FE" w:rsidRDefault="00E054FE" w:rsidP="00E054FE">
      <w:pPr>
        <w:pStyle w:val="ListParagraph"/>
        <w:numPr>
          <w:ilvl w:val="0"/>
          <w:numId w:val="42"/>
        </w:numPr>
        <w:rPr>
          <w:ins w:id="1311" w:author="DAO NAM LY" w:date="2019-07-06T06:06:00Z"/>
        </w:rPr>
      </w:pPr>
      <w:ins w:id="1312" w:author="DAO NAM LY" w:date="2019-07-06T06:06:00Z">
        <w:r>
          <w:lastRenderedPageBreak/>
          <w:t>Vị trí: Phòng mạch</w:t>
        </w:r>
      </w:ins>
    </w:p>
    <w:p w14:paraId="65551CF7" w14:textId="77777777" w:rsidR="00E054FE" w:rsidRDefault="00E054FE" w:rsidP="00E054FE">
      <w:pPr>
        <w:pStyle w:val="ListParagraph"/>
        <w:numPr>
          <w:ilvl w:val="0"/>
          <w:numId w:val="42"/>
        </w:numPr>
        <w:rPr>
          <w:ins w:id="1313" w:author="DAO NAM LY" w:date="2019-07-06T06:06:00Z"/>
        </w:rPr>
      </w:pPr>
      <w:ins w:id="1314" w:author="DAO NAM LY" w:date="2019-07-06T06:06:00Z">
        <w:r>
          <w:t>Tình hình kết nối mạng: Ổn định</w:t>
        </w:r>
      </w:ins>
    </w:p>
    <w:p w14:paraId="0D45193C" w14:textId="77777777" w:rsidR="00E054FE" w:rsidRDefault="00E054FE" w:rsidP="00E054FE">
      <w:pPr>
        <w:pStyle w:val="ListParagraph"/>
        <w:numPr>
          <w:ilvl w:val="0"/>
          <w:numId w:val="42"/>
        </w:numPr>
        <w:rPr>
          <w:ins w:id="1315" w:author="DAO NAM LY" w:date="2019-07-06T06:06:00Z"/>
        </w:rPr>
      </w:pPr>
      <w:ins w:id="1316" w:author="DAO NAM LY" w:date="2019-07-06T06:06:00Z">
        <w:r>
          <w:t>Loại kết nối: LAN, Fix BroadBand Internet,…</w:t>
        </w:r>
      </w:ins>
    </w:p>
    <w:p w14:paraId="2EE5BCAF" w14:textId="77777777" w:rsidR="00E054FE" w:rsidRPr="00725B9A" w:rsidRDefault="00E054FE" w:rsidP="00E054FE">
      <w:pPr>
        <w:pStyle w:val="ListParagraph"/>
        <w:numPr>
          <w:ilvl w:val="0"/>
          <w:numId w:val="41"/>
        </w:numPr>
        <w:rPr>
          <w:ins w:id="1317" w:author="DAO NAM LY" w:date="2019-07-06T06:06:00Z"/>
          <w:b/>
          <w:i/>
        </w:rPr>
      </w:pPr>
      <w:ins w:id="1318" w:author="DAO NAM LY" w:date="2019-07-06T06:06:00Z">
        <w:r w:rsidRPr="00725B9A">
          <w:rPr>
            <w:b/>
            <w:i/>
          </w:rPr>
          <w:t>Phần mềm:</w:t>
        </w:r>
      </w:ins>
    </w:p>
    <w:p w14:paraId="3E844DA8" w14:textId="77777777" w:rsidR="00E054FE" w:rsidRDefault="00E054FE" w:rsidP="00E054FE">
      <w:pPr>
        <w:pStyle w:val="ListParagraph"/>
        <w:numPr>
          <w:ilvl w:val="0"/>
          <w:numId w:val="43"/>
        </w:numPr>
        <w:rPr>
          <w:ins w:id="1319" w:author="DAO NAM LY" w:date="2019-07-06T06:06:00Z"/>
        </w:rPr>
      </w:pPr>
      <w:ins w:id="1320" w:author="DAO NAM LY" w:date="2019-07-06T06:06:00Z">
        <w:r>
          <w:t>Hệ điều hành: Windows XP,Vista,7,8,8.1,10…,</w:t>
        </w:r>
      </w:ins>
    </w:p>
    <w:p w14:paraId="74A3F5D4" w14:textId="77777777" w:rsidR="00E054FE" w:rsidRDefault="00E054FE" w:rsidP="00E054FE">
      <w:pPr>
        <w:pStyle w:val="ListParagraph"/>
        <w:numPr>
          <w:ilvl w:val="0"/>
          <w:numId w:val="43"/>
        </w:numPr>
        <w:rPr>
          <w:ins w:id="1321" w:author="DAO NAM LY" w:date="2019-07-06T06:06:00Z"/>
        </w:rPr>
      </w:pPr>
      <w:ins w:id="1322" w:author="DAO NAM LY" w:date="2019-07-06T06:06:00Z">
        <w:r>
          <w:t>Hệ quản trị CSDL: Microsoft SQL Server 2012,..</w:t>
        </w:r>
      </w:ins>
    </w:p>
    <w:p w14:paraId="511AB103" w14:textId="77777777" w:rsidR="00E054FE" w:rsidRPr="00725B9A" w:rsidRDefault="00E054FE" w:rsidP="00E054FE">
      <w:pPr>
        <w:pStyle w:val="ListParagraph"/>
        <w:numPr>
          <w:ilvl w:val="0"/>
          <w:numId w:val="41"/>
        </w:numPr>
        <w:rPr>
          <w:ins w:id="1323" w:author="DAO NAM LY" w:date="2019-07-06T06:06:00Z"/>
          <w:b/>
          <w:i/>
        </w:rPr>
      </w:pPr>
      <w:ins w:id="1324" w:author="DAO NAM LY" w:date="2019-07-06T06:06:00Z">
        <w:r w:rsidRPr="00725B9A">
          <w:rPr>
            <w:b/>
            <w:i/>
          </w:rPr>
          <w:t>Con người:</w:t>
        </w:r>
      </w:ins>
    </w:p>
    <w:p w14:paraId="0805A89E" w14:textId="77777777" w:rsidR="00E054FE" w:rsidRDefault="00E054FE" w:rsidP="00E054FE">
      <w:pPr>
        <w:pStyle w:val="ListParagraph"/>
        <w:numPr>
          <w:ilvl w:val="0"/>
          <w:numId w:val="44"/>
        </w:numPr>
        <w:rPr>
          <w:ins w:id="1325" w:author="DAO NAM LY" w:date="2019-07-06T06:06:00Z"/>
        </w:rPr>
      </w:pPr>
      <w:ins w:id="1326" w:author="DAO NAM LY" w:date="2019-07-06T06:06:00Z">
        <w:r>
          <w:t>Trình độ chuyên môn tin học: Phổ thông</w:t>
        </w:r>
      </w:ins>
    </w:p>
    <w:p w14:paraId="2DFADEA6" w14:textId="77777777" w:rsidR="00E054FE" w:rsidRPr="007E56BA" w:rsidRDefault="00E054FE">
      <w:pPr>
        <w:pPrChange w:id="1327" w:author="Hoan Ng" w:date="2017-03-20T21:39:00Z">
          <w:pPr>
            <w:pStyle w:val="ListParagraph"/>
            <w:numPr>
              <w:numId w:val="1"/>
            </w:numPr>
            <w:ind w:hanging="360"/>
          </w:pPr>
        </w:pPrChange>
      </w:pPr>
    </w:p>
    <w:p w14:paraId="07CB93BF" w14:textId="441EE305" w:rsidR="007E56BA" w:rsidRPr="00E054FE" w:rsidRDefault="007E56BA" w:rsidP="007E56BA">
      <w:pPr>
        <w:rPr>
          <w:b/>
          <w:sz w:val="32"/>
          <w:szCs w:val="32"/>
          <w:rPrChange w:id="1328" w:author="DAO NAM LY" w:date="2019-07-06T06:08:00Z">
            <w:rPr>
              <w:b/>
            </w:rPr>
          </w:rPrChange>
        </w:rPr>
      </w:pPr>
      <w:r w:rsidRPr="00E054FE">
        <w:rPr>
          <w:b/>
          <w:sz w:val="32"/>
          <w:szCs w:val="32"/>
          <w:rPrChange w:id="1329" w:author="DAO NAM LY" w:date="2019-07-06T06:08:00Z">
            <w:rPr>
              <w:b/>
            </w:rPr>
          </w:rPrChange>
        </w:rPr>
        <w:t xml:space="preserve">Chương </w:t>
      </w:r>
      <w:ins w:id="1330" w:author="Ngo Vi" w:date="2019-07-05T17:46:00Z">
        <w:r w:rsidR="00882F46" w:rsidRPr="00E054FE">
          <w:rPr>
            <w:b/>
            <w:sz w:val="32"/>
            <w:szCs w:val="32"/>
            <w:rPrChange w:id="1331" w:author="DAO NAM LY" w:date="2019-07-06T06:08:00Z">
              <w:rPr>
                <w:b/>
              </w:rPr>
            </w:rPrChange>
          </w:rPr>
          <w:t>2</w:t>
        </w:r>
      </w:ins>
      <w:del w:id="1332" w:author="Ngo Vi" w:date="2019-07-05T17:46:00Z">
        <w:r w:rsidRPr="00E054FE" w:rsidDel="00882F46">
          <w:rPr>
            <w:b/>
            <w:sz w:val="32"/>
            <w:szCs w:val="32"/>
            <w:rPrChange w:id="1333" w:author="DAO NAM LY" w:date="2019-07-06T06:08:00Z">
              <w:rPr>
                <w:b/>
              </w:rPr>
            </w:rPrChange>
          </w:rPr>
          <w:delText>2</w:delText>
        </w:r>
      </w:del>
      <w:r w:rsidRPr="00E054FE">
        <w:rPr>
          <w:b/>
          <w:sz w:val="32"/>
          <w:szCs w:val="32"/>
          <w:rPrChange w:id="1334" w:author="DAO NAM LY" w:date="2019-07-06T06:08:00Z">
            <w:rPr>
              <w:b/>
            </w:rPr>
          </w:rPrChange>
        </w:rPr>
        <w:t>: Phân tích</w:t>
      </w:r>
    </w:p>
    <w:p w14:paraId="27EFAB2E" w14:textId="32AB1EFC" w:rsidR="007E56BA" w:rsidRPr="00E054FE" w:rsidRDefault="007E56BA" w:rsidP="007E56BA">
      <w:pPr>
        <w:pStyle w:val="ListParagraph"/>
        <w:numPr>
          <w:ilvl w:val="0"/>
          <w:numId w:val="3"/>
        </w:numPr>
        <w:rPr>
          <w:ins w:id="1335" w:author="Hoan Ng" w:date="2017-04-05T14:44:00Z"/>
          <w:sz w:val="32"/>
          <w:szCs w:val="32"/>
          <w:rPrChange w:id="1336" w:author="DAO NAM LY" w:date="2019-07-06T06:08:00Z">
            <w:rPr>
              <w:ins w:id="1337" w:author="Hoan Ng" w:date="2017-04-05T14:44:00Z"/>
            </w:rPr>
          </w:rPrChange>
        </w:rPr>
      </w:pPr>
      <w:r w:rsidRPr="00E054FE">
        <w:rPr>
          <w:sz w:val="32"/>
          <w:szCs w:val="32"/>
          <w:rPrChange w:id="1338" w:author="DAO NAM LY" w:date="2019-07-06T06:08:00Z">
            <w:rPr/>
          </w:rPrChange>
        </w:rPr>
        <w:t>Lược đồ phân chức năng</w:t>
      </w:r>
      <w:r w:rsidR="00BC30BA" w:rsidRPr="00E054FE">
        <w:rPr>
          <w:sz w:val="32"/>
          <w:szCs w:val="32"/>
          <w:rPrChange w:id="1339" w:author="DAO NAM LY" w:date="2019-07-06T06:08:00Z">
            <w:rPr/>
          </w:rPrChange>
        </w:rPr>
        <w:t xml:space="preserve"> (FDD)</w:t>
      </w:r>
    </w:p>
    <w:p w14:paraId="69D07D77" w14:textId="04F8FE0A" w:rsidR="0095052C" w:rsidRDefault="0095052C">
      <w:pPr>
        <w:pStyle w:val="ListParagraph"/>
        <w:numPr>
          <w:ilvl w:val="1"/>
          <w:numId w:val="3"/>
        </w:numPr>
        <w:rPr>
          <w:ins w:id="1340" w:author="DAO NAM LY" w:date="2019-07-06T06:07:00Z"/>
        </w:rPr>
      </w:pPr>
      <w:ins w:id="1341" w:author="Hoan Ng" w:date="2017-04-05T14:44:00Z">
        <w:r>
          <w:t>Lược đồ FDD</w:t>
        </w:r>
      </w:ins>
    </w:p>
    <w:p w14:paraId="75987ACF" w14:textId="77F81D11" w:rsidR="00E054FE" w:rsidRDefault="00E054FE" w:rsidP="00E054FE">
      <w:pPr>
        <w:ind w:left="1080"/>
        <w:rPr>
          <w:ins w:id="1342" w:author="DAO NAM LY" w:date="2019-07-06T06:07:00Z"/>
        </w:rPr>
      </w:pPr>
    </w:p>
    <w:p w14:paraId="20984A99" w14:textId="5F3671B0" w:rsidR="00E054FE" w:rsidRDefault="00E054FE">
      <w:pPr>
        <w:ind w:left="1080"/>
        <w:rPr>
          <w:ins w:id="1343" w:author="DAO NAM LY" w:date="2019-07-05T20:40:00Z"/>
        </w:rPr>
        <w:pPrChange w:id="1344" w:author="DAO NAM LY" w:date="2019-07-06T06:07:00Z">
          <w:pPr>
            <w:pStyle w:val="ListParagraph"/>
            <w:numPr>
              <w:ilvl w:val="1"/>
              <w:numId w:val="3"/>
            </w:numPr>
            <w:ind w:left="1440" w:hanging="360"/>
          </w:pPr>
        </w:pPrChange>
      </w:pPr>
      <w:ins w:id="1345" w:author="DAO NAM LY" w:date="2019-07-05T20:37:00Z">
        <w:r>
          <w:rPr>
            <w:noProof/>
          </w:rPr>
          <mc:AlternateContent>
            <mc:Choice Requires="wps">
              <w:drawing>
                <wp:anchor distT="0" distB="0" distL="114300" distR="114300" simplePos="0" relativeHeight="251662336" behindDoc="0" locked="0" layoutInCell="1" allowOverlap="1" wp14:anchorId="0ED97C3A" wp14:editId="784380E1">
                  <wp:simplePos x="0" y="0"/>
                  <wp:positionH relativeFrom="column">
                    <wp:posOffset>1760220</wp:posOffset>
                  </wp:positionH>
                  <wp:positionV relativeFrom="paragraph">
                    <wp:posOffset>190500</wp:posOffset>
                  </wp:positionV>
                  <wp:extent cx="2468880" cy="670560"/>
                  <wp:effectExtent l="0" t="0" r="26670" b="15240"/>
                  <wp:wrapNone/>
                  <wp:docPr id="22" name="Hình chữ nhật 22"/>
                  <wp:cNvGraphicFramePr/>
                  <a:graphic xmlns:a="http://schemas.openxmlformats.org/drawingml/2006/main">
                    <a:graphicData uri="http://schemas.microsoft.com/office/word/2010/wordprocessingShape">
                      <wps:wsp>
                        <wps:cNvSpPr/>
                        <wps:spPr>
                          <a:xfrm>
                            <a:off x="0" y="0"/>
                            <a:ext cx="2468880" cy="670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447DD" w14:textId="77777777" w:rsidR="00E054FE" w:rsidRDefault="00E054FE" w:rsidP="00746327">
                              <w:pPr>
                                <w:spacing w:after="0"/>
                              </w:pPr>
                              <w:r>
                                <w:t>PHẦN MỀM QUẢN LÝ PHÒNG MẠCH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7C3A" id="Hình chữ nhật 22" o:spid="_x0000_s1026" style="position:absolute;left:0;text-align:left;margin-left:138.6pt;margin-top:15pt;width:194.4pt;height:5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" fillcolor="#5b9bd5 [3204]" strokecolor="#1f4d78 [1604]" strokeweight="1pt">
                  <v:textbox>
                    <w:txbxContent>
                      <w:p w14:paraId="4AF447DD" w14:textId="77777777" w:rsidR="00E054FE" w:rsidRDefault="00E054FE" w:rsidP="00746327">
                        <w:pPr>
                          <w:spacing w:after="0"/>
                        </w:pPr>
                        <w:r>
                          <w:t>PHẦN MỀM QUẢN LÝ PHÒNG MẠCH TƯ</w:t>
                        </w:r>
                      </w:p>
                    </w:txbxContent>
                  </v:textbox>
                </v:rect>
              </w:pict>
            </mc:Fallback>
          </mc:AlternateContent>
        </w:r>
      </w:ins>
    </w:p>
    <w:p w14:paraId="63F9A75D" w14:textId="77777777" w:rsidR="00746327" w:rsidRDefault="00746327">
      <w:pPr>
        <w:pStyle w:val="ListParagraph"/>
        <w:ind w:left="1440"/>
        <w:rPr>
          <w:ins w:id="1346" w:author="DAO NAM LY" w:date="2019-07-05T20:37:00Z"/>
        </w:rPr>
        <w:pPrChange w:id="1347" w:author="DAO NAM LY" w:date="2019-07-05T20:40:00Z">
          <w:pPr>
            <w:pStyle w:val="ListParagraph"/>
            <w:numPr>
              <w:ilvl w:val="1"/>
              <w:numId w:val="3"/>
            </w:numPr>
            <w:ind w:left="1440" w:hanging="360"/>
          </w:pPr>
        </w:pPrChange>
      </w:pPr>
    </w:p>
    <w:p w14:paraId="6B969E71" w14:textId="66348627" w:rsidR="00746327" w:rsidRDefault="00746327" w:rsidP="00746327">
      <w:pPr>
        <w:rPr>
          <w:ins w:id="1348" w:author="DAO NAM LY" w:date="2019-07-05T20:38:00Z"/>
        </w:rPr>
      </w:pPr>
    </w:p>
    <w:p w14:paraId="45E8C636" w14:textId="75EA74FB" w:rsidR="00746327" w:rsidRPr="00746327" w:rsidRDefault="00746327">
      <w:pPr>
        <w:rPr>
          <w:ins w:id="1349" w:author="DAO NAM LY" w:date="2019-07-05T20:37:00Z"/>
          <w:rPrChange w:id="1350" w:author="DAO NAM LY" w:date="2019-07-05T20:37:00Z">
            <w:rPr>
              <w:ins w:id="1351" w:author="DAO NAM LY" w:date="2019-07-05T20:37:00Z"/>
              <w:u w:val="single"/>
            </w:rPr>
          </w:rPrChange>
        </w:rPr>
        <w:pPrChange w:id="1352" w:author="DAO NAM LY" w:date="2019-07-05T20:37:00Z">
          <w:pPr>
            <w:pStyle w:val="ListParagraph"/>
            <w:numPr>
              <w:numId w:val="3"/>
            </w:numPr>
            <w:ind w:left="990" w:hanging="360"/>
          </w:pPr>
        </w:pPrChange>
      </w:pPr>
      <w:ins w:id="1353" w:author="DAO NAM LY" w:date="2019-07-05T20:37:00Z">
        <w:r>
          <w:rPr>
            <w:noProof/>
          </w:rPr>
          <mc:AlternateContent>
            <mc:Choice Requires="wps">
              <w:drawing>
                <wp:anchor distT="0" distB="0" distL="114300" distR="114300" simplePos="0" relativeHeight="251688960" behindDoc="0" locked="0" layoutInCell="1" allowOverlap="1" wp14:anchorId="5DC8289D" wp14:editId="62CAF9F5">
                  <wp:simplePos x="0" y="0"/>
                  <wp:positionH relativeFrom="column">
                    <wp:posOffset>3025140</wp:posOffset>
                  </wp:positionH>
                  <wp:positionV relativeFrom="paragraph">
                    <wp:posOffset>7620</wp:posOffset>
                  </wp:positionV>
                  <wp:extent cx="0" cy="281940"/>
                  <wp:effectExtent l="0" t="0" r="38100" b="22860"/>
                  <wp:wrapNone/>
                  <wp:docPr id="41" name="Đường nối Thẳng 41"/>
                  <wp:cNvGraphicFramePr/>
                  <a:graphic xmlns:a="http://schemas.openxmlformats.org/drawingml/2006/main">
                    <a:graphicData uri="http://schemas.microsoft.com/office/word/2010/wordprocessingShape">
                      <wps:wsp>
                        <wps:cNvCnPr/>
                        <wps:spPr>
                          <a:xfrm flipH="1" flipV="1">
                            <a:off x="0" y="0"/>
                            <a:ext cx="0" cy="28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AACA4" id="Đường nối Thẳng 41"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2pt,.6pt" to="238.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" strokecolor="#5b9bd5 [3204]" strokeweight=".5pt">
                  <v:stroke joinstyle="miter"/>
                </v:line>
              </w:pict>
            </mc:Fallback>
          </mc:AlternateContent>
        </w:r>
      </w:ins>
    </w:p>
    <w:p w14:paraId="0E08D57E" w14:textId="50072B3E" w:rsidR="00746327" w:rsidRDefault="00746327">
      <w:pPr>
        <w:rPr>
          <w:ins w:id="1354" w:author="DAO NAM LY" w:date="2019-07-05T20:37:00Z"/>
        </w:rPr>
        <w:pPrChange w:id="1355" w:author="DAO NAM LY" w:date="2019-07-05T20:38:00Z">
          <w:pPr>
            <w:pStyle w:val="ListParagraph"/>
            <w:numPr>
              <w:numId w:val="3"/>
            </w:numPr>
            <w:ind w:left="990" w:hanging="360"/>
          </w:pPr>
        </w:pPrChange>
      </w:pPr>
      <w:ins w:id="1356" w:author="DAO NAM LY" w:date="2019-07-05T20:37:00Z">
        <w:r>
          <w:rPr>
            <w:noProof/>
          </w:rPr>
          <mc:AlternateContent>
            <mc:Choice Requires="wps">
              <w:drawing>
                <wp:anchor distT="0" distB="0" distL="114300" distR="114300" simplePos="0" relativeHeight="251664384" behindDoc="0" locked="0" layoutInCell="1" allowOverlap="1" wp14:anchorId="158573F5" wp14:editId="56F2700A">
                  <wp:simplePos x="0" y="0"/>
                  <wp:positionH relativeFrom="margin">
                    <wp:posOffset>-327660</wp:posOffset>
                  </wp:positionH>
                  <wp:positionV relativeFrom="paragraph">
                    <wp:posOffset>171450</wp:posOffset>
                  </wp:positionV>
                  <wp:extent cx="937260" cy="480060"/>
                  <wp:effectExtent l="0" t="0" r="15240" b="15240"/>
                  <wp:wrapNone/>
                  <wp:docPr id="31" name="Hình chữ nhật 31"/>
                  <wp:cNvGraphicFramePr/>
                  <a:graphic xmlns:a="http://schemas.openxmlformats.org/drawingml/2006/main">
                    <a:graphicData uri="http://schemas.microsoft.com/office/word/2010/wordprocessingShape">
                      <wps:wsp>
                        <wps:cNvSpPr/>
                        <wps:spPr>
                          <a:xfrm>
                            <a:off x="0" y="0"/>
                            <a:ext cx="9372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7101FE" w14:textId="77777777" w:rsidR="00E054FE" w:rsidRPr="00162517" w:rsidRDefault="00E054FE" w:rsidP="00746327">
                              <w:pPr>
                                <w:spacing w:after="0"/>
                                <w:jc w:val="center"/>
                                <w:rPr>
                                  <w:rFonts w:ascii="Arial" w:hAnsi="Arial" w:cs="Arial"/>
                                </w:rPr>
                              </w:pPr>
                              <w:r w:rsidRPr="00162517">
                                <w:rPr>
                                  <w:rFonts w:ascii="Arial" w:hAnsi="Arial" w:cs="Arial"/>
                                </w:rPr>
                                <w:t>TÌM KIẾM/</w:t>
                              </w:r>
                            </w:p>
                            <w:p w14:paraId="1D663129" w14:textId="77777777" w:rsidR="00E054FE" w:rsidRPr="00162517" w:rsidRDefault="00E054FE" w:rsidP="00746327">
                              <w:pPr>
                                <w:spacing w:after="0"/>
                                <w:jc w:val="center"/>
                                <w:rPr>
                                  <w:rFonts w:ascii="Arial" w:hAnsi="Arial" w:cs="Arial"/>
                                </w:rPr>
                              </w:pPr>
                              <w:r w:rsidRPr="00162517">
                                <w:rPr>
                                  <w:rFonts w:ascii="Arial" w:hAnsi="Arial" w:cs="Arial"/>
                                </w:rPr>
                                <w:t>TRA CỨU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573F5" id="Hình chữ nhật 31" o:spid="_x0000_s1027" style="position:absolute;margin-left:-25.8pt;margin-top:13.5pt;width:73.8pt;height:37.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" fillcolor="#5b9bd5 [3204]" strokecolor="#1f4d78 [1604]" strokeweight="1pt">
                  <v:textbox>
                    <w:txbxContent>
                      <w:p w14:paraId="2F7101FE" w14:textId="77777777" w:rsidR="00E054FE" w:rsidRPr="00162517" w:rsidRDefault="00E054FE" w:rsidP="00746327">
                        <w:pPr>
                          <w:spacing w:after="0"/>
                          <w:jc w:val="center"/>
                          <w:rPr>
                            <w:rFonts w:ascii="Arial" w:hAnsi="Arial" w:cs="Arial"/>
                          </w:rPr>
                        </w:pPr>
                        <w:r w:rsidRPr="00162517">
                          <w:rPr>
                            <w:rFonts w:ascii="Arial" w:hAnsi="Arial" w:cs="Arial"/>
                          </w:rPr>
                          <w:t>TÌM KIẾM/</w:t>
                        </w:r>
                      </w:p>
                      <w:p w14:paraId="1D663129" w14:textId="77777777" w:rsidR="00E054FE" w:rsidRPr="00162517" w:rsidRDefault="00E054FE" w:rsidP="00746327">
                        <w:pPr>
                          <w:spacing w:after="0"/>
                          <w:jc w:val="center"/>
                          <w:rPr>
                            <w:rFonts w:ascii="Arial" w:hAnsi="Arial" w:cs="Arial"/>
                          </w:rPr>
                        </w:pPr>
                        <w:r w:rsidRPr="00162517">
                          <w:rPr>
                            <w:rFonts w:ascii="Arial" w:hAnsi="Arial" w:cs="Arial"/>
                          </w:rPr>
                          <w:t>TRA CỨU</w:t>
                        </w: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1FE40D90" wp14:editId="39BCB3F8">
                  <wp:simplePos x="0" y="0"/>
                  <wp:positionH relativeFrom="margin">
                    <wp:posOffset>5158740</wp:posOffset>
                  </wp:positionH>
                  <wp:positionV relativeFrom="paragraph">
                    <wp:posOffset>156210</wp:posOffset>
                  </wp:positionV>
                  <wp:extent cx="693420" cy="502920"/>
                  <wp:effectExtent l="0" t="0" r="11430" b="11430"/>
                  <wp:wrapNone/>
                  <wp:docPr id="24" name="Hình chữ nhật 24"/>
                  <wp:cNvGraphicFramePr/>
                  <a:graphic xmlns:a="http://schemas.openxmlformats.org/drawingml/2006/main">
                    <a:graphicData uri="http://schemas.microsoft.com/office/word/2010/wordprocessingShape">
                      <wps:wsp>
                        <wps:cNvSpPr/>
                        <wps:spPr>
                          <a:xfrm>
                            <a:off x="0" y="0"/>
                            <a:ext cx="69342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883DF" w14:textId="77777777" w:rsidR="00E054FE" w:rsidRPr="00162517" w:rsidRDefault="00E054FE" w:rsidP="00746327">
                              <w:pPr>
                                <w:spacing w:after="0"/>
                                <w:jc w:val="center"/>
                                <w:rPr>
                                  <w:rFonts w:ascii="Arial" w:hAnsi="Arial" w:cs="Arial"/>
                                </w:rPr>
                              </w:pPr>
                              <w:r w:rsidRPr="00162517">
                                <w:rPr>
                                  <w:rFonts w:ascii="Arial" w:hAnsi="Arial" w:cs="Arial"/>
                                </w:rP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40D90" id="Hình chữ nhật 24" o:spid="_x0000_s1028" style="position:absolute;margin-left:406.2pt;margin-top:12.3pt;width:54.6pt;height:39.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" fillcolor="#5b9bd5 [3204]" strokecolor="#1f4d78 [1604]" strokeweight="1pt">
                  <v:textbox>
                    <w:txbxContent>
                      <w:p w14:paraId="7A3883DF" w14:textId="77777777" w:rsidR="00E054FE" w:rsidRPr="00162517" w:rsidRDefault="00E054FE" w:rsidP="00746327">
                        <w:pPr>
                          <w:spacing w:after="0"/>
                          <w:jc w:val="center"/>
                          <w:rPr>
                            <w:rFonts w:ascii="Arial" w:hAnsi="Arial" w:cs="Arial"/>
                          </w:rPr>
                        </w:pPr>
                        <w:r w:rsidRPr="00162517">
                          <w:rPr>
                            <w:rFonts w:ascii="Arial" w:hAnsi="Arial" w:cs="Arial"/>
                          </w:rPr>
                          <w:t>BÁO CÁO</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2AAA3635" wp14:editId="5EEE5DB4">
                  <wp:simplePos x="0" y="0"/>
                  <wp:positionH relativeFrom="column">
                    <wp:posOffset>5509260</wp:posOffset>
                  </wp:positionH>
                  <wp:positionV relativeFrom="paragraph">
                    <wp:posOffset>3810</wp:posOffset>
                  </wp:positionV>
                  <wp:extent cx="0" cy="152400"/>
                  <wp:effectExtent l="0" t="0" r="38100" b="19050"/>
                  <wp:wrapNone/>
                  <wp:docPr id="51" name="Đường nối Thẳng 51"/>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F51AB" id="Đường nối Thẳng 5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8pt,.3pt" to="433.8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" strokecolor="#5b9bd5 [3204]" strokeweight=".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798DA30C" wp14:editId="49B4E956">
                  <wp:simplePos x="0" y="0"/>
                  <wp:positionH relativeFrom="column">
                    <wp:posOffset>4648200</wp:posOffset>
                  </wp:positionH>
                  <wp:positionV relativeFrom="paragraph">
                    <wp:posOffset>11430</wp:posOffset>
                  </wp:positionV>
                  <wp:extent cx="0" cy="137160"/>
                  <wp:effectExtent l="0" t="0" r="38100" b="15240"/>
                  <wp:wrapNone/>
                  <wp:docPr id="50" name="Đường nối Thẳng 50"/>
                  <wp:cNvGraphicFramePr/>
                  <a:graphic xmlns:a="http://schemas.openxmlformats.org/drawingml/2006/main">
                    <a:graphicData uri="http://schemas.microsoft.com/office/word/2010/wordprocessingShape">
                      <wps:wsp>
                        <wps:cNvCnPr/>
                        <wps:spPr>
                          <a:xfrm flipV="1">
                            <a:off x="0" y="0"/>
                            <a:ext cx="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73947C" id="Đường nối Thẳng 50"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66pt,.9pt" to="3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" strokecolor="#5b9bd5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3C686A53" wp14:editId="0CC3C314">
                  <wp:simplePos x="0" y="0"/>
                  <wp:positionH relativeFrom="column">
                    <wp:posOffset>3680460</wp:posOffset>
                  </wp:positionH>
                  <wp:positionV relativeFrom="paragraph">
                    <wp:posOffset>11430</wp:posOffset>
                  </wp:positionV>
                  <wp:extent cx="0" cy="160020"/>
                  <wp:effectExtent l="0" t="0" r="38100" b="11430"/>
                  <wp:wrapNone/>
                  <wp:docPr id="49" name="Đường nối Thẳng 49"/>
                  <wp:cNvGraphicFramePr/>
                  <a:graphic xmlns:a="http://schemas.openxmlformats.org/drawingml/2006/main">
                    <a:graphicData uri="http://schemas.microsoft.com/office/word/2010/wordprocessingShape">
                      <wps:wsp>
                        <wps:cNvCnPr/>
                        <wps:spPr>
                          <a:xfrm flipV="1">
                            <a:off x="0" y="0"/>
                            <a:ext cx="0" cy="160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44FA32" id="Đường nối Thẳng 49"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289.8pt,.9pt" to="289.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" strokecolor="#5b9bd5 [3204]" strokeweight=".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4D1F9056" wp14:editId="4EF10450">
                  <wp:simplePos x="0" y="0"/>
                  <wp:positionH relativeFrom="column">
                    <wp:posOffset>3032760</wp:posOffset>
                  </wp:positionH>
                  <wp:positionV relativeFrom="paragraph">
                    <wp:posOffset>3810</wp:posOffset>
                  </wp:positionV>
                  <wp:extent cx="3246120" cy="220980"/>
                  <wp:effectExtent l="0" t="0" r="106680" b="26670"/>
                  <wp:wrapNone/>
                  <wp:docPr id="48" name="Đường kết nối: Mũi tên Gấp khúc 48"/>
                  <wp:cNvGraphicFramePr/>
                  <a:graphic xmlns:a="http://schemas.openxmlformats.org/drawingml/2006/main">
                    <a:graphicData uri="http://schemas.microsoft.com/office/word/2010/wordprocessingShape">
                      <wps:wsp>
                        <wps:cNvCnPr/>
                        <wps:spPr>
                          <a:xfrm>
                            <a:off x="0" y="0"/>
                            <a:ext cx="3246120" cy="220980"/>
                          </a:xfrm>
                          <a:prstGeom prst="bentConnector3">
                            <a:avLst>
                              <a:gd name="adj1" fmla="val 10219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BCEC38"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48" o:spid="_x0000_s1026" type="#_x0000_t34" style="position:absolute;margin-left:238.8pt;margin-top:.3pt;width:255.6pt;height:1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" adj="22075" strokecolor="#5b9bd5 [3204]" strokeweight=".5pt"/>
              </w:pict>
            </mc:Fallback>
          </mc:AlternateContent>
        </w:r>
        <w:r>
          <w:rPr>
            <w:noProof/>
          </w:rPr>
          <mc:AlternateContent>
            <mc:Choice Requires="wps">
              <w:drawing>
                <wp:anchor distT="0" distB="0" distL="114300" distR="114300" simplePos="0" relativeHeight="251692032" behindDoc="0" locked="0" layoutInCell="1" allowOverlap="1" wp14:anchorId="0F3F5F6F" wp14:editId="0D3CEE28">
                  <wp:simplePos x="0" y="0"/>
                  <wp:positionH relativeFrom="column">
                    <wp:posOffset>2575560</wp:posOffset>
                  </wp:positionH>
                  <wp:positionV relativeFrom="paragraph">
                    <wp:posOffset>11430</wp:posOffset>
                  </wp:positionV>
                  <wp:extent cx="0" cy="175260"/>
                  <wp:effectExtent l="0" t="0" r="38100" b="15240"/>
                  <wp:wrapNone/>
                  <wp:docPr id="46" name="Đường nối Thẳng 46"/>
                  <wp:cNvGraphicFramePr/>
                  <a:graphic xmlns:a="http://schemas.openxmlformats.org/drawingml/2006/main">
                    <a:graphicData uri="http://schemas.microsoft.com/office/word/2010/wordprocessingShape">
                      <wps:wsp>
                        <wps:cNvCnPr/>
                        <wps:spPr>
                          <a:xfrm flipV="1">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56E7D" id="Đường nối Thẳng 4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202.8pt,.9pt" to="202.8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" strokecolor="#5b9bd5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75893D49" wp14:editId="2D0101AC">
                  <wp:simplePos x="0" y="0"/>
                  <wp:positionH relativeFrom="column">
                    <wp:posOffset>1394460</wp:posOffset>
                  </wp:positionH>
                  <wp:positionV relativeFrom="paragraph">
                    <wp:posOffset>3810</wp:posOffset>
                  </wp:positionV>
                  <wp:extent cx="7620" cy="190500"/>
                  <wp:effectExtent l="0" t="0" r="30480" b="19050"/>
                  <wp:wrapNone/>
                  <wp:docPr id="43" name="Đường nối Thẳng 43"/>
                  <wp:cNvGraphicFramePr/>
                  <a:graphic xmlns:a="http://schemas.openxmlformats.org/drawingml/2006/main">
                    <a:graphicData uri="http://schemas.microsoft.com/office/word/2010/wordprocessingShape">
                      <wps:wsp>
                        <wps:cNvCnPr/>
                        <wps:spPr>
                          <a:xfrm flipV="1">
                            <a:off x="0" y="0"/>
                            <a:ext cx="762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7A747" id="Đường nối Thẳng 4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8pt,.3pt" to="110.4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" strokecolor="#5b9bd5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1AA9E98C" wp14:editId="03714CF8">
                  <wp:simplePos x="0" y="0"/>
                  <wp:positionH relativeFrom="column">
                    <wp:posOffset>137160</wp:posOffset>
                  </wp:positionH>
                  <wp:positionV relativeFrom="paragraph">
                    <wp:posOffset>3810</wp:posOffset>
                  </wp:positionV>
                  <wp:extent cx="2887980" cy="205740"/>
                  <wp:effectExtent l="0" t="0" r="26670" b="22860"/>
                  <wp:wrapNone/>
                  <wp:docPr id="42" name="Đường kết nối: Mũi tên Gấp khúc 42"/>
                  <wp:cNvGraphicFramePr/>
                  <a:graphic xmlns:a="http://schemas.openxmlformats.org/drawingml/2006/main">
                    <a:graphicData uri="http://schemas.microsoft.com/office/word/2010/wordprocessingShape">
                      <wps:wsp>
                        <wps:cNvCnPr/>
                        <wps:spPr>
                          <a:xfrm flipH="1">
                            <a:off x="0" y="0"/>
                            <a:ext cx="2887980" cy="205740"/>
                          </a:xfrm>
                          <a:prstGeom prst="bentConnector3">
                            <a:avLst>
                              <a:gd name="adj1" fmla="val 9986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66903" id="Đường kết nối: Mũi tên Gấp khúc 42" o:spid="_x0000_s1026" type="#_x0000_t34" style="position:absolute;margin-left:10.8pt;margin-top:.3pt;width:227.4pt;height:16.2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" adj="21571" strokecolor="#5b9bd5 [3204]" strokeweight=".5pt"/>
              </w:pict>
            </mc:Fallback>
          </mc:AlternateContent>
        </w:r>
        <w:r>
          <w:rPr>
            <w:noProof/>
          </w:rPr>
          <mc:AlternateContent>
            <mc:Choice Requires="wps">
              <w:drawing>
                <wp:anchor distT="0" distB="0" distL="114300" distR="114300" simplePos="0" relativeHeight="251687936" behindDoc="0" locked="0" layoutInCell="1" allowOverlap="1" wp14:anchorId="2CA286E9" wp14:editId="721E50B0">
                  <wp:simplePos x="0" y="0"/>
                  <wp:positionH relativeFrom="column">
                    <wp:posOffset>6004560</wp:posOffset>
                  </wp:positionH>
                  <wp:positionV relativeFrom="paragraph">
                    <wp:posOffset>148590</wp:posOffset>
                  </wp:positionV>
                  <wp:extent cx="723900" cy="510540"/>
                  <wp:effectExtent l="0" t="0" r="19050" b="22860"/>
                  <wp:wrapNone/>
                  <wp:docPr id="37" name="Hình chữ nhật 37"/>
                  <wp:cNvGraphicFramePr/>
                  <a:graphic xmlns:a="http://schemas.openxmlformats.org/drawingml/2006/main">
                    <a:graphicData uri="http://schemas.microsoft.com/office/word/2010/wordprocessingShape">
                      <wps:wsp>
                        <wps:cNvSpPr/>
                        <wps:spPr>
                          <a:xfrm>
                            <a:off x="0" y="0"/>
                            <a:ext cx="723900" cy="510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26D4FA" w14:textId="77777777" w:rsidR="00E054FE" w:rsidRPr="00162517" w:rsidRDefault="00E054FE" w:rsidP="00746327">
                              <w:pPr>
                                <w:spacing w:after="0"/>
                                <w:jc w:val="center"/>
                                <w:rPr>
                                  <w:rFonts w:ascii="Arial" w:hAnsi="Arial" w:cs="Arial"/>
                                </w:rPr>
                              </w:pPr>
                              <w:r>
                                <w:rPr>
                                  <w:rFonts w:ascii="Arial" w:hAnsi="Arial" w:cs="Arial"/>
                                </w:rPr>
                                <w:t>THAY ĐỔI QĐ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286E9" id="Hình chữ nhật 37" o:spid="_x0000_s1029" style="position:absolute;margin-left:472.8pt;margin-top:11.7pt;width:57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" fillcolor="#5b9bd5 [3204]" strokecolor="#1f4d78 [1604]" strokeweight="1pt">
                  <v:textbox>
                    <w:txbxContent>
                      <w:p w14:paraId="4726D4FA" w14:textId="77777777" w:rsidR="00E054FE" w:rsidRPr="00162517" w:rsidRDefault="00E054FE" w:rsidP="00746327">
                        <w:pPr>
                          <w:spacing w:after="0"/>
                          <w:jc w:val="center"/>
                          <w:rPr>
                            <w:rFonts w:ascii="Arial" w:hAnsi="Arial" w:cs="Arial"/>
                          </w:rPr>
                        </w:pPr>
                        <w:r>
                          <w:rPr>
                            <w:rFonts w:ascii="Arial" w:hAnsi="Arial" w:cs="Arial"/>
                          </w:rPr>
                          <w:t>THAY ĐỔI QĐ</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100A6B0C" wp14:editId="7AB96F9E">
                  <wp:simplePos x="0" y="0"/>
                  <wp:positionH relativeFrom="column">
                    <wp:posOffset>4305300</wp:posOffset>
                  </wp:positionH>
                  <wp:positionV relativeFrom="paragraph">
                    <wp:posOffset>156210</wp:posOffset>
                  </wp:positionV>
                  <wp:extent cx="685800" cy="502920"/>
                  <wp:effectExtent l="0" t="0" r="19050" b="11430"/>
                  <wp:wrapNone/>
                  <wp:docPr id="27" name="Hình chữ nhật 27"/>
                  <wp:cNvGraphicFramePr/>
                  <a:graphic xmlns:a="http://schemas.openxmlformats.org/drawingml/2006/main">
                    <a:graphicData uri="http://schemas.microsoft.com/office/word/2010/wordprocessingShape">
                      <wps:wsp>
                        <wps:cNvSpPr/>
                        <wps:spPr>
                          <a:xfrm>
                            <a:off x="0" y="0"/>
                            <a:ext cx="68580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284AC0" w14:textId="77777777" w:rsidR="00E054FE" w:rsidRPr="00162517" w:rsidRDefault="00E054FE" w:rsidP="00746327">
                              <w:pPr>
                                <w:spacing w:after="0"/>
                                <w:jc w:val="center"/>
                                <w:rPr>
                                  <w:rFonts w:ascii="Arial" w:hAnsi="Arial" w:cs="Arial"/>
                                </w:rPr>
                              </w:pPr>
                              <w:r w:rsidRPr="00162517">
                                <w:rPr>
                                  <w:rFonts w:ascii="Arial" w:hAnsi="Arial" w:cs="Arial"/>
                                </w:rPr>
                                <w:t>KHÁM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A6B0C" id="Hình chữ nhật 27" o:spid="_x0000_s1030" style="position:absolute;margin-left:339pt;margin-top:12.3pt;width:54pt;height:3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" fillcolor="#5b9bd5 [3204]" strokecolor="#1f4d78 [1604]" strokeweight="1pt">
                  <v:textbox>
                    <w:txbxContent>
                      <w:p w14:paraId="28284AC0" w14:textId="77777777" w:rsidR="00E054FE" w:rsidRPr="00162517" w:rsidRDefault="00E054FE" w:rsidP="00746327">
                        <w:pPr>
                          <w:spacing w:after="0"/>
                          <w:jc w:val="center"/>
                          <w:rPr>
                            <w:rFonts w:ascii="Arial" w:hAnsi="Arial" w:cs="Arial"/>
                          </w:rPr>
                        </w:pPr>
                        <w:r w:rsidRPr="00162517">
                          <w:rPr>
                            <w:rFonts w:ascii="Arial" w:hAnsi="Arial" w:cs="Arial"/>
                          </w:rPr>
                          <w:t>KHÁM BỆNH</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6FBEC72" wp14:editId="79AAA88D">
                  <wp:simplePos x="0" y="0"/>
                  <wp:positionH relativeFrom="column">
                    <wp:posOffset>3299460</wp:posOffset>
                  </wp:positionH>
                  <wp:positionV relativeFrom="paragraph">
                    <wp:posOffset>171450</wp:posOffset>
                  </wp:positionV>
                  <wp:extent cx="815340" cy="495300"/>
                  <wp:effectExtent l="0" t="0" r="22860" b="19050"/>
                  <wp:wrapNone/>
                  <wp:docPr id="28" name="Hình chữ nhật 28"/>
                  <wp:cNvGraphicFramePr/>
                  <a:graphic xmlns:a="http://schemas.openxmlformats.org/drawingml/2006/main">
                    <a:graphicData uri="http://schemas.microsoft.com/office/word/2010/wordprocessingShape">
                      <wps:wsp>
                        <wps:cNvSpPr/>
                        <wps:spPr>
                          <a:xfrm>
                            <a:off x="0" y="0"/>
                            <a:ext cx="81534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6D844" w14:textId="77777777" w:rsidR="00E054FE" w:rsidRPr="00162517" w:rsidRDefault="00E054FE" w:rsidP="00746327">
                              <w:pPr>
                                <w:spacing w:after="0"/>
                                <w:jc w:val="center"/>
                                <w:rPr>
                                  <w:rFonts w:ascii="Arial" w:hAnsi="Arial" w:cs="Arial"/>
                                </w:rPr>
                              </w:pPr>
                              <w:r w:rsidRPr="00162517">
                                <w:rPr>
                                  <w:rFonts w:ascii="Arial" w:hAnsi="Arial" w:cs="Arial"/>
                                </w:rPr>
                                <w:t xml:space="preserve">QUẢN LÝ </w:t>
                              </w:r>
                            </w:p>
                            <w:p w14:paraId="78F37BDF" w14:textId="77777777" w:rsidR="00E054FE" w:rsidRPr="00162517" w:rsidRDefault="00E054FE" w:rsidP="00746327">
                              <w:pPr>
                                <w:spacing w:after="0"/>
                                <w:jc w:val="center"/>
                                <w:rPr>
                                  <w:rFonts w:ascii="Arial" w:hAnsi="Arial" w:cs="Arial"/>
                                </w:rPr>
                              </w:pPr>
                              <w:r w:rsidRPr="00162517">
                                <w:rPr>
                                  <w:rFonts w:ascii="Arial" w:hAnsi="Arial" w:cs="Arial"/>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BEC72" id="Hình chữ nhật 28" o:spid="_x0000_s1031" style="position:absolute;margin-left:259.8pt;margin-top:13.5pt;width:64.2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" fillcolor="#5b9bd5 [3204]" strokecolor="#1f4d78 [1604]" strokeweight="1pt">
                  <v:textbox>
                    <w:txbxContent>
                      <w:p w14:paraId="1F96D844" w14:textId="77777777" w:rsidR="00E054FE" w:rsidRPr="00162517" w:rsidRDefault="00E054FE" w:rsidP="00746327">
                        <w:pPr>
                          <w:spacing w:after="0"/>
                          <w:jc w:val="center"/>
                          <w:rPr>
                            <w:rFonts w:ascii="Arial" w:hAnsi="Arial" w:cs="Arial"/>
                          </w:rPr>
                        </w:pPr>
                        <w:r w:rsidRPr="00162517">
                          <w:rPr>
                            <w:rFonts w:ascii="Arial" w:hAnsi="Arial" w:cs="Arial"/>
                          </w:rPr>
                          <w:t xml:space="preserve">QUẢN LÝ </w:t>
                        </w:r>
                      </w:p>
                      <w:p w14:paraId="78F37BDF" w14:textId="77777777" w:rsidR="00E054FE" w:rsidRPr="00162517" w:rsidRDefault="00E054FE" w:rsidP="00746327">
                        <w:pPr>
                          <w:spacing w:after="0"/>
                          <w:jc w:val="center"/>
                          <w:rPr>
                            <w:rFonts w:ascii="Arial" w:hAnsi="Arial" w:cs="Arial"/>
                          </w:rPr>
                        </w:pPr>
                        <w:r w:rsidRPr="00162517">
                          <w:rPr>
                            <w:rFonts w:ascii="Arial" w:hAnsi="Arial" w:cs="Arial"/>
                          </w:rPr>
                          <w:t>THUỐC</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231132F1" wp14:editId="65DC1BFE">
                  <wp:simplePos x="0" y="0"/>
                  <wp:positionH relativeFrom="margin">
                    <wp:posOffset>2118360</wp:posOffset>
                  </wp:positionH>
                  <wp:positionV relativeFrom="paragraph">
                    <wp:posOffset>186690</wp:posOffset>
                  </wp:positionV>
                  <wp:extent cx="952500" cy="487680"/>
                  <wp:effectExtent l="0" t="0" r="19050" b="26670"/>
                  <wp:wrapNone/>
                  <wp:docPr id="29" name="Hình chữ nhật 29"/>
                  <wp:cNvGraphicFramePr/>
                  <a:graphic xmlns:a="http://schemas.openxmlformats.org/drawingml/2006/main">
                    <a:graphicData uri="http://schemas.microsoft.com/office/word/2010/wordprocessingShape">
                      <wps:wsp>
                        <wps:cNvSpPr/>
                        <wps:spPr>
                          <a:xfrm>
                            <a:off x="0" y="0"/>
                            <a:ext cx="9525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0DAD1" w14:textId="77777777" w:rsidR="00E054FE" w:rsidRPr="00162517" w:rsidRDefault="00E054FE" w:rsidP="00746327">
                              <w:pPr>
                                <w:spacing w:after="0"/>
                                <w:jc w:val="center"/>
                                <w:rPr>
                                  <w:rFonts w:ascii="Arial" w:hAnsi="Arial" w:cs="Arial"/>
                                </w:rPr>
                              </w:pPr>
                              <w:r w:rsidRPr="00162517">
                                <w:rPr>
                                  <w:rFonts w:ascii="Arial" w:hAnsi="Arial" w:cs="Arial"/>
                                </w:rPr>
                                <w:t xml:space="preserve">QUẢN LÝ </w:t>
                              </w:r>
                            </w:p>
                            <w:p w14:paraId="67F75E23" w14:textId="77777777" w:rsidR="00E054FE" w:rsidRPr="00162517" w:rsidRDefault="00E054FE" w:rsidP="00746327">
                              <w:pPr>
                                <w:spacing w:after="0"/>
                                <w:jc w:val="center"/>
                                <w:rPr>
                                  <w:rFonts w:ascii="Arial" w:hAnsi="Arial" w:cs="Arial"/>
                                </w:rPr>
                              </w:pPr>
                              <w:r w:rsidRPr="00162517">
                                <w:rPr>
                                  <w:rFonts w:ascii="Arial" w:hAnsi="Arial" w:cs="Arial"/>
                                </w:rPr>
                                <w:t>LOẠI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132F1" id="Hình chữ nhật 29" o:spid="_x0000_s1032" style="position:absolute;margin-left:166.8pt;margin-top:14.7pt;width:75pt;height:38.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" fillcolor="#5b9bd5 [3204]" strokecolor="#1f4d78 [1604]" strokeweight="1pt">
                  <v:textbox>
                    <w:txbxContent>
                      <w:p w14:paraId="5AA0DAD1" w14:textId="77777777" w:rsidR="00E054FE" w:rsidRPr="00162517" w:rsidRDefault="00E054FE" w:rsidP="00746327">
                        <w:pPr>
                          <w:spacing w:after="0"/>
                          <w:jc w:val="center"/>
                          <w:rPr>
                            <w:rFonts w:ascii="Arial" w:hAnsi="Arial" w:cs="Arial"/>
                          </w:rPr>
                        </w:pPr>
                        <w:r w:rsidRPr="00162517">
                          <w:rPr>
                            <w:rFonts w:ascii="Arial" w:hAnsi="Arial" w:cs="Arial"/>
                          </w:rPr>
                          <w:t xml:space="preserve">QUẢN LÝ </w:t>
                        </w:r>
                      </w:p>
                      <w:p w14:paraId="67F75E23" w14:textId="77777777" w:rsidR="00E054FE" w:rsidRPr="00162517" w:rsidRDefault="00E054FE" w:rsidP="00746327">
                        <w:pPr>
                          <w:spacing w:after="0"/>
                          <w:jc w:val="center"/>
                          <w:rPr>
                            <w:rFonts w:ascii="Arial" w:hAnsi="Arial" w:cs="Arial"/>
                          </w:rPr>
                        </w:pPr>
                        <w:r w:rsidRPr="00162517">
                          <w:rPr>
                            <w:rFonts w:ascii="Arial" w:hAnsi="Arial" w:cs="Arial"/>
                          </w:rPr>
                          <w:t>LOẠI BỆNH</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482AD450" wp14:editId="2E1FD043">
                  <wp:simplePos x="0" y="0"/>
                  <wp:positionH relativeFrom="column">
                    <wp:posOffset>853440</wp:posOffset>
                  </wp:positionH>
                  <wp:positionV relativeFrom="paragraph">
                    <wp:posOffset>194310</wp:posOffset>
                  </wp:positionV>
                  <wp:extent cx="1043940" cy="487680"/>
                  <wp:effectExtent l="0" t="0" r="22860" b="26670"/>
                  <wp:wrapNone/>
                  <wp:docPr id="30" name="Hình chữ nhật 30"/>
                  <wp:cNvGraphicFramePr/>
                  <a:graphic xmlns:a="http://schemas.openxmlformats.org/drawingml/2006/main">
                    <a:graphicData uri="http://schemas.microsoft.com/office/word/2010/wordprocessingShape">
                      <wps:wsp>
                        <wps:cNvSpPr/>
                        <wps:spPr>
                          <a:xfrm>
                            <a:off x="0" y="0"/>
                            <a:ext cx="10439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E2F139" w14:textId="77777777" w:rsidR="00E054FE" w:rsidRDefault="00E054FE" w:rsidP="00746327">
                              <w:pPr>
                                <w:spacing w:after="0"/>
                                <w:jc w:val="center"/>
                                <w:rPr>
                                  <w:rFonts w:ascii="Arial" w:hAnsi="Arial" w:cs="Arial"/>
                                </w:rPr>
                              </w:pPr>
                              <w:r w:rsidRPr="00162517">
                                <w:rPr>
                                  <w:rFonts w:ascii="Arial" w:hAnsi="Arial" w:cs="Arial"/>
                                </w:rPr>
                                <w:t xml:space="preserve">QUẢN LÝ </w:t>
                              </w:r>
                            </w:p>
                            <w:p w14:paraId="284CC172" w14:textId="77777777" w:rsidR="00E054FE" w:rsidRPr="00162517" w:rsidRDefault="00E054FE" w:rsidP="00746327">
                              <w:pPr>
                                <w:jc w:val="center"/>
                                <w:rPr>
                                  <w:rFonts w:ascii="Arial" w:hAnsi="Arial" w:cs="Arial"/>
                                </w:rPr>
                              </w:pPr>
                              <w:r w:rsidRPr="00162517">
                                <w:rPr>
                                  <w:rFonts w:ascii="Arial" w:hAnsi="Arial" w:cs="Arial"/>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AD450" id="Hình chữ nhật 30" o:spid="_x0000_s1033" style="position:absolute;margin-left:67.2pt;margin-top:15.3pt;width:82.2pt;height:3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" fillcolor="#5b9bd5 [3204]" strokecolor="#1f4d78 [1604]" strokeweight="1pt">
                  <v:textbox>
                    <w:txbxContent>
                      <w:p w14:paraId="07E2F139" w14:textId="77777777" w:rsidR="00E054FE" w:rsidRDefault="00E054FE" w:rsidP="00746327">
                        <w:pPr>
                          <w:spacing w:after="0"/>
                          <w:jc w:val="center"/>
                          <w:rPr>
                            <w:rFonts w:ascii="Arial" w:hAnsi="Arial" w:cs="Arial"/>
                          </w:rPr>
                        </w:pPr>
                        <w:r w:rsidRPr="00162517">
                          <w:rPr>
                            <w:rFonts w:ascii="Arial" w:hAnsi="Arial" w:cs="Arial"/>
                          </w:rPr>
                          <w:t xml:space="preserve">QUẢN LÝ </w:t>
                        </w:r>
                      </w:p>
                      <w:p w14:paraId="284CC172" w14:textId="77777777" w:rsidR="00E054FE" w:rsidRPr="00162517" w:rsidRDefault="00E054FE" w:rsidP="00746327">
                        <w:pPr>
                          <w:jc w:val="center"/>
                          <w:rPr>
                            <w:rFonts w:ascii="Arial" w:hAnsi="Arial" w:cs="Arial"/>
                          </w:rPr>
                        </w:pPr>
                        <w:r w:rsidRPr="00162517">
                          <w:rPr>
                            <w:rFonts w:ascii="Arial" w:hAnsi="Arial" w:cs="Arial"/>
                          </w:rPr>
                          <w:t>BỆNH NHÂN</w:t>
                        </w:r>
                      </w:p>
                    </w:txbxContent>
                  </v:textbox>
                </v:rect>
              </w:pict>
            </mc:Fallback>
          </mc:AlternateContent>
        </w:r>
      </w:ins>
    </w:p>
    <w:p w14:paraId="03F30E61" w14:textId="1770E27C" w:rsidR="00746327" w:rsidRDefault="00746327">
      <w:pPr>
        <w:rPr>
          <w:ins w:id="1357" w:author="DAO NAM LY" w:date="2019-07-05T20:37:00Z"/>
        </w:rPr>
        <w:pPrChange w:id="1358" w:author="DAO NAM LY" w:date="2019-07-05T20:39:00Z">
          <w:pPr>
            <w:pStyle w:val="ListParagraph"/>
            <w:numPr>
              <w:numId w:val="3"/>
            </w:numPr>
            <w:ind w:left="990" w:hanging="360"/>
          </w:pPr>
        </w:pPrChange>
      </w:pPr>
      <w:ins w:id="1359" w:author="DAO NAM LY" w:date="2019-07-05T20:37:00Z">
        <w:r>
          <w:rPr>
            <w:noProof/>
          </w:rPr>
          <mc:AlternateContent>
            <mc:Choice Requires="wps">
              <w:drawing>
                <wp:anchor distT="0" distB="0" distL="114300" distR="114300" simplePos="0" relativeHeight="251697152" behindDoc="0" locked="0" layoutInCell="1" allowOverlap="1" wp14:anchorId="455D90AF" wp14:editId="37090B13">
                  <wp:simplePos x="0" y="0"/>
                  <wp:positionH relativeFrom="column">
                    <wp:posOffset>-243840</wp:posOffset>
                  </wp:positionH>
                  <wp:positionV relativeFrom="paragraph">
                    <wp:posOffset>313055</wp:posOffset>
                  </wp:positionV>
                  <wp:extent cx="243840" cy="2240280"/>
                  <wp:effectExtent l="38100" t="0" r="22860" b="26670"/>
                  <wp:wrapNone/>
                  <wp:docPr id="53" name="Đường kết nối: Mũi tên Gấp khúc 53"/>
                  <wp:cNvGraphicFramePr/>
                  <a:graphic xmlns:a="http://schemas.openxmlformats.org/drawingml/2006/main">
                    <a:graphicData uri="http://schemas.microsoft.com/office/word/2010/wordprocessingShape">
                      <wps:wsp>
                        <wps:cNvCnPr/>
                        <wps:spPr>
                          <a:xfrm>
                            <a:off x="0" y="0"/>
                            <a:ext cx="243840" cy="2240280"/>
                          </a:xfrm>
                          <a:prstGeom prst="bentConnector3">
                            <a:avLst>
                              <a:gd name="adj1" fmla="val -937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D691C" id="Đường kết nối: Mũi tên Gấp khúc 53" o:spid="_x0000_s1026" type="#_x0000_t34" style="position:absolute;margin-left:-19.2pt;margin-top:24.65pt;width:19.2pt;height:176.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" adj="-2025" strokecolor="#5b9bd5 [3204]" strokeweight=".5pt"/>
              </w:pict>
            </mc:Fallback>
          </mc:AlternateContent>
        </w:r>
      </w:ins>
    </w:p>
    <w:p w14:paraId="1E7B5D48" w14:textId="401A70AE" w:rsidR="00746327" w:rsidRDefault="00746327">
      <w:pPr>
        <w:ind w:left="630"/>
        <w:rPr>
          <w:ins w:id="1360" w:author="DAO NAM LY" w:date="2019-07-05T20:37:00Z"/>
        </w:rPr>
        <w:pPrChange w:id="1361" w:author="DAO NAM LY" w:date="2019-07-05T20:38:00Z">
          <w:pPr>
            <w:pStyle w:val="ListParagraph"/>
            <w:numPr>
              <w:numId w:val="3"/>
            </w:numPr>
            <w:ind w:left="990" w:hanging="360"/>
          </w:pPr>
        </w:pPrChange>
      </w:pPr>
      <w:ins w:id="1362" w:author="DAO NAM LY" w:date="2019-07-05T20:44:00Z">
        <w:r>
          <w:rPr>
            <w:noProof/>
          </w:rPr>
          <mc:AlternateContent>
            <mc:Choice Requires="wps">
              <w:drawing>
                <wp:anchor distT="0" distB="0" distL="114300" distR="114300" simplePos="0" relativeHeight="251713536" behindDoc="0" locked="0" layoutInCell="1" allowOverlap="1" wp14:anchorId="51618958" wp14:editId="25CC5BB6">
                  <wp:simplePos x="0" y="0"/>
                  <wp:positionH relativeFrom="column">
                    <wp:posOffset>5166360</wp:posOffset>
                  </wp:positionH>
                  <wp:positionV relativeFrom="paragraph">
                    <wp:posOffset>92710</wp:posOffset>
                  </wp:positionV>
                  <wp:extent cx="251460" cy="1950720"/>
                  <wp:effectExtent l="0" t="0" r="15240" b="30480"/>
                  <wp:wrapNone/>
                  <wp:docPr id="473" name="Đường kết nối: Mũi tên Gấp khúc 473"/>
                  <wp:cNvGraphicFramePr/>
                  <a:graphic xmlns:a="http://schemas.openxmlformats.org/drawingml/2006/main">
                    <a:graphicData uri="http://schemas.microsoft.com/office/word/2010/wordprocessingShape">
                      <wps:wsp>
                        <wps:cNvCnPr/>
                        <wps:spPr>
                          <a:xfrm>
                            <a:off x="0" y="0"/>
                            <a:ext cx="251460" cy="1950720"/>
                          </a:xfrm>
                          <a:prstGeom prst="bentConnector3">
                            <a:avLst>
                              <a:gd name="adj1" fmla="val 151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FBA4C" id="Đường kết nối: Mũi tên Gấp khúc 473" o:spid="_x0000_s1026" type="#_x0000_t34" style="position:absolute;margin-left:406.8pt;margin-top:7.3pt;width:19.8pt;height:153.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" adj="327" strokecolor="#5b9bd5 [3204]" strokeweight=".5pt"/>
              </w:pict>
            </mc:Fallback>
          </mc:AlternateContent>
        </w:r>
      </w:ins>
      <w:ins w:id="1363" w:author="DAO NAM LY" w:date="2019-07-05T20:37:00Z">
        <w:r>
          <w:rPr>
            <w:noProof/>
          </w:rPr>
          <mc:AlternateContent>
            <mc:Choice Requires="wps">
              <w:drawing>
                <wp:anchor distT="0" distB="0" distL="114300" distR="114300" simplePos="0" relativeHeight="251685888" behindDoc="0" locked="0" layoutInCell="1" allowOverlap="1" wp14:anchorId="574B399C" wp14:editId="50B40DB2">
                  <wp:simplePos x="0" y="0"/>
                  <wp:positionH relativeFrom="column">
                    <wp:posOffset>-106680</wp:posOffset>
                  </wp:positionH>
                  <wp:positionV relativeFrom="paragraph">
                    <wp:posOffset>309245</wp:posOffset>
                  </wp:positionV>
                  <wp:extent cx="716280" cy="632460"/>
                  <wp:effectExtent l="0" t="0" r="26670" b="15240"/>
                  <wp:wrapNone/>
                  <wp:docPr id="35" name="Hình chữ nhật 35"/>
                  <wp:cNvGraphicFramePr/>
                  <a:graphic xmlns:a="http://schemas.openxmlformats.org/drawingml/2006/main">
                    <a:graphicData uri="http://schemas.microsoft.com/office/word/2010/wordprocessingShape">
                      <wps:wsp>
                        <wps:cNvSpPr/>
                        <wps:spPr>
                          <a:xfrm>
                            <a:off x="0" y="0"/>
                            <a:ext cx="71628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D1126" w14:textId="77777777" w:rsidR="00E054FE" w:rsidRDefault="00E054FE" w:rsidP="00746327">
                              <w:pPr>
                                <w:spacing w:after="0"/>
                                <w:jc w:val="center"/>
                                <w:rPr>
                                  <w:rFonts w:ascii="Arial" w:hAnsi="Arial" w:cs="Arial"/>
                                  <w:sz w:val="20"/>
                                  <w:szCs w:val="20"/>
                                </w:rPr>
                              </w:pPr>
                              <w:r>
                                <w:rPr>
                                  <w:rFonts w:ascii="Arial" w:hAnsi="Arial" w:cs="Arial"/>
                                  <w:sz w:val="20"/>
                                  <w:szCs w:val="20"/>
                                </w:rPr>
                                <w:t>TK</w:t>
                              </w:r>
                            </w:p>
                            <w:p w14:paraId="4C57C47B"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B399C" id="Hình chữ nhật 35" o:spid="_x0000_s1034" style="position:absolute;left:0;text-align:left;margin-left:-8.4pt;margin-top:24.35pt;width:56.4pt;height:4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" fillcolor="#5b9bd5 [3204]" strokecolor="#1f4d78 [1604]" strokeweight="1pt">
                  <v:textbox>
                    <w:txbxContent>
                      <w:p w14:paraId="6C0D1126" w14:textId="77777777" w:rsidR="00E054FE" w:rsidRDefault="00E054FE" w:rsidP="00746327">
                        <w:pPr>
                          <w:spacing w:after="0"/>
                          <w:jc w:val="center"/>
                          <w:rPr>
                            <w:rFonts w:ascii="Arial" w:hAnsi="Arial" w:cs="Arial"/>
                            <w:sz w:val="20"/>
                            <w:szCs w:val="20"/>
                          </w:rPr>
                        </w:pPr>
                        <w:r>
                          <w:rPr>
                            <w:rFonts w:ascii="Arial" w:hAnsi="Arial" w:cs="Arial"/>
                            <w:sz w:val="20"/>
                            <w:szCs w:val="20"/>
                          </w:rPr>
                          <w:t>TK</w:t>
                        </w:r>
                      </w:p>
                      <w:p w14:paraId="4C57C47B"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0BE17D53" wp14:editId="4962762B">
                  <wp:simplePos x="0" y="0"/>
                  <wp:positionH relativeFrom="column">
                    <wp:posOffset>4343400</wp:posOffset>
                  </wp:positionH>
                  <wp:positionV relativeFrom="paragraph">
                    <wp:posOffset>88265</wp:posOffset>
                  </wp:positionV>
                  <wp:extent cx="137160" cy="2682240"/>
                  <wp:effectExtent l="57150" t="0" r="15240" b="22860"/>
                  <wp:wrapNone/>
                  <wp:docPr id="69" name="Đường kết nối: Mũi tên Gấp khúc 69"/>
                  <wp:cNvGraphicFramePr/>
                  <a:graphic xmlns:a="http://schemas.openxmlformats.org/drawingml/2006/main">
                    <a:graphicData uri="http://schemas.microsoft.com/office/word/2010/wordprocessingShape">
                      <wps:wsp>
                        <wps:cNvCnPr/>
                        <wps:spPr>
                          <a:xfrm>
                            <a:off x="0" y="0"/>
                            <a:ext cx="137160" cy="2682240"/>
                          </a:xfrm>
                          <a:prstGeom prst="bentConnector3">
                            <a:avLst>
                              <a:gd name="adj1" fmla="val -3333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5C5CA7" id="Đường kết nối: Mũi tên Gấp khúc 69" o:spid="_x0000_s1026" type="#_x0000_t34" style="position:absolute;margin-left:342pt;margin-top:6.95pt;width:10.8pt;height:211.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" adj="-7200" strokecolor="#5b9bd5 [3204]" strokeweight=".5pt"/>
              </w:pict>
            </mc:Fallback>
          </mc:AlternateContent>
        </w:r>
        <w:r>
          <w:rPr>
            <w:noProof/>
          </w:rPr>
          <mc:AlternateContent>
            <mc:Choice Requires="wps">
              <w:drawing>
                <wp:anchor distT="0" distB="0" distL="114300" distR="114300" simplePos="0" relativeHeight="251706368" behindDoc="0" locked="0" layoutInCell="1" allowOverlap="1" wp14:anchorId="3CE42425" wp14:editId="10F508A8">
                  <wp:simplePos x="0" y="0"/>
                  <wp:positionH relativeFrom="column">
                    <wp:posOffset>3375660</wp:posOffset>
                  </wp:positionH>
                  <wp:positionV relativeFrom="paragraph">
                    <wp:posOffset>88265</wp:posOffset>
                  </wp:positionV>
                  <wp:extent cx="121920" cy="2301240"/>
                  <wp:effectExtent l="57150" t="0" r="11430" b="22860"/>
                  <wp:wrapNone/>
                  <wp:docPr id="64" name="Đường kết nối: Mũi tên Gấp khúc 64"/>
                  <wp:cNvGraphicFramePr/>
                  <a:graphic xmlns:a="http://schemas.openxmlformats.org/drawingml/2006/main">
                    <a:graphicData uri="http://schemas.microsoft.com/office/word/2010/wordprocessingShape">
                      <wps:wsp>
                        <wps:cNvCnPr/>
                        <wps:spPr>
                          <a:xfrm>
                            <a:off x="0" y="0"/>
                            <a:ext cx="121920" cy="2301240"/>
                          </a:xfrm>
                          <a:prstGeom prst="bentConnector3">
                            <a:avLst>
                              <a:gd name="adj1" fmla="val -3750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C7854" id="Đường kết nối: Mũi tên Gấp khúc 64" o:spid="_x0000_s1026" type="#_x0000_t34" style="position:absolute;margin-left:265.8pt;margin-top:6.95pt;width:9.6pt;height:181.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" adj="-8100" strokecolor="#5b9bd5 [3204]" strokeweight=".5pt"/>
              </w:pict>
            </mc:Fallback>
          </mc:AlternateContent>
        </w:r>
        <w:r>
          <w:rPr>
            <w:noProof/>
          </w:rPr>
          <mc:AlternateContent>
            <mc:Choice Requires="wps">
              <w:drawing>
                <wp:anchor distT="0" distB="0" distL="114300" distR="114300" simplePos="0" relativeHeight="251703296" behindDoc="0" locked="0" layoutInCell="1" allowOverlap="1" wp14:anchorId="46E88046" wp14:editId="6D224499">
                  <wp:simplePos x="0" y="0"/>
                  <wp:positionH relativeFrom="column">
                    <wp:posOffset>2225040</wp:posOffset>
                  </wp:positionH>
                  <wp:positionV relativeFrom="paragraph">
                    <wp:posOffset>95885</wp:posOffset>
                  </wp:positionV>
                  <wp:extent cx="243840" cy="2346960"/>
                  <wp:effectExtent l="0" t="0" r="22860" b="34290"/>
                  <wp:wrapNone/>
                  <wp:docPr id="61" name="Đường kết nối: Mũi tên Gấp khúc 61"/>
                  <wp:cNvGraphicFramePr/>
                  <a:graphic xmlns:a="http://schemas.openxmlformats.org/drawingml/2006/main">
                    <a:graphicData uri="http://schemas.microsoft.com/office/word/2010/wordprocessingShape">
                      <wps:wsp>
                        <wps:cNvCnPr/>
                        <wps:spPr>
                          <a:xfrm>
                            <a:off x="0" y="0"/>
                            <a:ext cx="243840" cy="2346960"/>
                          </a:xfrm>
                          <a:prstGeom prst="bentConnector3">
                            <a:avLst>
                              <a:gd name="adj1" fmla="val 312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C37FA" id="Đường kết nối: Mũi tên Gấp khúc 61" o:spid="_x0000_s1026" type="#_x0000_t34" style="position:absolute;margin-left:175.2pt;margin-top:7.55pt;width:19.2pt;height:18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" adj="675" strokecolor="#5b9bd5 [3204]" strokeweight=".5pt"/>
              </w:pict>
            </mc:Fallback>
          </mc:AlternateContent>
        </w:r>
        <w:r>
          <w:rPr>
            <w:noProof/>
          </w:rPr>
          <mc:AlternateContent>
            <mc:Choice Requires="wps">
              <w:drawing>
                <wp:anchor distT="0" distB="0" distL="114300" distR="114300" simplePos="0" relativeHeight="251700224" behindDoc="0" locked="0" layoutInCell="1" allowOverlap="1" wp14:anchorId="3DE6F3F6" wp14:editId="4F537BC0">
                  <wp:simplePos x="0" y="0"/>
                  <wp:positionH relativeFrom="column">
                    <wp:posOffset>975360</wp:posOffset>
                  </wp:positionH>
                  <wp:positionV relativeFrom="paragraph">
                    <wp:posOffset>111125</wp:posOffset>
                  </wp:positionV>
                  <wp:extent cx="289560" cy="2331720"/>
                  <wp:effectExtent l="0" t="0" r="15240" b="30480"/>
                  <wp:wrapNone/>
                  <wp:docPr id="58" name="Đường kết nối: Mũi tên Gấp khúc 58"/>
                  <wp:cNvGraphicFramePr/>
                  <a:graphic xmlns:a="http://schemas.openxmlformats.org/drawingml/2006/main">
                    <a:graphicData uri="http://schemas.microsoft.com/office/word/2010/wordprocessingShape">
                      <wps:wsp>
                        <wps:cNvCnPr/>
                        <wps:spPr>
                          <a:xfrm>
                            <a:off x="0" y="0"/>
                            <a:ext cx="289560" cy="2331720"/>
                          </a:xfrm>
                          <a:prstGeom prst="bentConnector3">
                            <a:avLst>
                              <a:gd name="adj1" fmla="val 526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6770F" id="Đường kết nối: Mũi tên Gấp khúc 58" o:spid="_x0000_s1026" type="#_x0000_t34" style="position:absolute;margin-left:76.8pt;margin-top:8.75pt;width:22.8pt;height:183.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" adj="1137" strokecolor="#5b9bd5 [3204]" strokeweight=".5pt"/>
              </w:pict>
            </mc:Fallback>
          </mc:AlternateContent>
        </w:r>
      </w:ins>
    </w:p>
    <w:p w14:paraId="7DB655EA" w14:textId="1AB08137" w:rsidR="00746327" w:rsidRDefault="00746327">
      <w:pPr>
        <w:rPr>
          <w:ins w:id="1364" w:author="DAO NAM LY" w:date="2019-07-05T20:37:00Z"/>
        </w:rPr>
        <w:pPrChange w:id="1365" w:author="DAO NAM LY" w:date="2019-07-05T20:38:00Z">
          <w:pPr>
            <w:pStyle w:val="ListParagraph"/>
            <w:numPr>
              <w:numId w:val="3"/>
            </w:numPr>
            <w:ind w:left="990" w:hanging="360"/>
          </w:pPr>
        </w:pPrChange>
      </w:pPr>
      <w:ins w:id="1366" w:author="DAO NAM LY" w:date="2019-07-05T20:37:00Z">
        <w:r w:rsidRPr="00CC7EEE">
          <w:rPr>
            <w:noProof/>
          </w:rPr>
          <mc:AlternateContent>
            <mc:Choice Requires="wps">
              <w:drawing>
                <wp:anchor distT="0" distB="0" distL="114300" distR="114300" simplePos="0" relativeHeight="251686912" behindDoc="0" locked="0" layoutInCell="1" allowOverlap="1" wp14:anchorId="7FF989AE" wp14:editId="11F8BD2B">
                  <wp:simplePos x="0" y="0"/>
                  <wp:positionH relativeFrom="column">
                    <wp:posOffset>4411980</wp:posOffset>
                  </wp:positionH>
                  <wp:positionV relativeFrom="paragraph">
                    <wp:posOffset>8255</wp:posOffset>
                  </wp:positionV>
                  <wp:extent cx="586740" cy="601980"/>
                  <wp:effectExtent l="0" t="0" r="22860" b="26670"/>
                  <wp:wrapNone/>
                  <wp:docPr id="36" name="Hình chữ nhật 36"/>
                  <wp:cNvGraphicFramePr/>
                  <a:graphic xmlns:a="http://schemas.openxmlformats.org/drawingml/2006/main">
                    <a:graphicData uri="http://schemas.microsoft.com/office/word/2010/wordprocessingShape">
                      <wps:wsp>
                        <wps:cNvSpPr/>
                        <wps:spPr>
                          <a:xfrm>
                            <a:off x="0" y="0"/>
                            <a:ext cx="586740" cy="601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A8942"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DS KHÁM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989AE" id="Hình chữ nhật 36" o:spid="_x0000_s1035" style="position:absolute;margin-left:347.4pt;margin-top:.65pt;width:46.2pt;height:4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" fillcolor="#5b9bd5 [3204]" strokecolor="#1f4d78 [1604]" strokeweight="1pt">
                  <v:textbox>
                    <w:txbxContent>
                      <w:p w14:paraId="5B7A8942"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DS KHÁM BỆNH</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0516D84B" wp14:editId="62914AA6">
                  <wp:simplePos x="0" y="0"/>
                  <wp:positionH relativeFrom="column">
                    <wp:posOffset>1203960</wp:posOffset>
                  </wp:positionH>
                  <wp:positionV relativeFrom="paragraph">
                    <wp:posOffset>31115</wp:posOffset>
                  </wp:positionV>
                  <wp:extent cx="662940" cy="632460"/>
                  <wp:effectExtent l="0" t="0" r="22860" b="15240"/>
                  <wp:wrapNone/>
                  <wp:docPr id="462" name="Hình chữ nhật 462"/>
                  <wp:cNvGraphicFramePr/>
                  <a:graphic xmlns:a="http://schemas.openxmlformats.org/drawingml/2006/main">
                    <a:graphicData uri="http://schemas.microsoft.com/office/word/2010/wordprocessingShape">
                      <wps:wsp>
                        <wps:cNvSpPr/>
                        <wps:spPr>
                          <a:xfrm>
                            <a:off x="0" y="0"/>
                            <a:ext cx="66294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0241F"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THÊM</w:t>
                              </w:r>
                            </w:p>
                            <w:p w14:paraId="32868B62"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D84B" id="Hình chữ nhật 462" o:spid="_x0000_s1036" style="position:absolute;margin-left:94.8pt;margin-top:2.45pt;width:52.2pt;height:4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" fillcolor="#5b9bd5 [3204]" strokecolor="#1f4d78 [1604]" strokeweight="1pt">
                  <v:textbox>
                    <w:txbxContent>
                      <w:p w14:paraId="1950241F"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THÊM</w:t>
                        </w:r>
                      </w:p>
                      <w:p w14:paraId="32868B62"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BỆNH NHÂN</w:t>
                        </w:r>
                      </w:p>
                    </w:txbxContent>
                  </v:textbox>
                </v:rect>
              </w:pict>
            </mc:Fallback>
          </mc:AlternateContent>
        </w:r>
        <w:r w:rsidRPr="00CC7EEE">
          <w:rPr>
            <w:noProof/>
          </w:rPr>
          <mc:AlternateContent>
            <mc:Choice Requires="wps">
              <w:drawing>
                <wp:anchor distT="0" distB="0" distL="114300" distR="114300" simplePos="0" relativeHeight="251681792" behindDoc="0" locked="0" layoutInCell="1" allowOverlap="1" wp14:anchorId="4164CE78" wp14:editId="693BB5F0">
                  <wp:simplePos x="0" y="0"/>
                  <wp:positionH relativeFrom="column">
                    <wp:posOffset>5303520</wp:posOffset>
                  </wp:positionH>
                  <wp:positionV relativeFrom="paragraph">
                    <wp:posOffset>76835</wp:posOffset>
                  </wp:positionV>
                  <wp:extent cx="609600" cy="800100"/>
                  <wp:effectExtent l="0" t="0" r="19050" b="19050"/>
                  <wp:wrapNone/>
                  <wp:docPr id="448" name="Hình chữ nhật 448"/>
                  <wp:cNvGraphicFramePr/>
                  <a:graphic xmlns:a="http://schemas.openxmlformats.org/drawingml/2006/main">
                    <a:graphicData uri="http://schemas.microsoft.com/office/word/2010/wordprocessingShape">
                      <wps:wsp>
                        <wps:cNvSpPr/>
                        <wps:spPr>
                          <a:xfrm>
                            <a:off x="0" y="0"/>
                            <a:ext cx="6096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AE99AE" w14:textId="77777777" w:rsidR="00E054FE" w:rsidRPr="00162517" w:rsidRDefault="00E054FE" w:rsidP="00746327">
                              <w:pPr>
                                <w:spacing w:after="0"/>
                                <w:jc w:val="center"/>
                                <w:rPr>
                                  <w:rFonts w:ascii="Arial" w:hAnsi="Arial" w:cs="Arial"/>
                                  <w:sz w:val="18"/>
                                  <w:szCs w:val="18"/>
                                </w:rPr>
                              </w:pPr>
                              <w:r w:rsidRPr="00162517">
                                <w:rPr>
                                  <w:rFonts w:ascii="Arial" w:hAnsi="Arial" w:cs="Arial"/>
                                  <w:sz w:val="18"/>
                                  <w:szCs w:val="18"/>
                                </w:rPr>
                                <w:t>BÁO CÁO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CE78" id="Hình chữ nhật 448" o:spid="_x0000_s1037" style="position:absolute;margin-left:417.6pt;margin-top:6.05pt;width:48pt;height:6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" fillcolor="#5b9bd5 [3204]" strokecolor="#1f4d78 [1604]" strokeweight="1pt">
                  <v:textbox>
                    <w:txbxContent>
                      <w:p w14:paraId="56AE99AE" w14:textId="77777777" w:rsidR="00E054FE" w:rsidRPr="00162517" w:rsidRDefault="00E054FE" w:rsidP="00746327">
                        <w:pPr>
                          <w:spacing w:after="0"/>
                          <w:jc w:val="center"/>
                          <w:rPr>
                            <w:rFonts w:ascii="Arial" w:hAnsi="Arial" w:cs="Arial"/>
                            <w:sz w:val="18"/>
                            <w:szCs w:val="18"/>
                          </w:rPr>
                        </w:pPr>
                        <w:r w:rsidRPr="00162517">
                          <w:rPr>
                            <w:rFonts w:ascii="Arial" w:hAnsi="Arial" w:cs="Arial"/>
                            <w:sz w:val="18"/>
                            <w:szCs w:val="18"/>
                          </w:rPr>
                          <w:t>BÁO CÁO DOANH THU</w:t>
                        </w:r>
                      </w:p>
                    </w:txbxContent>
                  </v:textbox>
                </v:rect>
              </w:pict>
            </mc:Fallback>
          </mc:AlternateContent>
        </w:r>
        <w:r w:rsidRPr="00CC7EEE">
          <w:rPr>
            <w:noProof/>
          </w:rPr>
          <mc:AlternateContent>
            <mc:Choice Requires="wps">
              <w:drawing>
                <wp:anchor distT="0" distB="0" distL="114300" distR="114300" simplePos="0" relativeHeight="251672576" behindDoc="0" locked="0" layoutInCell="1" allowOverlap="1" wp14:anchorId="32A7DB71" wp14:editId="6C9A5FC1">
                  <wp:simplePos x="0" y="0"/>
                  <wp:positionH relativeFrom="column">
                    <wp:posOffset>3436620</wp:posOffset>
                  </wp:positionH>
                  <wp:positionV relativeFrom="paragraph">
                    <wp:posOffset>121920</wp:posOffset>
                  </wp:positionV>
                  <wp:extent cx="662940" cy="632460"/>
                  <wp:effectExtent l="0" t="0" r="22860" b="15240"/>
                  <wp:wrapNone/>
                  <wp:docPr id="460" name="Hình chữ nhật 460"/>
                  <wp:cNvGraphicFramePr/>
                  <a:graphic xmlns:a="http://schemas.openxmlformats.org/drawingml/2006/main">
                    <a:graphicData uri="http://schemas.microsoft.com/office/word/2010/wordprocessingShape">
                      <wps:wsp>
                        <wps:cNvSpPr/>
                        <wps:spPr>
                          <a:xfrm>
                            <a:off x="0" y="0"/>
                            <a:ext cx="66294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E8B3D3"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THÊM</w:t>
                              </w:r>
                            </w:p>
                            <w:p w14:paraId="2147839D"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7DB71" id="Hình chữ nhật 460" o:spid="_x0000_s1038" style="position:absolute;margin-left:270.6pt;margin-top:9.6pt;width:52.2pt;height:4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" fillcolor="#5b9bd5 [3204]" strokecolor="#1f4d78 [1604]" strokeweight="1pt">
                  <v:textbox>
                    <w:txbxContent>
                      <w:p w14:paraId="53E8B3D3"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THÊM</w:t>
                        </w:r>
                      </w:p>
                      <w:p w14:paraId="2147839D"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sidRPr="00CC7EEE">
          <w:rPr>
            <w:noProof/>
          </w:rPr>
          <mc:AlternateContent>
            <mc:Choice Requires="wps">
              <w:drawing>
                <wp:anchor distT="0" distB="0" distL="114300" distR="114300" simplePos="0" relativeHeight="251675648" behindDoc="0" locked="0" layoutInCell="1" allowOverlap="1" wp14:anchorId="795869EB" wp14:editId="5DF31D45">
                  <wp:simplePos x="0" y="0"/>
                  <wp:positionH relativeFrom="column">
                    <wp:posOffset>2415540</wp:posOffset>
                  </wp:positionH>
                  <wp:positionV relativeFrom="paragraph">
                    <wp:posOffset>144780</wp:posOffset>
                  </wp:positionV>
                  <wp:extent cx="662940" cy="632460"/>
                  <wp:effectExtent l="0" t="0" r="22860" b="15240"/>
                  <wp:wrapNone/>
                  <wp:docPr id="461" name="Hình chữ nhật 461"/>
                  <wp:cNvGraphicFramePr/>
                  <a:graphic xmlns:a="http://schemas.openxmlformats.org/drawingml/2006/main">
                    <a:graphicData uri="http://schemas.microsoft.com/office/word/2010/wordprocessingShape">
                      <wps:wsp>
                        <wps:cNvSpPr/>
                        <wps:spPr>
                          <a:xfrm>
                            <a:off x="0" y="0"/>
                            <a:ext cx="66294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A6CCB" w14:textId="77777777" w:rsidR="00E054FE" w:rsidRDefault="00E054FE" w:rsidP="00746327">
                              <w:pPr>
                                <w:spacing w:after="0"/>
                                <w:jc w:val="center"/>
                                <w:rPr>
                                  <w:rFonts w:ascii="Arial" w:hAnsi="Arial" w:cs="Arial"/>
                                  <w:sz w:val="20"/>
                                  <w:szCs w:val="20"/>
                                </w:rPr>
                              </w:pPr>
                              <w:r w:rsidRPr="00162517">
                                <w:rPr>
                                  <w:rFonts w:ascii="Arial" w:hAnsi="Arial" w:cs="Arial"/>
                                  <w:sz w:val="20"/>
                                  <w:szCs w:val="20"/>
                                </w:rPr>
                                <w:t>THÊM</w:t>
                              </w:r>
                            </w:p>
                            <w:p w14:paraId="0A6C6438"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w:t>
                              </w:r>
                            </w:p>
                            <w:p w14:paraId="7B4D5BDB"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 xml:space="preserve">BỆNH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69EB" id="Hình chữ nhật 461" o:spid="_x0000_s1039" style="position:absolute;margin-left:190.2pt;margin-top:11.4pt;width:52.2pt;height:4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" fillcolor="#5b9bd5 [3204]" strokecolor="#1f4d78 [1604]" strokeweight="1pt">
                  <v:textbox>
                    <w:txbxContent>
                      <w:p w14:paraId="063A6CCB" w14:textId="77777777" w:rsidR="00E054FE" w:rsidRDefault="00E054FE" w:rsidP="00746327">
                        <w:pPr>
                          <w:spacing w:after="0"/>
                          <w:jc w:val="center"/>
                          <w:rPr>
                            <w:rFonts w:ascii="Arial" w:hAnsi="Arial" w:cs="Arial"/>
                            <w:sz w:val="20"/>
                            <w:szCs w:val="20"/>
                          </w:rPr>
                        </w:pPr>
                        <w:r w:rsidRPr="00162517">
                          <w:rPr>
                            <w:rFonts w:ascii="Arial" w:hAnsi="Arial" w:cs="Arial"/>
                            <w:sz w:val="20"/>
                            <w:szCs w:val="20"/>
                          </w:rPr>
                          <w:t>THÊM</w:t>
                        </w:r>
                      </w:p>
                      <w:p w14:paraId="0A6C6438"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w:t>
                        </w:r>
                      </w:p>
                      <w:p w14:paraId="7B4D5BDB"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 xml:space="preserve">BỆNH </w:t>
                        </w:r>
                      </w:p>
                    </w:txbxContent>
                  </v:textbox>
                </v:rect>
              </w:pict>
            </mc:Fallback>
          </mc:AlternateContent>
        </w:r>
      </w:ins>
    </w:p>
    <w:p w14:paraId="772C424C" w14:textId="281ABBE7" w:rsidR="00746327" w:rsidRDefault="00746327">
      <w:pPr>
        <w:rPr>
          <w:ins w:id="1367" w:author="DAO NAM LY" w:date="2019-07-05T20:37:00Z"/>
        </w:rPr>
        <w:pPrChange w:id="1368" w:author="DAO NAM LY" w:date="2019-07-05T20:38:00Z">
          <w:pPr>
            <w:pStyle w:val="ListParagraph"/>
            <w:numPr>
              <w:numId w:val="3"/>
            </w:numPr>
            <w:ind w:left="990" w:hanging="360"/>
          </w:pPr>
        </w:pPrChange>
      </w:pPr>
      <w:ins w:id="1369" w:author="DAO NAM LY" w:date="2019-07-05T20:44:00Z">
        <w:r>
          <w:rPr>
            <w:noProof/>
          </w:rPr>
          <mc:AlternateContent>
            <mc:Choice Requires="wps">
              <w:drawing>
                <wp:anchor distT="0" distB="0" distL="114300" distR="114300" simplePos="0" relativeHeight="251714560" behindDoc="0" locked="0" layoutInCell="1" allowOverlap="1" wp14:anchorId="24A74424" wp14:editId="5A52949A">
                  <wp:simplePos x="0" y="0"/>
                  <wp:positionH relativeFrom="column">
                    <wp:posOffset>5173980</wp:posOffset>
                  </wp:positionH>
                  <wp:positionV relativeFrom="paragraph">
                    <wp:posOffset>131445</wp:posOffset>
                  </wp:positionV>
                  <wp:extent cx="129540" cy="0"/>
                  <wp:effectExtent l="0" t="0" r="0" b="0"/>
                  <wp:wrapNone/>
                  <wp:docPr id="474" name="Đường nối Thẳng 474"/>
                  <wp:cNvGraphicFramePr/>
                  <a:graphic xmlns:a="http://schemas.openxmlformats.org/drawingml/2006/main">
                    <a:graphicData uri="http://schemas.microsoft.com/office/word/2010/wordprocessingShape">
                      <wps:wsp>
                        <wps:cNvCnPr/>
                        <wps:spPr>
                          <a:xfrm>
                            <a:off x="0" y="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03D36B" id="Đường nối Thẳng 474"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407.4pt,10.35pt" to="41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" strokecolor="#5b9bd5 [3204]" strokeweight=".5pt">
                  <v:stroke joinstyle="miter"/>
                </v:line>
              </w:pict>
            </mc:Fallback>
          </mc:AlternateContent>
        </w:r>
      </w:ins>
      <w:ins w:id="1370" w:author="DAO NAM LY" w:date="2019-07-05T20:37:00Z">
        <w:r>
          <w:rPr>
            <w:noProof/>
          </w:rPr>
          <mc:AlternateContent>
            <mc:Choice Requires="wps">
              <w:drawing>
                <wp:anchor distT="0" distB="0" distL="114300" distR="114300" simplePos="0" relativeHeight="251698176" behindDoc="0" locked="0" layoutInCell="1" allowOverlap="1" wp14:anchorId="54A15F5F" wp14:editId="60589F37">
                  <wp:simplePos x="0" y="0"/>
                  <wp:positionH relativeFrom="column">
                    <wp:posOffset>-266700</wp:posOffset>
                  </wp:positionH>
                  <wp:positionV relativeFrom="paragraph">
                    <wp:posOffset>156845</wp:posOffset>
                  </wp:positionV>
                  <wp:extent cx="190500" cy="0"/>
                  <wp:effectExtent l="0" t="0" r="0" b="0"/>
                  <wp:wrapNone/>
                  <wp:docPr id="55" name="Đường nối Thẳng 5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D5F9A4" id="Đường nối Thẳng 5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pt,12.35pt" to="-6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4AC1EA26" wp14:editId="0C409776">
                  <wp:simplePos x="0" y="0"/>
                  <wp:positionH relativeFrom="column">
                    <wp:posOffset>3337560</wp:posOffset>
                  </wp:positionH>
                  <wp:positionV relativeFrom="paragraph">
                    <wp:posOffset>111125</wp:posOffset>
                  </wp:positionV>
                  <wp:extent cx="137160" cy="0"/>
                  <wp:effectExtent l="0" t="0" r="0" b="0"/>
                  <wp:wrapNone/>
                  <wp:docPr id="67" name="Đường nối Thẳng 67"/>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C0E0C" id="Đường nối Thẳng 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62.8pt,8.75pt" to="273.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24FF53AC" wp14:editId="7239C419">
                  <wp:simplePos x="0" y="0"/>
                  <wp:positionH relativeFrom="column">
                    <wp:posOffset>2240280</wp:posOffset>
                  </wp:positionH>
                  <wp:positionV relativeFrom="paragraph">
                    <wp:posOffset>141605</wp:posOffset>
                  </wp:positionV>
                  <wp:extent cx="175260" cy="0"/>
                  <wp:effectExtent l="0" t="0" r="0" b="0"/>
                  <wp:wrapNone/>
                  <wp:docPr id="63" name="Đường nối Thẳng 63"/>
                  <wp:cNvGraphicFramePr/>
                  <a:graphic xmlns:a="http://schemas.openxmlformats.org/drawingml/2006/main">
                    <a:graphicData uri="http://schemas.microsoft.com/office/word/2010/wordprocessingShape">
                      <wps:wsp>
                        <wps:cNvCnPr/>
                        <wps:spPr>
                          <a:xfrm>
                            <a:off x="0" y="0"/>
                            <a:ext cx="1752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554C22" id="Đường nối Thẳng 63"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76.4pt,11.15pt" to="190.2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2D24F263" wp14:editId="2AA39023">
                  <wp:simplePos x="0" y="0"/>
                  <wp:positionH relativeFrom="column">
                    <wp:posOffset>998220</wp:posOffset>
                  </wp:positionH>
                  <wp:positionV relativeFrom="paragraph">
                    <wp:posOffset>149225</wp:posOffset>
                  </wp:positionV>
                  <wp:extent cx="198120" cy="0"/>
                  <wp:effectExtent l="0" t="0" r="0" b="0"/>
                  <wp:wrapNone/>
                  <wp:docPr id="60" name="Đường nối Thẳng 60"/>
                  <wp:cNvGraphicFramePr/>
                  <a:graphic xmlns:a="http://schemas.openxmlformats.org/drawingml/2006/main">
                    <a:graphicData uri="http://schemas.microsoft.com/office/word/2010/wordprocessingShape">
                      <wps:wsp>
                        <wps:cNvCnPr/>
                        <wps:spPr>
                          <a:xfrm>
                            <a:off x="0" y="0"/>
                            <a:ext cx="198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6970F1" id="Đường nối Thẳng 60"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78.6pt,11.75pt" to="94.2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" strokecolor="#5b9bd5 [3204]"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18C82F6E" wp14:editId="67C9FB05">
                  <wp:simplePos x="0" y="0"/>
                  <wp:positionH relativeFrom="column">
                    <wp:posOffset>4305300</wp:posOffset>
                  </wp:positionH>
                  <wp:positionV relativeFrom="paragraph">
                    <wp:posOffset>16510</wp:posOffset>
                  </wp:positionV>
                  <wp:extent cx="114300" cy="0"/>
                  <wp:effectExtent l="0" t="0" r="0" b="0"/>
                  <wp:wrapNone/>
                  <wp:docPr id="71" name="Đường nối Thẳng 71"/>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D5244" id="Đường nối Thẳng 7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39pt,1.3pt" to="34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" strokecolor="#5b9bd5 [3204]" strokeweight=".5pt">
                  <v:stroke joinstyle="miter"/>
                </v:line>
              </w:pict>
            </mc:Fallback>
          </mc:AlternateContent>
        </w:r>
      </w:ins>
    </w:p>
    <w:p w14:paraId="0DFA48E6" w14:textId="3EC34B74" w:rsidR="00746327" w:rsidRDefault="00746327">
      <w:pPr>
        <w:rPr>
          <w:ins w:id="1371" w:author="DAO NAM LY" w:date="2019-07-05T20:37:00Z"/>
        </w:rPr>
        <w:pPrChange w:id="1372" w:author="DAO NAM LY" w:date="2019-07-05T20:38:00Z">
          <w:pPr>
            <w:pStyle w:val="ListParagraph"/>
            <w:numPr>
              <w:numId w:val="3"/>
            </w:numPr>
            <w:ind w:left="990" w:hanging="360"/>
          </w:pPr>
        </w:pPrChange>
      </w:pPr>
      <w:ins w:id="1373" w:author="DAO NAM LY" w:date="2019-07-05T20:37:00Z">
        <w:r w:rsidRPr="00CC7EEE">
          <w:rPr>
            <w:noProof/>
          </w:rPr>
          <mc:AlternateContent>
            <mc:Choice Requires="wps">
              <w:drawing>
                <wp:anchor distT="0" distB="0" distL="114300" distR="114300" simplePos="0" relativeHeight="251679744" behindDoc="0" locked="0" layoutInCell="1" allowOverlap="1" wp14:anchorId="6AB59C4A" wp14:editId="5E807B7D">
                  <wp:simplePos x="0" y="0"/>
                  <wp:positionH relativeFrom="column">
                    <wp:posOffset>4411980</wp:posOffset>
                  </wp:positionH>
                  <wp:positionV relativeFrom="paragraph">
                    <wp:posOffset>115570</wp:posOffset>
                  </wp:positionV>
                  <wp:extent cx="594360" cy="480060"/>
                  <wp:effectExtent l="0" t="0" r="15240" b="15240"/>
                  <wp:wrapNone/>
                  <wp:docPr id="468" name="Hình chữ nhật 468"/>
                  <wp:cNvGraphicFramePr/>
                  <a:graphic xmlns:a="http://schemas.openxmlformats.org/drawingml/2006/main">
                    <a:graphicData uri="http://schemas.microsoft.com/office/word/2010/wordprocessingShape">
                      <wps:wsp>
                        <wps:cNvSpPr/>
                        <wps:spPr>
                          <a:xfrm>
                            <a:off x="0" y="0"/>
                            <a:ext cx="5943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F3459"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KÊ TOA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59C4A" id="Hình chữ nhật 468" o:spid="_x0000_s1040" style="position:absolute;margin-left:347.4pt;margin-top:9.1pt;width:46.8pt;height:3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" fillcolor="#5b9bd5 [3204]" strokecolor="#1f4d78 [1604]" strokeweight="1pt">
                  <v:textbox>
                    <w:txbxContent>
                      <w:p w14:paraId="110F3459"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KÊ TOA</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43ED37F8" wp14:editId="53944A2D">
                  <wp:simplePos x="0" y="0"/>
                  <wp:positionH relativeFrom="margin">
                    <wp:posOffset>-106680</wp:posOffset>
                  </wp:positionH>
                  <wp:positionV relativeFrom="paragraph">
                    <wp:posOffset>204470</wp:posOffset>
                  </wp:positionV>
                  <wp:extent cx="723900" cy="632460"/>
                  <wp:effectExtent l="0" t="0" r="19050" b="15240"/>
                  <wp:wrapNone/>
                  <wp:docPr id="33" name="Hình chữ nhật 33"/>
                  <wp:cNvGraphicFramePr/>
                  <a:graphic xmlns:a="http://schemas.openxmlformats.org/drawingml/2006/main">
                    <a:graphicData uri="http://schemas.microsoft.com/office/word/2010/wordprocessingShape">
                      <wps:wsp>
                        <wps:cNvSpPr/>
                        <wps:spPr>
                          <a:xfrm>
                            <a:off x="0" y="0"/>
                            <a:ext cx="72390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EB7F2" w14:textId="77777777" w:rsidR="00E054FE" w:rsidRDefault="00E054FE" w:rsidP="00746327">
                              <w:pPr>
                                <w:spacing w:after="0"/>
                                <w:jc w:val="center"/>
                                <w:rPr>
                                  <w:rFonts w:ascii="Arial" w:hAnsi="Arial" w:cs="Arial"/>
                                  <w:sz w:val="20"/>
                                  <w:szCs w:val="20"/>
                                </w:rPr>
                              </w:pPr>
                              <w:r>
                                <w:rPr>
                                  <w:rFonts w:ascii="Arial" w:hAnsi="Arial" w:cs="Arial"/>
                                  <w:sz w:val="20"/>
                                  <w:szCs w:val="20"/>
                                </w:rPr>
                                <w:t>TK</w:t>
                              </w:r>
                            </w:p>
                            <w:p w14:paraId="75C39D2C"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D37F8" id="Hình chữ nhật 33" o:spid="_x0000_s1041" style="position:absolute;margin-left:-8.4pt;margin-top:16.1pt;width:57pt;height:49.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" fillcolor="#5b9bd5 [3204]" strokecolor="#1f4d78 [1604]" strokeweight="1pt">
                  <v:textbox>
                    <w:txbxContent>
                      <w:p w14:paraId="3D5EB7F2" w14:textId="77777777" w:rsidR="00E054FE" w:rsidRDefault="00E054FE" w:rsidP="00746327">
                        <w:pPr>
                          <w:spacing w:after="0"/>
                          <w:jc w:val="center"/>
                          <w:rPr>
                            <w:rFonts w:ascii="Arial" w:hAnsi="Arial" w:cs="Arial"/>
                            <w:sz w:val="20"/>
                            <w:szCs w:val="20"/>
                          </w:rPr>
                        </w:pPr>
                        <w:r>
                          <w:rPr>
                            <w:rFonts w:ascii="Arial" w:hAnsi="Arial" w:cs="Arial"/>
                            <w:sz w:val="20"/>
                            <w:szCs w:val="20"/>
                          </w:rPr>
                          <w:t>TK</w:t>
                        </w:r>
                      </w:p>
                      <w:p w14:paraId="75C39D2C"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 BỆNH</w:t>
                        </w:r>
                      </w:p>
                    </w:txbxContent>
                  </v:textbox>
                  <w10:wrap anchorx="margin"/>
                </v:rect>
              </w:pict>
            </mc:Fallback>
          </mc:AlternateContent>
        </w:r>
      </w:ins>
    </w:p>
    <w:p w14:paraId="7614965E" w14:textId="23F6E67D" w:rsidR="00746327" w:rsidRDefault="00746327">
      <w:pPr>
        <w:rPr>
          <w:ins w:id="1374" w:author="DAO NAM LY" w:date="2019-07-05T20:37:00Z"/>
        </w:rPr>
        <w:pPrChange w:id="1375" w:author="DAO NAM LY" w:date="2019-07-05T20:38:00Z">
          <w:pPr>
            <w:pStyle w:val="ListParagraph"/>
            <w:numPr>
              <w:numId w:val="3"/>
            </w:numPr>
            <w:ind w:left="990" w:hanging="360"/>
          </w:pPr>
        </w:pPrChange>
      </w:pPr>
      <w:ins w:id="1376" w:author="DAO NAM LY" w:date="2019-07-05T20:37:00Z">
        <w:r w:rsidRPr="00CC7EEE">
          <w:rPr>
            <w:noProof/>
          </w:rPr>
          <mc:AlternateContent>
            <mc:Choice Requires="wps">
              <w:drawing>
                <wp:anchor distT="0" distB="0" distL="114300" distR="114300" simplePos="0" relativeHeight="251682816" behindDoc="0" locked="0" layoutInCell="1" allowOverlap="1" wp14:anchorId="72D37D35" wp14:editId="03AEA4D1">
                  <wp:simplePos x="0" y="0"/>
                  <wp:positionH relativeFrom="column">
                    <wp:posOffset>5334000</wp:posOffset>
                  </wp:positionH>
                  <wp:positionV relativeFrom="paragraph">
                    <wp:posOffset>191770</wp:posOffset>
                  </wp:positionV>
                  <wp:extent cx="601980" cy="1059180"/>
                  <wp:effectExtent l="0" t="0" r="26670" b="26670"/>
                  <wp:wrapNone/>
                  <wp:docPr id="467" name="Hình chữ nhật 467"/>
                  <wp:cNvGraphicFramePr/>
                  <a:graphic xmlns:a="http://schemas.openxmlformats.org/drawingml/2006/main">
                    <a:graphicData uri="http://schemas.microsoft.com/office/word/2010/wordprocessingShape">
                      <wps:wsp>
                        <wps:cNvSpPr/>
                        <wps:spPr>
                          <a:xfrm>
                            <a:off x="0" y="0"/>
                            <a:ext cx="60198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99206" w14:textId="77777777" w:rsidR="00E054FE" w:rsidRPr="00162517" w:rsidRDefault="00E054FE" w:rsidP="00746327">
                              <w:pPr>
                                <w:spacing w:after="0"/>
                                <w:jc w:val="center"/>
                                <w:rPr>
                                  <w:rFonts w:ascii="Arial" w:hAnsi="Arial" w:cs="Arial"/>
                                  <w:sz w:val="18"/>
                                  <w:szCs w:val="18"/>
                                </w:rPr>
                              </w:pPr>
                              <w:r w:rsidRPr="00162517">
                                <w:rPr>
                                  <w:rFonts w:ascii="Arial" w:hAnsi="Arial" w:cs="Arial"/>
                                  <w:sz w:val="18"/>
                                  <w:szCs w:val="18"/>
                                </w:rPr>
                                <w:t>BÁO CÁO SỬ</w:t>
                              </w:r>
                            </w:p>
                            <w:p w14:paraId="3F83A8C0" w14:textId="77777777" w:rsidR="00E054FE" w:rsidRPr="00162517" w:rsidRDefault="00E054FE" w:rsidP="00746327">
                              <w:pPr>
                                <w:spacing w:after="0"/>
                                <w:jc w:val="center"/>
                                <w:rPr>
                                  <w:rFonts w:ascii="Arial" w:hAnsi="Arial" w:cs="Arial"/>
                                  <w:sz w:val="18"/>
                                  <w:szCs w:val="18"/>
                                </w:rPr>
                              </w:pPr>
                              <w:r w:rsidRPr="00162517">
                                <w:rPr>
                                  <w:rFonts w:ascii="Arial" w:hAnsi="Arial" w:cs="Arial"/>
                                  <w:sz w:val="18"/>
                                  <w:szCs w:val="18"/>
                                </w:rPr>
                                <w:t>DỤNG 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37D35" id="Hình chữ nhật 467" o:spid="_x0000_s1042" style="position:absolute;margin-left:420pt;margin-top:15.1pt;width:47.4pt;height:8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" fillcolor="#5b9bd5 [3204]" strokecolor="#1f4d78 [1604]" strokeweight="1pt">
                  <v:textbox>
                    <w:txbxContent>
                      <w:p w14:paraId="15999206" w14:textId="77777777" w:rsidR="00E054FE" w:rsidRPr="00162517" w:rsidRDefault="00E054FE" w:rsidP="00746327">
                        <w:pPr>
                          <w:spacing w:after="0"/>
                          <w:jc w:val="center"/>
                          <w:rPr>
                            <w:rFonts w:ascii="Arial" w:hAnsi="Arial" w:cs="Arial"/>
                            <w:sz w:val="18"/>
                            <w:szCs w:val="18"/>
                          </w:rPr>
                        </w:pPr>
                        <w:r w:rsidRPr="00162517">
                          <w:rPr>
                            <w:rFonts w:ascii="Arial" w:hAnsi="Arial" w:cs="Arial"/>
                            <w:sz w:val="18"/>
                            <w:szCs w:val="18"/>
                          </w:rPr>
                          <w:t>BÁO CÁO SỬ</w:t>
                        </w:r>
                      </w:p>
                      <w:p w14:paraId="3F83A8C0" w14:textId="77777777" w:rsidR="00E054FE" w:rsidRPr="00162517" w:rsidRDefault="00E054FE" w:rsidP="00746327">
                        <w:pPr>
                          <w:spacing w:after="0"/>
                          <w:jc w:val="center"/>
                          <w:rPr>
                            <w:rFonts w:ascii="Arial" w:hAnsi="Arial" w:cs="Arial"/>
                            <w:sz w:val="18"/>
                            <w:szCs w:val="18"/>
                          </w:rPr>
                        </w:pPr>
                        <w:r w:rsidRPr="00162517">
                          <w:rPr>
                            <w:rFonts w:ascii="Arial" w:hAnsi="Arial" w:cs="Arial"/>
                            <w:sz w:val="18"/>
                            <w:szCs w:val="18"/>
                          </w:rPr>
                          <w:t>DỤNG THUỐC</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722DC64F" wp14:editId="2BBD9F43">
                  <wp:simplePos x="0" y="0"/>
                  <wp:positionH relativeFrom="column">
                    <wp:posOffset>4312920</wp:posOffset>
                  </wp:positionH>
                  <wp:positionV relativeFrom="paragraph">
                    <wp:posOffset>80645</wp:posOffset>
                  </wp:positionV>
                  <wp:extent cx="91440" cy="0"/>
                  <wp:effectExtent l="0" t="0" r="0" b="0"/>
                  <wp:wrapNone/>
                  <wp:docPr id="72" name="Đường nối Thẳng 72"/>
                  <wp:cNvGraphicFramePr/>
                  <a:graphic xmlns:a="http://schemas.openxmlformats.org/drawingml/2006/main">
                    <a:graphicData uri="http://schemas.microsoft.com/office/word/2010/wordprocessingShape">
                      <wps:wsp>
                        <wps:cNvCnPr/>
                        <wps:spPr>
                          <a:xfrm>
                            <a:off x="0" y="0"/>
                            <a:ext cx="91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596E4A" id="Đường nối Thẳng 7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39.6pt,6.35pt" to="346.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" strokecolor="#5b9bd5 [3204]" strokeweight=".5pt">
                  <v:stroke joinstyle="miter"/>
                </v:line>
              </w:pict>
            </mc:Fallback>
          </mc:AlternateContent>
        </w:r>
        <w:r w:rsidRPr="00CC7EEE">
          <w:rPr>
            <w:noProof/>
          </w:rPr>
          <mc:AlternateContent>
            <mc:Choice Requires="wps">
              <w:drawing>
                <wp:anchor distT="0" distB="0" distL="114300" distR="114300" simplePos="0" relativeHeight="251673600" behindDoc="0" locked="0" layoutInCell="1" allowOverlap="1" wp14:anchorId="10B63464" wp14:editId="30FD31C0">
                  <wp:simplePos x="0" y="0"/>
                  <wp:positionH relativeFrom="column">
                    <wp:posOffset>3444240</wp:posOffset>
                  </wp:positionH>
                  <wp:positionV relativeFrom="paragraph">
                    <wp:posOffset>72390</wp:posOffset>
                  </wp:positionV>
                  <wp:extent cx="670560" cy="647700"/>
                  <wp:effectExtent l="0" t="0" r="15240" b="19050"/>
                  <wp:wrapNone/>
                  <wp:docPr id="464" name="Hình chữ nhật 464"/>
                  <wp:cNvGraphicFramePr/>
                  <a:graphic xmlns:a="http://schemas.openxmlformats.org/drawingml/2006/main">
                    <a:graphicData uri="http://schemas.microsoft.com/office/word/2010/wordprocessingShape">
                      <wps:wsp>
                        <wps:cNvSpPr/>
                        <wps:spPr>
                          <a:xfrm>
                            <a:off x="0" y="0"/>
                            <a:ext cx="6705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26033"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XÓA</w:t>
                              </w:r>
                            </w:p>
                            <w:p w14:paraId="4E414869"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63464" id="Hình chữ nhật 464" o:spid="_x0000_s1043" style="position:absolute;margin-left:271.2pt;margin-top:5.7pt;width:52.8pt;height: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" fillcolor="#5b9bd5 [3204]" strokecolor="#1f4d78 [1604]" strokeweight="1pt">
                  <v:textbox>
                    <w:txbxContent>
                      <w:p w14:paraId="17526033"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XÓA</w:t>
                        </w:r>
                      </w:p>
                      <w:p w14:paraId="4E414869"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sidRPr="00CC7EEE">
          <w:rPr>
            <w:noProof/>
          </w:rPr>
          <mc:AlternateContent>
            <mc:Choice Requires="wps">
              <w:drawing>
                <wp:anchor distT="0" distB="0" distL="114300" distR="114300" simplePos="0" relativeHeight="251676672" behindDoc="0" locked="0" layoutInCell="1" allowOverlap="1" wp14:anchorId="00453066" wp14:editId="1AC208C5">
                  <wp:simplePos x="0" y="0"/>
                  <wp:positionH relativeFrom="column">
                    <wp:posOffset>2407920</wp:posOffset>
                  </wp:positionH>
                  <wp:positionV relativeFrom="paragraph">
                    <wp:posOffset>11430</wp:posOffset>
                  </wp:positionV>
                  <wp:extent cx="670560" cy="647700"/>
                  <wp:effectExtent l="0" t="0" r="15240" b="19050"/>
                  <wp:wrapNone/>
                  <wp:docPr id="465" name="Hình chữ nhật 465"/>
                  <wp:cNvGraphicFramePr/>
                  <a:graphic xmlns:a="http://schemas.openxmlformats.org/drawingml/2006/main">
                    <a:graphicData uri="http://schemas.microsoft.com/office/word/2010/wordprocessingShape">
                      <wps:wsp>
                        <wps:cNvSpPr/>
                        <wps:spPr>
                          <a:xfrm>
                            <a:off x="0" y="0"/>
                            <a:ext cx="6705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5DD8B8" w14:textId="77777777" w:rsidR="00E054FE" w:rsidRDefault="00E054FE" w:rsidP="00746327">
                              <w:pPr>
                                <w:spacing w:after="0"/>
                                <w:jc w:val="center"/>
                                <w:rPr>
                                  <w:rFonts w:ascii="Arial" w:hAnsi="Arial" w:cs="Arial"/>
                                  <w:sz w:val="20"/>
                                  <w:szCs w:val="20"/>
                                </w:rPr>
                              </w:pPr>
                              <w:r>
                                <w:rPr>
                                  <w:rFonts w:ascii="Arial" w:hAnsi="Arial" w:cs="Arial"/>
                                  <w:sz w:val="20"/>
                                  <w:szCs w:val="20"/>
                                </w:rPr>
                                <w:t>XÓA</w:t>
                              </w:r>
                            </w:p>
                            <w:p w14:paraId="584FB806"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w:t>
                              </w:r>
                            </w:p>
                            <w:p w14:paraId="0553AC54"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 xml:space="preserve">BỆNH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53066" id="Hình chữ nhật 465" o:spid="_x0000_s1044" style="position:absolute;margin-left:189.6pt;margin-top:.9pt;width:52.8pt;height: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" fillcolor="#5b9bd5 [3204]" strokecolor="#1f4d78 [1604]" strokeweight="1pt">
                  <v:textbox>
                    <w:txbxContent>
                      <w:p w14:paraId="115DD8B8" w14:textId="77777777" w:rsidR="00E054FE" w:rsidRDefault="00E054FE" w:rsidP="00746327">
                        <w:pPr>
                          <w:spacing w:after="0"/>
                          <w:jc w:val="center"/>
                          <w:rPr>
                            <w:rFonts w:ascii="Arial" w:hAnsi="Arial" w:cs="Arial"/>
                            <w:sz w:val="20"/>
                            <w:szCs w:val="20"/>
                          </w:rPr>
                        </w:pPr>
                        <w:r>
                          <w:rPr>
                            <w:rFonts w:ascii="Arial" w:hAnsi="Arial" w:cs="Arial"/>
                            <w:sz w:val="20"/>
                            <w:szCs w:val="20"/>
                          </w:rPr>
                          <w:t>XÓA</w:t>
                        </w:r>
                      </w:p>
                      <w:p w14:paraId="584FB806"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w:t>
                        </w:r>
                      </w:p>
                      <w:p w14:paraId="0553AC54"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 xml:space="preserve">BỆNH </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36EC49C7" wp14:editId="14E3B6C5">
                  <wp:simplePos x="0" y="0"/>
                  <wp:positionH relativeFrom="column">
                    <wp:posOffset>1203960</wp:posOffset>
                  </wp:positionH>
                  <wp:positionV relativeFrom="paragraph">
                    <wp:posOffset>12065</wp:posOffset>
                  </wp:positionV>
                  <wp:extent cx="670560" cy="647700"/>
                  <wp:effectExtent l="0" t="0" r="15240" b="19050"/>
                  <wp:wrapNone/>
                  <wp:docPr id="466" name="Hình chữ nhật 466"/>
                  <wp:cNvGraphicFramePr/>
                  <a:graphic xmlns:a="http://schemas.openxmlformats.org/drawingml/2006/main">
                    <a:graphicData uri="http://schemas.microsoft.com/office/word/2010/wordprocessingShape">
                      <wps:wsp>
                        <wps:cNvSpPr/>
                        <wps:spPr>
                          <a:xfrm>
                            <a:off x="0" y="0"/>
                            <a:ext cx="6705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7B22A"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XÓA</w:t>
                              </w:r>
                            </w:p>
                            <w:p w14:paraId="457B02A6"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49C7" id="Hình chữ nhật 466" o:spid="_x0000_s1045" style="position:absolute;margin-left:94.8pt;margin-top:.95pt;width:52.8pt;height: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" fillcolor="#5b9bd5 [3204]" strokecolor="#1f4d78 [1604]" strokeweight="1pt">
                  <v:textbox>
                    <w:txbxContent>
                      <w:p w14:paraId="7CF7B22A"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XÓA</w:t>
                        </w:r>
                      </w:p>
                      <w:p w14:paraId="457B02A6"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BỆNH NHÂN</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350CFBE9" wp14:editId="0E9D2353">
                  <wp:simplePos x="0" y="0"/>
                  <wp:positionH relativeFrom="column">
                    <wp:posOffset>-259080</wp:posOffset>
                  </wp:positionH>
                  <wp:positionV relativeFrom="paragraph">
                    <wp:posOffset>202565</wp:posOffset>
                  </wp:positionV>
                  <wp:extent cx="137160" cy="0"/>
                  <wp:effectExtent l="0" t="0" r="0" b="0"/>
                  <wp:wrapNone/>
                  <wp:docPr id="56" name="Đường nối Thẳng 56"/>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E5383" id="Đường nối Thẳng 56"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0.4pt,15.95pt" to="-9.6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" strokecolor="#5b9bd5 [3204]" strokeweight=".5pt">
                  <v:stroke joinstyle="miter"/>
                </v:line>
              </w:pict>
            </mc:Fallback>
          </mc:AlternateContent>
        </w:r>
      </w:ins>
    </w:p>
    <w:p w14:paraId="22BC71D4" w14:textId="654FED17" w:rsidR="00746327" w:rsidRDefault="00746327">
      <w:pPr>
        <w:rPr>
          <w:ins w:id="1377" w:author="Ngo Vi" w:date="2019-07-05T17:50:00Z"/>
        </w:rPr>
        <w:pPrChange w:id="1378" w:author="DAO NAM LY" w:date="2019-07-05T20:38:00Z">
          <w:pPr>
            <w:pStyle w:val="ListParagraph"/>
            <w:numPr>
              <w:ilvl w:val="1"/>
              <w:numId w:val="3"/>
            </w:numPr>
            <w:ind w:left="1440" w:hanging="360"/>
          </w:pPr>
        </w:pPrChange>
      </w:pPr>
      <w:ins w:id="1379" w:author="DAO NAM LY" w:date="2019-07-05T20:37:00Z">
        <w:r>
          <w:rPr>
            <w:noProof/>
          </w:rPr>
          <mc:AlternateContent>
            <mc:Choice Requires="wps">
              <w:drawing>
                <wp:anchor distT="0" distB="0" distL="114300" distR="114300" simplePos="0" relativeHeight="251710464" behindDoc="0" locked="0" layoutInCell="1" allowOverlap="1" wp14:anchorId="6A77B3AC" wp14:editId="471C9786">
                  <wp:simplePos x="0" y="0"/>
                  <wp:positionH relativeFrom="column">
                    <wp:posOffset>4312920</wp:posOffset>
                  </wp:positionH>
                  <wp:positionV relativeFrom="paragraph">
                    <wp:posOffset>572770</wp:posOffset>
                  </wp:positionV>
                  <wp:extent cx="106680" cy="0"/>
                  <wp:effectExtent l="0" t="0" r="0" b="0"/>
                  <wp:wrapNone/>
                  <wp:docPr id="70" name="Đường nối Thẳng 70"/>
                  <wp:cNvGraphicFramePr/>
                  <a:graphic xmlns:a="http://schemas.openxmlformats.org/drawingml/2006/main">
                    <a:graphicData uri="http://schemas.microsoft.com/office/word/2010/wordprocessingShape">
                      <wps:wsp>
                        <wps:cNvCnPr/>
                        <wps:spPr>
                          <a:xfrm>
                            <a:off x="0" y="0"/>
                            <a:ext cx="106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439D3B" id="Đường nối Thẳng 7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39.6pt,45.1pt" to="348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" strokecolor="#5b9bd5 [3204]" strokeweight=".5pt">
                  <v:stroke joinstyle="miter"/>
                </v:line>
              </w:pict>
            </mc:Fallback>
          </mc:AlternateContent>
        </w:r>
        <w:r w:rsidRPr="00CC7EEE">
          <w:rPr>
            <w:noProof/>
          </w:rPr>
          <mc:AlternateContent>
            <mc:Choice Requires="wps">
              <w:drawing>
                <wp:anchor distT="0" distB="0" distL="114300" distR="114300" simplePos="0" relativeHeight="251678720" behindDoc="0" locked="0" layoutInCell="1" allowOverlap="1" wp14:anchorId="72C943CF" wp14:editId="0F18D6D0">
                  <wp:simplePos x="0" y="0"/>
                  <wp:positionH relativeFrom="column">
                    <wp:posOffset>4419600</wp:posOffset>
                  </wp:positionH>
                  <wp:positionV relativeFrom="paragraph">
                    <wp:posOffset>179705</wp:posOffset>
                  </wp:positionV>
                  <wp:extent cx="586740" cy="731520"/>
                  <wp:effectExtent l="0" t="0" r="22860" b="11430"/>
                  <wp:wrapNone/>
                  <wp:docPr id="463" name="Hình chữ nhật 463"/>
                  <wp:cNvGraphicFramePr/>
                  <a:graphic xmlns:a="http://schemas.openxmlformats.org/drawingml/2006/main">
                    <a:graphicData uri="http://schemas.microsoft.com/office/word/2010/wordprocessingShape">
                      <wps:wsp>
                        <wps:cNvSpPr/>
                        <wps:spPr>
                          <a:xfrm>
                            <a:off x="0" y="0"/>
                            <a:ext cx="5867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F0F5A9" w14:textId="77777777" w:rsidR="00E054FE" w:rsidRDefault="00E054FE" w:rsidP="00746327">
                              <w:pPr>
                                <w:spacing w:after="0"/>
                                <w:jc w:val="center"/>
                                <w:rPr>
                                  <w:rFonts w:ascii="Arial" w:hAnsi="Arial" w:cs="Arial"/>
                                  <w:sz w:val="20"/>
                                  <w:szCs w:val="20"/>
                                </w:rPr>
                              </w:pPr>
                              <w:r>
                                <w:rPr>
                                  <w:rFonts w:ascii="Arial" w:hAnsi="Arial" w:cs="Arial"/>
                                  <w:sz w:val="20"/>
                                  <w:szCs w:val="20"/>
                                </w:rPr>
                                <w:t>LẬP PHIẾU</w:t>
                              </w:r>
                            </w:p>
                            <w:p w14:paraId="490D247E"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KHÁM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43CF" id="Hình chữ nhật 463" o:spid="_x0000_s1046" style="position:absolute;margin-left:348pt;margin-top:14.15pt;width:46.2pt;height:57.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" fillcolor="#5b9bd5 [3204]" strokecolor="#1f4d78 [1604]" strokeweight="1pt">
                  <v:textbox>
                    <w:txbxContent>
                      <w:p w14:paraId="3AF0F5A9" w14:textId="77777777" w:rsidR="00E054FE" w:rsidRDefault="00E054FE" w:rsidP="00746327">
                        <w:pPr>
                          <w:spacing w:after="0"/>
                          <w:jc w:val="center"/>
                          <w:rPr>
                            <w:rFonts w:ascii="Arial" w:hAnsi="Arial" w:cs="Arial"/>
                            <w:sz w:val="20"/>
                            <w:szCs w:val="20"/>
                          </w:rPr>
                        </w:pPr>
                        <w:r>
                          <w:rPr>
                            <w:rFonts w:ascii="Arial" w:hAnsi="Arial" w:cs="Arial"/>
                            <w:sz w:val="20"/>
                            <w:szCs w:val="20"/>
                          </w:rPr>
                          <w:t>LẬP PHIẾU</w:t>
                        </w:r>
                      </w:p>
                      <w:p w14:paraId="490D247E"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KHÁM BỆNH</w:t>
                        </w:r>
                      </w:p>
                    </w:txbxContent>
                  </v:textbox>
                </v:rect>
              </w:pict>
            </mc:Fallback>
          </mc:AlternateContent>
        </w:r>
        <w:r w:rsidRPr="00CC7EEE">
          <w:rPr>
            <w:noProof/>
          </w:rPr>
          <mc:AlternateContent>
            <mc:Choice Requires="wps">
              <w:drawing>
                <wp:anchor distT="0" distB="0" distL="114300" distR="114300" simplePos="0" relativeHeight="251680768" behindDoc="0" locked="0" layoutInCell="1" allowOverlap="1" wp14:anchorId="0530FCD8" wp14:editId="51F1D2A6">
                  <wp:simplePos x="0" y="0"/>
                  <wp:positionH relativeFrom="column">
                    <wp:posOffset>4419600</wp:posOffset>
                  </wp:positionH>
                  <wp:positionV relativeFrom="paragraph">
                    <wp:posOffset>1026160</wp:posOffset>
                  </wp:positionV>
                  <wp:extent cx="609600" cy="632460"/>
                  <wp:effectExtent l="0" t="0" r="19050" b="15240"/>
                  <wp:wrapNone/>
                  <wp:docPr id="472" name="Hình chữ nhật 472"/>
                  <wp:cNvGraphicFramePr/>
                  <a:graphic xmlns:a="http://schemas.openxmlformats.org/drawingml/2006/main">
                    <a:graphicData uri="http://schemas.microsoft.com/office/word/2010/wordprocessingShape">
                      <wps:wsp>
                        <wps:cNvSpPr/>
                        <wps:spPr>
                          <a:xfrm>
                            <a:off x="0" y="0"/>
                            <a:ext cx="60960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DEA952"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LẬP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0FCD8" id="Hình chữ nhật 472" o:spid="_x0000_s1047" style="position:absolute;margin-left:348pt;margin-top:80.8pt;width:48pt;height:49.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" fillcolor="#5b9bd5 [3204]" strokecolor="#1f4d78 [1604]" strokeweight="1pt">
                  <v:textbox>
                    <w:txbxContent>
                      <w:p w14:paraId="1EDEA952"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LẬP HÓA ĐƠN</w:t>
                        </w: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1CCD9AA0" wp14:editId="2502FCAB">
                  <wp:simplePos x="0" y="0"/>
                  <wp:positionH relativeFrom="column">
                    <wp:posOffset>3345180</wp:posOffset>
                  </wp:positionH>
                  <wp:positionV relativeFrom="paragraph">
                    <wp:posOffset>5080</wp:posOffset>
                  </wp:positionV>
                  <wp:extent cx="99060" cy="0"/>
                  <wp:effectExtent l="0" t="0" r="0" b="0"/>
                  <wp:wrapNone/>
                  <wp:docPr id="65" name="Đường nối Thẳng 65"/>
                  <wp:cNvGraphicFramePr/>
                  <a:graphic xmlns:a="http://schemas.openxmlformats.org/drawingml/2006/main">
                    <a:graphicData uri="http://schemas.microsoft.com/office/word/2010/wordprocessingShape">
                      <wps:wsp>
                        <wps:cNvCnPr/>
                        <wps:spPr>
                          <a:xfrm>
                            <a:off x="0" y="0"/>
                            <a:ext cx="99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4B0F9" id="Đường nối Thẳng 6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63.4pt,.4pt" to="271.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" strokecolor="#5b9bd5 [3204]" strokeweight=".5pt">
                  <v:stroke joinstyle="miter"/>
                </v:line>
              </w:pict>
            </mc:Fallback>
          </mc:AlternateContent>
        </w:r>
        <w:r w:rsidRPr="00CC7EEE">
          <w:rPr>
            <w:noProof/>
          </w:rPr>
          <mc:AlternateContent>
            <mc:Choice Requires="wps">
              <w:drawing>
                <wp:anchor distT="0" distB="0" distL="114300" distR="114300" simplePos="0" relativeHeight="251674624" behindDoc="0" locked="0" layoutInCell="1" allowOverlap="1" wp14:anchorId="3C033EC9" wp14:editId="0C804799">
                  <wp:simplePos x="0" y="0"/>
                  <wp:positionH relativeFrom="column">
                    <wp:posOffset>3436620</wp:posOffset>
                  </wp:positionH>
                  <wp:positionV relativeFrom="paragraph">
                    <wp:posOffset>633095</wp:posOffset>
                  </wp:positionV>
                  <wp:extent cx="678180" cy="693420"/>
                  <wp:effectExtent l="0" t="0" r="26670" b="11430"/>
                  <wp:wrapNone/>
                  <wp:docPr id="469" name="Hình chữ nhật 469"/>
                  <wp:cNvGraphicFramePr/>
                  <a:graphic xmlns:a="http://schemas.openxmlformats.org/drawingml/2006/main">
                    <a:graphicData uri="http://schemas.microsoft.com/office/word/2010/wordprocessingShape">
                      <wps:wsp>
                        <wps:cNvSpPr/>
                        <wps:spPr>
                          <a:xfrm>
                            <a:off x="0" y="0"/>
                            <a:ext cx="6781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676108"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SỬA</w:t>
                              </w:r>
                            </w:p>
                            <w:p w14:paraId="28025B48"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33EC9" id="Hình chữ nhật 469" o:spid="_x0000_s1048" style="position:absolute;margin-left:270.6pt;margin-top:49.85pt;width:53.4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" fillcolor="#5b9bd5 [3204]" strokecolor="#1f4d78 [1604]" strokeweight="1pt">
                  <v:textbox>
                    <w:txbxContent>
                      <w:p w14:paraId="5B676108"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SỬA</w:t>
                        </w:r>
                      </w:p>
                      <w:p w14:paraId="28025B48"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sidRPr="00CC7EEE">
          <w:rPr>
            <w:noProof/>
          </w:rPr>
          <mc:AlternateContent>
            <mc:Choice Requires="wps">
              <w:drawing>
                <wp:anchor distT="0" distB="0" distL="114300" distR="114300" simplePos="0" relativeHeight="251677696" behindDoc="0" locked="0" layoutInCell="1" allowOverlap="1" wp14:anchorId="1E75E069" wp14:editId="0B499760">
                  <wp:simplePos x="0" y="0"/>
                  <wp:positionH relativeFrom="column">
                    <wp:posOffset>2407920</wp:posOffset>
                  </wp:positionH>
                  <wp:positionV relativeFrom="paragraph">
                    <wp:posOffset>572135</wp:posOffset>
                  </wp:positionV>
                  <wp:extent cx="678180" cy="693420"/>
                  <wp:effectExtent l="0" t="0" r="26670" b="11430"/>
                  <wp:wrapNone/>
                  <wp:docPr id="470" name="Hình chữ nhật 470"/>
                  <wp:cNvGraphicFramePr/>
                  <a:graphic xmlns:a="http://schemas.openxmlformats.org/drawingml/2006/main">
                    <a:graphicData uri="http://schemas.microsoft.com/office/word/2010/wordprocessingShape">
                      <wps:wsp>
                        <wps:cNvSpPr/>
                        <wps:spPr>
                          <a:xfrm>
                            <a:off x="0" y="0"/>
                            <a:ext cx="6781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04140" w14:textId="77777777" w:rsidR="00E054FE" w:rsidRDefault="00E054FE" w:rsidP="00746327">
                              <w:pPr>
                                <w:spacing w:after="0"/>
                                <w:jc w:val="center"/>
                                <w:rPr>
                                  <w:rFonts w:ascii="Arial" w:hAnsi="Arial" w:cs="Arial"/>
                                  <w:sz w:val="20"/>
                                  <w:szCs w:val="20"/>
                                </w:rPr>
                              </w:pPr>
                              <w:r>
                                <w:rPr>
                                  <w:rFonts w:ascii="Arial" w:hAnsi="Arial" w:cs="Arial"/>
                                  <w:sz w:val="20"/>
                                  <w:szCs w:val="20"/>
                                </w:rPr>
                                <w:t>SỬA</w:t>
                              </w:r>
                            </w:p>
                            <w:p w14:paraId="280433DB"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w:t>
                              </w:r>
                            </w:p>
                            <w:p w14:paraId="444618EC"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 xml:space="preserve">BỆNH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5E069" id="Hình chữ nhật 470" o:spid="_x0000_s1049" style="position:absolute;margin-left:189.6pt;margin-top:45.05pt;width:53.4pt;height:54.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" fillcolor="#5b9bd5 [3204]" strokecolor="#1f4d78 [1604]" strokeweight="1pt">
                  <v:textbox>
                    <w:txbxContent>
                      <w:p w14:paraId="7CF04140" w14:textId="77777777" w:rsidR="00E054FE" w:rsidRDefault="00E054FE" w:rsidP="00746327">
                        <w:pPr>
                          <w:spacing w:after="0"/>
                          <w:jc w:val="center"/>
                          <w:rPr>
                            <w:rFonts w:ascii="Arial" w:hAnsi="Arial" w:cs="Arial"/>
                            <w:sz w:val="20"/>
                            <w:szCs w:val="20"/>
                          </w:rPr>
                        </w:pPr>
                        <w:r>
                          <w:rPr>
                            <w:rFonts w:ascii="Arial" w:hAnsi="Arial" w:cs="Arial"/>
                            <w:sz w:val="20"/>
                            <w:szCs w:val="20"/>
                          </w:rPr>
                          <w:t>SỬA</w:t>
                        </w:r>
                      </w:p>
                      <w:p w14:paraId="280433DB"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LOẠI</w:t>
                        </w:r>
                      </w:p>
                      <w:p w14:paraId="444618EC"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 xml:space="preserve">BỆNH </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3AC86024" wp14:editId="2E02BBD6">
                  <wp:simplePos x="0" y="0"/>
                  <wp:positionH relativeFrom="column">
                    <wp:posOffset>2225040</wp:posOffset>
                  </wp:positionH>
                  <wp:positionV relativeFrom="paragraph">
                    <wp:posOffset>5080</wp:posOffset>
                  </wp:positionV>
                  <wp:extent cx="228600" cy="0"/>
                  <wp:effectExtent l="0" t="0" r="0" b="0"/>
                  <wp:wrapNone/>
                  <wp:docPr id="62" name="Đường nối Thẳng 62"/>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E14651" id="Đường nối Thẳng 6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75.2pt,.4pt" to="193.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" strokecolor="#5b9bd5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5891B913" wp14:editId="49652D9C">
                  <wp:simplePos x="0" y="0"/>
                  <wp:positionH relativeFrom="column">
                    <wp:posOffset>990600</wp:posOffset>
                  </wp:positionH>
                  <wp:positionV relativeFrom="paragraph">
                    <wp:posOffset>5080</wp:posOffset>
                  </wp:positionV>
                  <wp:extent cx="251460" cy="0"/>
                  <wp:effectExtent l="0" t="0" r="0" b="0"/>
                  <wp:wrapNone/>
                  <wp:docPr id="59" name="Đường nối Thẳng 59"/>
                  <wp:cNvGraphicFramePr/>
                  <a:graphic xmlns:a="http://schemas.openxmlformats.org/drawingml/2006/main">
                    <a:graphicData uri="http://schemas.microsoft.com/office/word/2010/wordprocessingShape">
                      <wps:wsp>
                        <wps:cNvCnPr/>
                        <wps:spPr>
                          <a:xfrm flipV="1">
                            <a:off x="0" y="0"/>
                            <a:ext cx="2514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1C7D1" id="Đường nối Thẳng 5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4pt" to="97.8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3D9ADB8A" wp14:editId="44E36F76">
                  <wp:simplePos x="0" y="0"/>
                  <wp:positionH relativeFrom="column">
                    <wp:posOffset>1211580</wp:posOffset>
                  </wp:positionH>
                  <wp:positionV relativeFrom="paragraph">
                    <wp:posOffset>572770</wp:posOffset>
                  </wp:positionV>
                  <wp:extent cx="678180" cy="693420"/>
                  <wp:effectExtent l="0" t="0" r="26670" b="11430"/>
                  <wp:wrapNone/>
                  <wp:docPr id="471" name="Hình chữ nhật 471"/>
                  <wp:cNvGraphicFramePr/>
                  <a:graphic xmlns:a="http://schemas.openxmlformats.org/drawingml/2006/main">
                    <a:graphicData uri="http://schemas.microsoft.com/office/word/2010/wordprocessingShape">
                      <wps:wsp>
                        <wps:cNvSpPr/>
                        <wps:spPr>
                          <a:xfrm>
                            <a:off x="0" y="0"/>
                            <a:ext cx="6781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BCCA22"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SỬA</w:t>
                              </w:r>
                            </w:p>
                            <w:p w14:paraId="73A362A6"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ADB8A" id="Hình chữ nhật 471" o:spid="_x0000_s1050" style="position:absolute;margin-left:95.4pt;margin-top:45.1pt;width:53.4pt;height:5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" fillcolor="#5b9bd5 [3204]" strokecolor="#1f4d78 [1604]" strokeweight="1pt">
                  <v:textbox>
                    <w:txbxContent>
                      <w:p w14:paraId="66BCCA22"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SỬA</w:t>
                        </w:r>
                      </w:p>
                      <w:p w14:paraId="73A362A6" w14:textId="77777777" w:rsidR="00E054FE" w:rsidRPr="00162517" w:rsidRDefault="00E054FE" w:rsidP="00746327">
                        <w:pPr>
                          <w:spacing w:after="0"/>
                          <w:jc w:val="center"/>
                          <w:rPr>
                            <w:rFonts w:ascii="Arial" w:hAnsi="Arial" w:cs="Arial"/>
                            <w:sz w:val="20"/>
                            <w:szCs w:val="20"/>
                          </w:rPr>
                        </w:pPr>
                        <w:r w:rsidRPr="00162517">
                          <w:rPr>
                            <w:rFonts w:ascii="Arial" w:hAnsi="Arial" w:cs="Arial"/>
                            <w:sz w:val="20"/>
                            <w:szCs w:val="20"/>
                          </w:rPr>
                          <w:t>BỆNH NHÂN</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0546EE5B" wp14:editId="59A3B7D7">
                  <wp:simplePos x="0" y="0"/>
                  <wp:positionH relativeFrom="margin">
                    <wp:posOffset>-114300</wp:posOffset>
                  </wp:positionH>
                  <wp:positionV relativeFrom="paragraph">
                    <wp:posOffset>478790</wp:posOffset>
                  </wp:positionV>
                  <wp:extent cx="731520" cy="632460"/>
                  <wp:effectExtent l="0" t="0" r="11430" b="15240"/>
                  <wp:wrapNone/>
                  <wp:docPr id="32" name="Hình chữ nhật 32"/>
                  <wp:cNvGraphicFramePr/>
                  <a:graphic xmlns:a="http://schemas.openxmlformats.org/drawingml/2006/main">
                    <a:graphicData uri="http://schemas.microsoft.com/office/word/2010/wordprocessingShape">
                      <wps:wsp>
                        <wps:cNvSpPr/>
                        <wps:spPr>
                          <a:xfrm>
                            <a:off x="0" y="0"/>
                            <a:ext cx="73152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9A38D"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TK 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6EE5B" id="Hình chữ nhật 32" o:spid="_x0000_s1051" style="position:absolute;margin-left:-9pt;margin-top:37.7pt;width:57.6pt;height:49.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" fillcolor="#5b9bd5 [3204]" strokecolor="#1f4d78 [1604]" strokeweight="1pt">
                  <v:textbox>
                    <w:txbxContent>
                      <w:p w14:paraId="4029A38D" w14:textId="77777777" w:rsidR="00E054FE" w:rsidRPr="00162517" w:rsidRDefault="00E054FE" w:rsidP="00746327">
                        <w:pPr>
                          <w:spacing w:after="0"/>
                          <w:jc w:val="center"/>
                          <w:rPr>
                            <w:rFonts w:ascii="Arial" w:hAnsi="Arial" w:cs="Arial"/>
                            <w:sz w:val="20"/>
                            <w:szCs w:val="20"/>
                          </w:rPr>
                        </w:pPr>
                        <w:r>
                          <w:rPr>
                            <w:rFonts w:ascii="Arial" w:hAnsi="Arial" w:cs="Arial"/>
                            <w:sz w:val="20"/>
                            <w:szCs w:val="20"/>
                          </w:rPr>
                          <w:t>TK BỆNH NHÂN</w:t>
                        </w:r>
                      </w:p>
                    </w:txbxContent>
                  </v:textbox>
                  <w10:wrap anchorx="margin"/>
                </v:rect>
              </w:pict>
            </mc:Fallback>
          </mc:AlternateContent>
        </w:r>
      </w:ins>
    </w:p>
    <w:p w14:paraId="4713C0E0" w14:textId="011766DA" w:rsidR="00AE6DE2" w:rsidRDefault="003D719D">
      <w:pPr>
        <w:pStyle w:val="ListParagraph"/>
        <w:ind w:left="1440"/>
        <w:rPr>
          <w:ins w:id="1380" w:author="DAO NAM LY" w:date="2019-07-05T20:44:00Z"/>
        </w:rPr>
      </w:pPr>
      <w:ins w:id="1381" w:author="Ngo Vi" w:date="2019-07-05T18:23:00Z">
        <w:del w:id="1382" w:author="DAO NAM LY" w:date="2019-07-05T20:44:00Z">
          <w:r w:rsidDel="00746327">
            <w:rPr>
              <w:noProof/>
            </w:rPr>
            <w:drawing>
              <wp:inline distT="0" distB="0" distL="0" distR="0" wp14:anchorId="02FF11AB" wp14:editId="1F00E9D6">
                <wp:extent cx="5943600" cy="1979930"/>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79930"/>
                        </a:xfrm>
                        <a:prstGeom prst="rect">
                          <a:avLst/>
                        </a:prstGeom>
                      </pic:spPr>
                    </pic:pic>
                  </a:graphicData>
                </a:graphic>
              </wp:inline>
            </w:drawing>
          </w:r>
        </w:del>
      </w:ins>
    </w:p>
    <w:p w14:paraId="79D15DD5" w14:textId="187F3B18" w:rsidR="00746327" w:rsidRDefault="00746327">
      <w:pPr>
        <w:pStyle w:val="ListParagraph"/>
        <w:ind w:left="1440"/>
        <w:rPr>
          <w:ins w:id="1383" w:author="DAO NAM LY" w:date="2019-07-05T20:44:00Z"/>
        </w:rPr>
      </w:pPr>
    </w:p>
    <w:p w14:paraId="640AC9E1" w14:textId="0CEFA57E" w:rsidR="00746327" w:rsidRDefault="00746327">
      <w:pPr>
        <w:pStyle w:val="ListParagraph"/>
        <w:ind w:left="1440"/>
        <w:rPr>
          <w:ins w:id="1384" w:author="DAO NAM LY" w:date="2019-07-05T20:44:00Z"/>
        </w:rPr>
      </w:pPr>
    </w:p>
    <w:p w14:paraId="60AC83B3" w14:textId="55455B51" w:rsidR="00746327" w:rsidRDefault="00746327">
      <w:pPr>
        <w:pStyle w:val="ListParagraph"/>
        <w:ind w:left="1440"/>
        <w:rPr>
          <w:ins w:id="1385" w:author="DAO NAM LY" w:date="2019-07-05T20:44:00Z"/>
        </w:rPr>
      </w:pPr>
    </w:p>
    <w:p w14:paraId="60CD24D7" w14:textId="77777777" w:rsidR="00746327" w:rsidRDefault="00746327">
      <w:pPr>
        <w:pStyle w:val="ListParagraph"/>
        <w:ind w:left="1440"/>
        <w:rPr>
          <w:ins w:id="1386" w:author="Hoan Ng" w:date="2017-04-05T14:44:00Z"/>
        </w:rPr>
        <w:pPrChange w:id="1387" w:author="Ngo Vi" w:date="2019-07-05T17:50:00Z">
          <w:pPr>
            <w:pStyle w:val="ListParagraph"/>
            <w:numPr>
              <w:numId w:val="3"/>
            </w:numPr>
            <w:ind w:left="990" w:hanging="360"/>
          </w:pPr>
        </w:pPrChange>
      </w:pPr>
    </w:p>
    <w:p w14:paraId="05BAA054" w14:textId="77777777" w:rsidR="00E054FE" w:rsidRDefault="00E054FE">
      <w:pPr>
        <w:rPr>
          <w:ins w:id="1388" w:author="DAO NAM LY" w:date="2019-07-06T06:07:00Z"/>
        </w:rPr>
        <w:pPrChange w:id="1389" w:author="DAO NAM LY" w:date="2019-07-06T06:07:00Z">
          <w:pPr>
            <w:pStyle w:val="ListParagraph"/>
            <w:numPr>
              <w:ilvl w:val="1"/>
              <w:numId w:val="3"/>
            </w:numPr>
            <w:ind w:left="1440" w:hanging="360"/>
          </w:pPr>
        </w:pPrChange>
      </w:pPr>
    </w:p>
    <w:p w14:paraId="53195246" w14:textId="591E3EAE" w:rsidR="00E054FE" w:rsidRDefault="00E054FE" w:rsidP="00E054FE">
      <w:pPr>
        <w:ind w:left="1080"/>
        <w:rPr>
          <w:ins w:id="1390" w:author="DAO NAM LY" w:date="2019-07-06T06:07:00Z"/>
        </w:rPr>
      </w:pPr>
    </w:p>
    <w:p w14:paraId="78577E49" w14:textId="4F94B7FF" w:rsidR="00E054FE" w:rsidRDefault="00E054FE" w:rsidP="00E054FE">
      <w:pPr>
        <w:ind w:left="1080"/>
        <w:rPr>
          <w:ins w:id="1391" w:author="DAO NAM LY" w:date="2019-07-06T06:07:00Z"/>
        </w:rPr>
      </w:pPr>
    </w:p>
    <w:p w14:paraId="176386AF" w14:textId="6032A144" w:rsidR="00E054FE" w:rsidRDefault="00E054FE" w:rsidP="00E054FE">
      <w:pPr>
        <w:ind w:left="1080"/>
        <w:rPr>
          <w:ins w:id="1392" w:author="DAO NAM LY" w:date="2019-07-06T06:07:00Z"/>
        </w:rPr>
      </w:pPr>
    </w:p>
    <w:p w14:paraId="1161A8AA" w14:textId="6A903801" w:rsidR="00E054FE" w:rsidRDefault="00E054FE" w:rsidP="00E054FE">
      <w:pPr>
        <w:ind w:left="1080"/>
        <w:rPr>
          <w:ins w:id="1393" w:author="DAO NAM LY" w:date="2019-07-06T06:07:00Z"/>
        </w:rPr>
      </w:pPr>
    </w:p>
    <w:p w14:paraId="39C16BAF" w14:textId="4C4CF2F0" w:rsidR="00E054FE" w:rsidRDefault="00E054FE" w:rsidP="00E054FE">
      <w:pPr>
        <w:ind w:left="1080"/>
        <w:rPr>
          <w:ins w:id="1394" w:author="DAO NAM LY" w:date="2019-07-06T06:07:00Z"/>
        </w:rPr>
      </w:pPr>
    </w:p>
    <w:p w14:paraId="4D84F917" w14:textId="0154C0D3" w:rsidR="00E054FE" w:rsidRDefault="00E054FE">
      <w:pPr>
        <w:rPr>
          <w:ins w:id="1395" w:author="DAO NAM LY" w:date="2019-07-06T06:07:00Z"/>
        </w:rPr>
        <w:pPrChange w:id="1396" w:author="DAO NAM LY" w:date="2019-07-06T06:54:00Z">
          <w:pPr>
            <w:ind w:left="1080"/>
          </w:pPr>
        </w:pPrChange>
      </w:pPr>
    </w:p>
    <w:p w14:paraId="2B761BDF" w14:textId="77777777" w:rsidR="00E054FE" w:rsidRDefault="00E054FE">
      <w:pPr>
        <w:ind w:left="1080"/>
        <w:rPr>
          <w:ins w:id="1397" w:author="DAO NAM LY" w:date="2019-07-06T06:07:00Z"/>
        </w:rPr>
        <w:pPrChange w:id="1398" w:author="DAO NAM LY" w:date="2019-07-06T06:07:00Z">
          <w:pPr>
            <w:pStyle w:val="ListParagraph"/>
            <w:numPr>
              <w:ilvl w:val="1"/>
              <w:numId w:val="3"/>
            </w:numPr>
            <w:ind w:left="1440" w:hanging="360"/>
          </w:pPr>
        </w:pPrChange>
      </w:pPr>
    </w:p>
    <w:p w14:paraId="2973898A" w14:textId="47F3127E" w:rsidR="0095052C" w:rsidRDefault="0095052C">
      <w:pPr>
        <w:pStyle w:val="ListParagraph"/>
        <w:numPr>
          <w:ilvl w:val="1"/>
          <w:numId w:val="3"/>
        </w:numPr>
        <w:rPr>
          <w:ins w:id="1399" w:author="Ngo Vi" w:date="2019-07-05T17:57:00Z"/>
        </w:rPr>
      </w:pPr>
      <w:ins w:id="1400" w:author="Hoan Ng" w:date="2017-04-05T14:44:00Z">
        <w:r>
          <w:t>Bảng giải thích/mô tả các chức năng</w:t>
        </w:r>
      </w:ins>
    </w:p>
    <w:tbl>
      <w:tblPr>
        <w:tblStyle w:val="TableGrid"/>
        <w:tblW w:w="0" w:type="auto"/>
        <w:tblInd w:w="1255" w:type="dxa"/>
        <w:tblLook w:val="04A0" w:firstRow="1" w:lastRow="0" w:firstColumn="1" w:lastColumn="0" w:noHBand="0" w:noVBand="1"/>
        <w:tblPrChange w:id="1401" w:author="Ngo Vi" w:date="2019-07-05T17:58:00Z">
          <w:tblPr>
            <w:tblStyle w:val="TableGrid"/>
            <w:tblW w:w="0" w:type="auto"/>
            <w:tblInd w:w="1440" w:type="dxa"/>
            <w:tblLook w:val="04A0" w:firstRow="1" w:lastRow="0" w:firstColumn="1" w:lastColumn="0" w:noHBand="0" w:noVBand="1"/>
          </w:tblPr>
        </w:tblPrChange>
      </w:tblPr>
      <w:tblGrid>
        <w:gridCol w:w="2070"/>
        <w:gridCol w:w="6025"/>
        <w:tblGridChange w:id="1402">
          <w:tblGrid>
            <w:gridCol w:w="925"/>
            <w:gridCol w:w="1145"/>
            <w:gridCol w:w="2810"/>
            <w:gridCol w:w="3215"/>
            <w:gridCol w:w="740"/>
          </w:tblGrid>
        </w:tblGridChange>
      </w:tblGrid>
      <w:tr w:rsidR="008B6860" w14:paraId="0F15F848" w14:textId="77777777" w:rsidTr="00746327">
        <w:trPr>
          <w:ins w:id="1403" w:author="Ngo Vi" w:date="2019-07-05T17:57:00Z"/>
          <w:trPrChange w:id="1404" w:author="Ngo Vi" w:date="2019-07-05T17:58:00Z">
            <w:trPr>
              <w:gridBefore w:val="1"/>
            </w:trPr>
          </w:trPrChange>
        </w:trPr>
        <w:tc>
          <w:tcPr>
            <w:tcW w:w="2070" w:type="dxa"/>
            <w:tcPrChange w:id="1405" w:author="Ngo Vi" w:date="2019-07-05T17:58:00Z">
              <w:tcPr>
                <w:tcW w:w="4675" w:type="dxa"/>
                <w:gridSpan w:val="2"/>
              </w:tcPr>
            </w:tcPrChange>
          </w:tcPr>
          <w:p w14:paraId="42006A9C" w14:textId="6A0567BC" w:rsidR="008B6860" w:rsidRDefault="008B6860" w:rsidP="008B6860">
            <w:pPr>
              <w:pStyle w:val="ListParagraph"/>
              <w:ind w:left="0"/>
              <w:rPr>
                <w:ins w:id="1406" w:author="Ngo Vi" w:date="2019-07-05T17:57:00Z"/>
              </w:rPr>
            </w:pPr>
            <w:ins w:id="1407" w:author="Ngo Vi" w:date="2019-07-05T17:57:00Z">
              <w:r>
                <w:t>Tên chức năng</w:t>
              </w:r>
            </w:ins>
          </w:p>
        </w:tc>
        <w:tc>
          <w:tcPr>
            <w:tcW w:w="6025" w:type="dxa"/>
            <w:tcPrChange w:id="1408" w:author="Ngo Vi" w:date="2019-07-05T17:58:00Z">
              <w:tcPr>
                <w:tcW w:w="4675" w:type="dxa"/>
                <w:gridSpan w:val="2"/>
              </w:tcPr>
            </w:tcPrChange>
          </w:tcPr>
          <w:p w14:paraId="2506C08F" w14:textId="580C76A8" w:rsidR="008B6860" w:rsidRDefault="008B6860" w:rsidP="008B6860">
            <w:pPr>
              <w:pStyle w:val="ListParagraph"/>
              <w:ind w:left="0"/>
              <w:rPr>
                <w:ins w:id="1409" w:author="Ngo Vi" w:date="2019-07-05T17:57:00Z"/>
              </w:rPr>
            </w:pPr>
            <w:ins w:id="1410" w:author="Ngo Vi" w:date="2019-07-05T17:58:00Z">
              <w:r>
                <w:t>Mô tả</w:t>
              </w:r>
            </w:ins>
          </w:p>
        </w:tc>
      </w:tr>
      <w:tr w:rsidR="008B6860" w14:paraId="107A5893" w14:textId="77777777" w:rsidTr="00746327">
        <w:trPr>
          <w:ins w:id="1411" w:author="Ngo Vi" w:date="2019-07-05T17:57:00Z"/>
          <w:trPrChange w:id="1412" w:author="Ngo Vi" w:date="2019-07-05T17:58:00Z">
            <w:trPr>
              <w:gridBefore w:val="1"/>
            </w:trPr>
          </w:trPrChange>
        </w:trPr>
        <w:tc>
          <w:tcPr>
            <w:tcW w:w="2070" w:type="dxa"/>
            <w:tcPrChange w:id="1413" w:author="Ngo Vi" w:date="2019-07-05T17:58:00Z">
              <w:tcPr>
                <w:tcW w:w="4675" w:type="dxa"/>
                <w:gridSpan w:val="2"/>
              </w:tcPr>
            </w:tcPrChange>
          </w:tcPr>
          <w:p w14:paraId="58E29CD3" w14:textId="4EC2007D" w:rsidR="008B6860" w:rsidRDefault="008B6860" w:rsidP="008B6860">
            <w:pPr>
              <w:pStyle w:val="ListParagraph"/>
              <w:ind w:left="0"/>
              <w:rPr>
                <w:ins w:id="1414" w:author="Ngo Vi" w:date="2019-07-05T17:57:00Z"/>
              </w:rPr>
            </w:pPr>
            <w:ins w:id="1415" w:author="Ngo Vi" w:date="2019-07-05T17:58:00Z">
              <w:r>
                <w:t>Lập hóa đơn thanh toán</w:t>
              </w:r>
            </w:ins>
          </w:p>
        </w:tc>
        <w:tc>
          <w:tcPr>
            <w:tcW w:w="6025" w:type="dxa"/>
            <w:tcPrChange w:id="1416" w:author="Ngo Vi" w:date="2019-07-05T17:58:00Z">
              <w:tcPr>
                <w:tcW w:w="4675" w:type="dxa"/>
                <w:gridSpan w:val="2"/>
              </w:tcPr>
            </w:tcPrChange>
          </w:tcPr>
          <w:p w14:paraId="08A72D1D" w14:textId="34F6867B" w:rsidR="008B6860" w:rsidRDefault="008B6860" w:rsidP="008B6860">
            <w:pPr>
              <w:pStyle w:val="ListParagraph"/>
              <w:ind w:left="0"/>
              <w:rPr>
                <w:ins w:id="1417" w:author="Ngo Vi" w:date="2019-07-05T17:57:00Z"/>
              </w:rPr>
            </w:pPr>
            <w:ins w:id="1418" w:author="Ngo Vi" w:date="2019-07-05T17:59:00Z">
              <w:r>
                <w:t>Hóa đơn thanh toán tiền khám và tiền thuốc của phiếu khám bệnh</w:t>
              </w:r>
            </w:ins>
          </w:p>
        </w:tc>
      </w:tr>
      <w:tr w:rsidR="008B6860" w14:paraId="09788B01" w14:textId="77777777" w:rsidTr="00746327">
        <w:trPr>
          <w:ins w:id="1419" w:author="Ngo Vi" w:date="2019-07-05T17:57:00Z"/>
          <w:trPrChange w:id="1420" w:author="Ngo Vi" w:date="2019-07-05T17:58:00Z">
            <w:trPr>
              <w:gridBefore w:val="1"/>
            </w:trPr>
          </w:trPrChange>
        </w:trPr>
        <w:tc>
          <w:tcPr>
            <w:tcW w:w="2070" w:type="dxa"/>
            <w:tcPrChange w:id="1421" w:author="Ngo Vi" w:date="2019-07-05T17:58:00Z">
              <w:tcPr>
                <w:tcW w:w="4675" w:type="dxa"/>
                <w:gridSpan w:val="2"/>
              </w:tcPr>
            </w:tcPrChange>
          </w:tcPr>
          <w:p w14:paraId="40A4CB3B" w14:textId="5E25C368" w:rsidR="008B6860" w:rsidRDefault="008B6860" w:rsidP="008B6860">
            <w:pPr>
              <w:pStyle w:val="ListParagraph"/>
              <w:ind w:left="0"/>
              <w:rPr>
                <w:ins w:id="1422" w:author="Ngo Vi" w:date="2019-07-05T17:57:00Z"/>
              </w:rPr>
            </w:pPr>
            <w:ins w:id="1423" w:author="Ngo Vi" w:date="2019-07-05T17:58:00Z">
              <w:r>
                <w:t>Báo cáo doanh thu</w:t>
              </w:r>
            </w:ins>
          </w:p>
        </w:tc>
        <w:tc>
          <w:tcPr>
            <w:tcW w:w="6025" w:type="dxa"/>
            <w:tcPrChange w:id="1424" w:author="Ngo Vi" w:date="2019-07-05T17:58:00Z">
              <w:tcPr>
                <w:tcW w:w="4675" w:type="dxa"/>
                <w:gridSpan w:val="2"/>
              </w:tcPr>
            </w:tcPrChange>
          </w:tcPr>
          <w:p w14:paraId="0D156962" w14:textId="42F42CB5" w:rsidR="008B6860" w:rsidRDefault="008B6860" w:rsidP="008B6860">
            <w:pPr>
              <w:pStyle w:val="ListParagraph"/>
              <w:ind w:left="0"/>
              <w:rPr>
                <w:ins w:id="1425" w:author="Ngo Vi" w:date="2019-07-05T17:57:00Z"/>
              </w:rPr>
            </w:pPr>
            <w:ins w:id="1426" w:author="Ngo Vi" w:date="2019-07-05T17:59:00Z">
              <w:r>
                <w:t>Danh thu của phòng mạnh theo từng tháng</w:t>
              </w:r>
            </w:ins>
          </w:p>
        </w:tc>
      </w:tr>
      <w:tr w:rsidR="008B6860" w14:paraId="48F3BBE6" w14:textId="77777777" w:rsidTr="00746327">
        <w:trPr>
          <w:ins w:id="1427" w:author="Ngo Vi" w:date="2019-07-05T17:57:00Z"/>
          <w:trPrChange w:id="1428" w:author="Ngo Vi" w:date="2019-07-05T17:58:00Z">
            <w:trPr>
              <w:gridBefore w:val="1"/>
            </w:trPr>
          </w:trPrChange>
        </w:trPr>
        <w:tc>
          <w:tcPr>
            <w:tcW w:w="2070" w:type="dxa"/>
            <w:tcPrChange w:id="1429" w:author="Ngo Vi" w:date="2019-07-05T17:58:00Z">
              <w:tcPr>
                <w:tcW w:w="4675" w:type="dxa"/>
                <w:gridSpan w:val="2"/>
              </w:tcPr>
            </w:tcPrChange>
          </w:tcPr>
          <w:p w14:paraId="707953E4" w14:textId="564C258D" w:rsidR="008B6860" w:rsidRDefault="008B6860" w:rsidP="008B6860">
            <w:pPr>
              <w:pStyle w:val="ListParagraph"/>
              <w:ind w:left="0"/>
              <w:rPr>
                <w:ins w:id="1430" w:author="Ngo Vi" w:date="2019-07-05T17:57:00Z"/>
              </w:rPr>
            </w:pPr>
            <w:ins w:id="1431" w:author="Ngo Vi" w:date="2019-07-05T17:58:00Z">
              <w:r>
                <w:t>Tra cứu bệnh nhân</w:t>
              </w:r>
            </w:ins>
          </w:p>
        </w:tc>
        <w:tc>
          <w:tcPr>
            <w:tcW w:w="6025" w:type="dxa"/>
            <w:tcPrChange w:id="1432" w:author="Ngo Vi" w:date="2019-07-05T17:58:00Z">
              <w:tcPr>
                <w:tcW w:w="4675" w:type="dxa"/>
                <w:gridSpan w:val="2"/>
              </w:tcPr>
            </w:tcPrChange>
          </w:tcPr>
          <w:p w14:paraId="79944A4F" w14:textId="6440B376" w:rsidR="008B6860" w:rsidRDefault="008B6860" w:rsidP="008B6860">
            <w:pPr>
              <w:pStyle w:val="ListParagraph"/>
              <w:ind w:left="0"/>
              <w:rPr>
                <w:ins w:id="1433" w:author="Ngo Vi" w:date="2019-07-05T17:57:00Z"/>
              </w:rPr>
            </w:pPr>
            <w:ins w:id="1434" w:author="Ngo Vi" w:date="2019-07-05T17:59:00Z">
              <w:r>
                <w:t xml:space="preserve">Tìm kiếm </w:t>
              </w:r>
            </w:ins>
            <w:ins w:id="1435" w:author="Ngo Vi" w:date="2019-07-05T18:00:00Z">
              <w:r>
                <w:t>bệnh nhân trong danh sách bệnh nhân</w:t>
              </w:r>
            </w:ins>
          </w:p>
        </w:tc>
      </w:tr>
      <w:tr w:rsidR="008B6860" w14:paraId="57FC421D" w14:textId="77777777" w:rsidTr="00746327">
        <w:trPr>
          <w:ins w:id="1436" w:author="Ngo Vi" w:date="2019-07-05T17:57:00Z"/>
          <w:trPrChange w:id="1437" w:author="Ngo Vi" w:date="2019-07-05T17:58:00Z">
            <w:trPr>
              <w:gridBefore w:val="1"/>
            </w:trPr>
          </w:trPrChange>
        </w:trPr>
        <w:tc>
          <w:tcPr>
            <w:tcW w:w="2070" w:type="dxa"/>
            <w:tcPrChange w:id="1438" w:author="Ngo Vi" w:date="2019-07-05T17:58:00Z">
              <w:tcPr>
                <w:tcW w:w="4675" w:type="dxa"/>
                <w:gridSpan w:val="2"/>
              </w:tcPr>
            </w:tcPrChange>
          </w:tcPr>
          <w:p w14:paraId="497C427E" w14:textId="2A5F52C3" w:rsidR="008B6860" w:rsidRDefault="008B6860" w:rsidP="008B6860">
            <w:pPr>
              <w:pStyle w:val="ListParagraph"/>
              <w:ind w:left="0"/>
              <w:rPr>
                <w:ins w:id="1439" w:author="Ngo Vi" w:date="2019-07-05T17:57:00Z"/>
              </w:rPr>
            </w:pPr>
            <w:ins w:id="1440" w:author="Ngo Vi" w:date="2019-07-05T17:58:00Z">
              <w:r>
                <w:t xml:space="preserve">Tạo phiếu khám </w:t>
              </w:r>
            </w:ins>
          </w:p>
        </w:tc>
        <w:tc>
          <w:tcPr>
            <w:tcW w:w="6025" w:type="dxa"/>
            <w:tcPrChange w:id="1441" w:author="Ngo Vi" w:date="2019-07-05T17:58:00Z">
              <w:tcPr>
                <w:tcW w:w="4675" w:type="dxa"/>
                <w:gridSpan w:val="2"/>
              </w:tcPr>
            </w:tcPrChange>
          </w:tcPr>
          <w:p w14:paraId="3F0FB0BE" w14:textId="24272A63" w:rsidR="008B6860" w:rsidRDefault="008B6860" w:rsidP="008B6860">
            <w:pPr>
              <w:pStyle w:val="ListParagraph"/>
              <w:ind w:left="0"/>
              <w:rPr>
                <w:ins w:id="1442" w:author="Ngo Vi" w:date="2019-07-05T17:57:00Z"/>
              </w:rPr>
            </w:pPr>
            <w:ins w:id="1443" w:author="Ngo Vi" w:date="2019-07-05T18:00:00Z">
              <w:r>
                <w:t xml:space="preserve">Tạo phiếu khám bệnh </w:t>
              </w:r>
            </w:ins>
            <w:ins w:id="1444" w:author="Ngo Vi" w:date="2019-07-05T18:02:00Z">
              <w:r>
                <w:t>thể hiện kết quả khám và toa thuốc</w:t>
              </w:r>
            </w:ins>
          </w:p>
        </w:tc>
      </w:tr>
      <w:tr w:rsidR="008B6860" w14:paraId="05469F15" w14:textId="77777777" w:rsidTr="00746327">
        <w:trPr>
          <w:ins w:id="1445" w:author="Ngo Vi" w:date="2019-07-05T17:58:00Z"/>
        </w:trPr>
        <w:tc>
          <w:tcPr>
            <w:tcW w:w="2070" w:type="dxa"/>
          </w:tcPr>
          <w:p w14:paraId="1EEBFBC5" w14:textId="034ADF8C" w:rsidR="008B6860" w:rsidRDefault="008B6860" w:rsidP="008B6860">
            <w:pPr>
              <w:pStyle w:val="ListParagraph"/>
              <w:ind w:left="0"/>
              <w:rPr>
                <w:ins w:id="1446" w:author="Ngo Vi" w:date="2019-07-05T17:58:00Z"/>
              </w:rPr>
            </w:pPr>
            <w:ins w:id="1447" w:author="Ngo Vi" w:date="2019-07-05T17:58:00Z">
              <w:r>
                <w:t>Tạo danh sách khám bệnh</w:t>
              </w:r>
            </w:ins>
          </w:p>
        </w:tc>
        <w:tc>
          <w:tcPr>
            <w:tcW w:w="6025" w:type="dxa"/>
          </w:tcPr>
          <w:p w14:paraId="5E267AEC" w14:textId="3CAA0356" w:rsidR="008B6860" w:rsidRDefault="008B6860" w:rsidP="008B6860">
            <w:pPr>
              <w:pStyle w:val="ListParagraph"/>
              <w:ind w:left="0"/>
              <w:rPr>
                <w:ins w:id="1448" w:author="Ngo Vi" w:date="2019-07-05T17:58:00Z"/>
              </w:rPr>
            </w:pPr>
            <w:ins w:id="1449" w:author="Ngo Vi" w:date="2019-07-05T18:02:00Z">
              <w:r>
                <w:t xml:space="preserve">Danh sách những bệnh nhân </w:t>
              </w:r>
              <w:del w:id="1450" w:author="DAO NAM LY" w:date="2019-07-05T20:45:00Z">
                <w:r w:rsidDel="00746327">
                  <w:delText>đã khám bệnh</w:delText>
                </w:r>
              </w:del>
            </w:ins>
            <w:ins w:id="1451" w:author="DAO NAM LY" w:date="2019-07-05T20:45:00Z">
              <w:r w:rsidR="00746327">
                <w:t>cần kh</w:t>
              </w:r>
            </w:ins>
            <w:ins w:id="1452" w:author="DAO NAM LY" w:date="2019-07-05T20:46:00Z">
              <w:r w:rsidR="00746327">
                <w:t>ám bệnh trong ngày</w:t>
              </w:r>
            </w:ins>
          </w:p>
        </w:tc>
      </w:tr>
      <w:tr w:rsidR="008B6860" w14:paraId="3C533AE8" w14:textId="77777777" w:rsidTr="00746327">
        <w:trPr>
          <w:ins w:id="1453" w:author="Ngo Vi" w:date="2019-07-05T17:58:00Z"/>
        </w:trPr>
        <w:tc>
          <w:tcPr>
            <w:tcW w:w="2070" w:type="dxa"/>
          </w:tcPr>
          <w:p w14:paraId="319F8D40" w14:textId="2DA69894" w:rsidR="008B6860" w:rsidRDefault="00746327" w:rsidP="008B6860">
            <w:pPr>
              <w:pStyle w:val="ListParagraph"/>
              <w:ind w:left="0"/>
              <w:rPr>
                <w:ins w:id="1454" w:author="Ngo Vi" w:date="2019-07-05T17:58:00Z"/>
              </w:rPr>
            </w:pPr>
            <w:ins w:id="1455" w:author="DAO NAM LY" w:date="2019-07-05T20:46:00Z">
              <w:r>
                <w:t>Thay đổi quy định</w:t>
              </w:r>
            </w:ins>
            <w:ins w:id="1456" w:author="Ngo Vi" w:date="2019-07-05T18:23:00Z">
              <w:del w:id="1457" w:author="DAO NAM LY" w:date="2019-07-05T20:46:00Z">
                <w:r w:rsidR="003D719D" w:rsidDel="00746327">
                  <w:delText>Số bệnh nhân trong ngày</w:delText>
                </w:r>
              </w:del>
            </w:ins>
          </w:p>
        </w:tc>
        <w:tc>
          <w:tcPr>
            <w:tcW w:w="6025" w:type="dxa"/>
          </w:tcPr>
          <w:p w14:paraId="50FAB088" w14:textId="0CFEE1AC" w:rsidR="008B6860" w:rsidRDefault="003D719D" w:rsidP="008B6860">
            <w:pPr>
              <w:pStyle w:val="ListParagraph"/>
              <w:ind w:left="0"/>
              <w:rPr>
                <w:ins w:id="1458" w:author="Ngo Vi" w:date="2019-07-05T17:58:00Z"/>
              </w:rPr>
            </w:pPr>
            <w:ins w:id="1459" w:author="Ngo Vi" w:date="2019-07-05T18:23:00Z">
              <w:r>
                <w:t xml:space="preserve">Số lượng bệnh nhân </w:t>
              </w:r>
            </w:ins>
            <w:ins w:id="1460" w:author="Ngo Vi" w:date="2019-07-05T18:24:00Z">
              <w:r>
                <w:t>khám tối đa trong một ngày</w:t>
              </w:r>
            </w:ins>
            <w:ins w:id="1461" w:author="DAO NAM LY" w:date="2019-07-05T20:46:00Z">
              <w:r w:rsidR="00746327">
                <w:t>, thay đổi đơn vị, cách d</w:t>
              </w:r>
            </w:ins>
            <w:ins w:id="1462" w:author="DAO NAM LY" w:date="2019-07-05T20:47:00Z">
              <w:r w:rsidR="00746327">
                <w:t>ùng, tiền khám, ..</w:t>
              </w:r>
            </w:ins>
          </w:p>
        </w:tc>
      </w:tr>
      <w:tr w:rsidR="00377256" w14:paraId="7906DEBD" w14:textId="77777777" w:rsidTr="00746327">
        <w:trPr>
          <w:ins w:id="1463" w:author="Ngo Vi" w:date="2019-07-05T18:19:00Z"/>
        </w:trPr>
        <w:tc>
          <w:tcPr>
            <w:tcW w:w="2070" w:type="dxa"/>
          </w:tcPr>
          <w:p w14:paraId="18BF6F5C" w14:textId="5CD72682" w:rsidR="00377256" w:rsidRDefault="003D719D" w:rsidP="008B6860">
            <w:pPr>
              <w:pStyle w:val="ListParagraph"/>
              <w:ind w:left="0"/>
              <w:rPr>
                <w:ins w:id="1464" w:author="Ngo Vi" w:date="2019-07-05T18:19:00Z"/>
              </w:rPr>
            </w:pPr>
            <w:ins w:id="1465" w:author="Ngo Vi" w:date="2019-07-05T18:24:00Z">
              <w:del w:id="1466" w:author="DAO NAM LY" w:date="2019-07-05T20:47:00Z">
                <w:r w:rsidDel="00746327">
                  <w:delText>Thay đổi số lượng lại bệnh thuốc đơn vị tính và cách dùng</w:delText>
                </w:r>
              </w:del>
            </w:ins>
            <w:ins w:id="1467" w:author="DAO NAM LY" w:date="2019-07-05T20:47:00Z">
              <w:r w:rsidR="00746327">
                <w:t>Thêm bệnh nhân</w:t>
              </w:r>
            </w:ins>
          </w:p>
        </w:tc>
        <w:tc>
          <w:tcPr>
            <w:tcW w:w="6025" w:type="dxa"/>
          </w:tcPr>
          <w:p w14:paraId="031FE0FC" w14:textId="3664862B" w:rsidR="00377256" w:rsidRDefault="003D719D" w:rsidP="008B6860">
            <w:pPr>
              <w:pStyle w:val="ListParagraph"/>
              <w:ind w:left="0"/>
              <w:rPr>
                <w:ins w:id="1468" w:author="Ngo Vi" w:date="2019-07-05T18:19:00Z"/>
              </w:rPr>
            </w:pPr>
            <w:ins w:id="1469" w:author="Ngo Vi" w:date="2019-07-05T18:24:00Z">
              <w:del w:id="1470" w:author="DAO NAM LY" w:date="2019-07-05T20:47:00Z">
                <w:r w:rsidDel="00746327">
                  <w:delText xml:space="preserve">Thay đổi số lượng các loại bệnh </w:delText>
                </w:r>
              </w:del>
            </w:ins>
            <w:ins w:id="1471" w:author="Ngo Vi" w:date="2019-07-05T18:25:00Z">
              <w:del w:id="1472" w:author="DAO NAM LY" w:date="2019-07-05T20:47:00Z">
                <w:r w:rsidDel="00746327">
                  <w:delText>đơn vị và cách dùng của các loại thuốc</w:delText>
                </w:r>
              </w:del>
            </w:ins>
            <w:ins w:id="1473" w:author="DAO NAM LY" w:date="2019-07-05T20:47:00Z">
              <w:r w:rsidR="00746327">
                <w:t>Thêm bệnh nhân mới</w:t>
              </w:r>
            </w:ins>
          </w:p>
        </w:tc>
      </w:tr>
      <w:tr w:rsidR="00377256" w14:paraId="61A9A573" w14:textId="77777777" w:rsidTr="00746327">
        <w:trPr>
          <w:ins w:id="1474" w:author="Ngo Vi" w:date="2019-07-05T18:19:00Z"/>
        </w:trPr>
        <w:tc>
          <w:tcPr>
            <w:tcW w:w="2070" w:type="dxa"/>
          </w:tcPr>
          <w:p w14:paraId="7D06C0CE" w14:textId="330A205E" w:rsidR="00377256" w:rsidRDefault="003D719D" w:rsidP="008B6860">
            <w:pPr>
              <w:pStyle w:val="ListParagraph"/>
              <w:ind w:left="0"/>
              <w:rPr>
                <w:ins w:id="1475" w:author="Ngo Vi" w:date="2019-07-05T18:19:00Z"/>
              </w:rPr>
            </w:pPr>
            <w:ins w:id="1476" w:author="Ngo Vi" w:date="2019-07-05T18:24:00Z">
              <w:del w:id="1477" w:author="DAO NAM LY" w:date="2019-07-05T20:47:00Z">
                <w:r w:rsidDel="00746327">
                  <w:delText>Thay đổi tiền khám đơn giá thuốc</w:delText>
                </w:r>
              </w:del>
            </w:ins>
            <w:ins w:id="1478" w:author="DAO NAM LY" w:date="2019-07-05T20:47:00Z">
              <w:r w:rsidR="00746327">
                <w:t>Sửa bệnh nhân</w:t>
              </w:r>
            </w:ins>
          </w:p>
        </w:tc>
        <w:tc>
          <w:tcPr>
            <w:tcW w:w="6025" w:type="dxa"/>
          </w:tcPr>
          <w:p w14:paraId="071F9527" w14:textId="3B55C9ED" w:rsidR="00377256" w:rsidRDefault="003D719D" w:rsidP="008B6860">
            <w:pPr>
              <w:pStyle w:val="ListParagraph"/>
              <w:ind w:left="0"/>
              <w:rPr>
                <w:ins w:id="1479" w:author="Ngo Vi" w:date="2019-07-05T18:19:00Z"/>
              </w:rPr>
            </w:pPr>
            <w:ins w:id="1480" w:author="Ngo Vi" w:date="2019-07-05T18:25:00Z">
              <w:r>
                <w:t xml:space="preserve">Thay đổi </w:t>
              </w:r>
              <w:del w:id="1481" w:author="DAO NAM LY" w:date="2019-07-05T20:48:00Z">
                <w:r w:rsidDel="00746327">
                  <w:delText>tiền khám và đơn giá thuốc của phòng mạch</w:delText>
                </w:r>
              </w:del>
            </w:ins>
            <w:ins w:id="1482" w:author="DAO NAM LY" w:date="2019-07-05T20:48:00Z">
              <w:r w:rsidR="00746327">
                <w:t>thông tin bệnh nhân</w:t>
              </w:r>
            </w:ins>
          </w:p>
        </w:tc>
      </w:tr>
      <w:tr w:rsidR="008B6860" w14:paraId="0DF98465" w14:textId="77777777" w:rsidTr="00746327">
        <w:trPr>
          <w:ins w:id="1483" w:author="Ngo Vi" w:date="2019-07-05T17:58:00Z"/>
        </w:trPr>
        <w:tc>
          <w:tcPr>
            <w:tcW w:w="2070" w:type="dxa"/>
          </w:tcPr>
          <w:p w14:paraId="06BFADAC" w14:textId="2EC3FB5E" w:rsidR="008B6860" w:rsidRDefault="008B6860" w:rsidP="008B6860">
            <w:pPr>
              <w:pStyle w:val="ListParagraph"/>
              <w:ind w:left="0"/>
              <w:rPr>
                <w:ins w:id="1484" w:author="Ngo Vi" w:date="2019-07-05T17:58:00Z"/>
              </w:rPr>
            </w:pPr>
            <w:ins w:id="1485" w:author="Ngo Vi" w:date="2019-07-05T17:59:00Z">
              <w:del w:id="1486" w:author="DAO NAM LY" w:date="2019-07-05T20:48:00Z">
                <w:r w:rsidDel="00746327">
                  <w:delText>Báo cáo sữ dụng thuốc</w:delText>
                </w:r>
              </w:del>
            </w:ins>
            <w:ins w:id="1487" w:author="DAO NAM LY" w:date="2019-07-05T20:48:00Z">
              <w:r w:rsidR="00746327">
                <w:t>Xóa bệnh nhân</w:t>
              </w:r>
            </w:ins>
          </w:p>
        </w:tc>
        <w:tc>
          <w:tcPr>
            <w:tcW w:w="6025" w:type="dxa"/>
          </w:tcPr>
          <w:p w14:paraId="0276431E" w14:textId="043B35DD" w:rsidR="008B6860" w:rsidRDefault="008B6860" w:rsidP="008B6860">
            <w:pPr>
              <w:pStyle w:val="ListParagraph"/>
              <w:ind w:left="0"/>
              <w:rPr>
                <w:ins w:id="1488" w:author="Ngo Vi" w:date="2019-07-05T17:58:00Z"/>
              </w:rPr>
            </w:pPr>
            <w:ins w:id="1489" w:author="Ngo Vi" w:date="2019-07-05T18:02:00Z">
              <w:del w:id="1490" w:author="DAO NAM LY" w:date="2019-07-05T20:48:00Z">
                <w:r w:rsidDel="00746327">
                  <w:delText>Báo cáo lượng thuốc đã được sữ dụng</w:delText>
                </w:r>
              </w:del>
            </w:ins>
            <w:ins w:id="1491" w:author="DAO NAM LY" w:date="2019-07-05T20:48:00Z">
              <w:r w:rsidR="00746327">
                <w:t>Xóa bệnh nhân khi không sử dụng</w:t>
              </w:r>
            </w:ins>
          </w:p>
        </w:tc>
      </w:tr>
      <w:tr w:rsidR="00746327" w14:paraId="38506737" w14:textId="77777777" w:rsidTr="00746327">
        <w:trPr>
          <w:ins w:id="1492" w:author="DAO NAM LY" w:date="2019-07-05T20:48:00Z"/>
        </w:trPr>
        <w:tc>
          <w:tcPr>
            <w:tcW w:w="2070" w:type="dxa"/>
          </w:tcPr>
          <w:p w14:paraId="2BD33891" w14:textId="0F50DA28" w:rsidR="00746327" w:rsidRDefault="00746327" w:rsidP="00746327">
            <w:pPr>
              <w:pStyle w:val="ListParagraph"/>
              <w:ind w:left="0"/>
              <w:rPr>
                <w:ins w:id="1493" w:author="DAO NAM LY" w:date="2019-07-05T20:48:00Z"/>
              </w:rPr>
            </w:pPr>
            <w:ins w:id="1494" w:author="DAO NAM LY" w:date="2019-07-05T20:48:00Z">
              <w:r>
                <w:t>Thêm thuốc</w:t>
              </w:r>
            </w:ins>
          </w:p>
        </w:tc>
        <w:tc>
          <w:tcPr>
            <w:tcW w:w="6025" w:type="dxa"/>
          </w:tcPr>
          <w:p w14:paraId="612DE253" w14:textId="72F2BF2D" w:rsidR="00746327" w:rsidRDefault="00746327" w:rsidP="00746327">
            <w:pPr>
              <w:pStyle w:val="ListParagraph"/>
              <w:ind w:left="0"/>
              <w:rPr>
                <w:ins w:id="1495" w:author="DAO NAM LY" w:date="2019-07-05T20:48:00Z"/>
              </w:rPr>
            </w:pPr>
            <w:ins w:id="1496" w:author="DAO NAM LY" w:date="2019-07-05T20:48:00Z">
              <w:r>
                <w:t>Thêm loại thuốc mới</w:t>
              </w:r>
            </w:ins>
          </w:p>
        </w:tc>
      </w:tr>
      <w:tr w:rsidR="00746327" w14:paraId="1E091848" w14:textId="77777777" w:rsidTr="00746327">
        <w:trPr>
          <w:ins w:id="1497" w:author="DAO NAM LY" w:date="2019-07-05T20:48:00Z"/>
        </w:trPr>
        <w:tc>
          <w:tcPr>
            <w:tcW w:w="2070" w:type="dxa"/>
          </w:tcPr>
          <w:p w14:paraId="7F947361" w14:textId="07355551" w:rsidR="00746327" w:rsidRDefault="00746327" w:rsidP="00746327">
            <w:pPr>
              <w:pStyle w:val="ListParagraph"/>
              <w:ind w:left="0"/>
              <w:rPr>
                <w:ins w:id="1498" w:author="DAO NAM LY" w:date="2019-07-05T20:48:00Z"/>
              </w:rPr>
            </w:pPr>
            <w:ins w:id="1499" w:author="DAO NAM LY" w:date="2019-07-05T20:48:00Z">
              <w:r>
                <w:t>Sửa thuốc</w:t>
              </w:r>
            </w:ins>
          </w:p>
        </w:tc>
        <w:tc>
          <w:tcPr>
            <w:tcW w:w="6025" w:type="dxa"/>
          </w:tcPr>
          <w:p w14:paraId="7D1B5E99" w14:textId="7ADBF7B3" w:rsidR="00746327" w:rsidRDefault="00746327" w:rsidP="00746327">
            <w:pPr>
              <w:pStyle w:val="ListParagraph"/>
              <w:ind w:left="0"/>
              <w:rPr>
                <w:ins w:id="1500" w:author="DAO NAM LY" w:date="2019-07-05T20:48:00Z"/>
              </w:rPr>
            </w:pPr>
            <w:ins w:id="1501" w:author="DAO NAM LY" w:date="2019-07-05T20:48:00Z">
              <w:r>
                <w:t xml:space="preserve">Thay đổi thông tin </w:t>
              </w:r>
            </w:ins>
            <w:ins w:id="1502" w:author="DAO NAM LY" w:date="2019-07-05T20:49:00Z">
              <w:r>
                <w:t>thuốc</w:t>
              </w:r>
            </w:ins>
          </w:p>
        </w:tc>
      </w:tr>
      <w:tr w:rsidR="00746327" w14:paraId="72A3DC94" w14:textId="77777777" w:rsidTr="00746327">
        <w:trPr>
          <w:ins w:id="1503" w:author="DAO NAM LY" w:date="2019-07-05T20:48:00Z"/>
        </w:trPr>
        <w:tc>
          <w:tcPr>
            <w:tcW w:w="2070" w:type="dxa"/>
          </w:tcPr>
          <w:p w14:paraId="5DF55001" w14:textId="7B1D3186" w:rsidR="00746327" w:rsidRDefault="00746327" w:rsidP="00746327">
            <w:pPr>
              <w:pStyle w:val="ListParagraph"/>
              <w:ind w:left="0"/>
              <w:rPr>
                <w:ins w:id="1504" w:author="DAO NAM LY" w:date="2019-07-05T20:48:00Z"/>
              </w:rPr>
            </w:pPr>
            <w:ins w:id="1505" w:author="DAO NAM LY" w:date="2019-07-05T20:48:00Z">
              <w:r>
                <w:t xml:space="preserve">Xóa </w:t>
              </w:r>
            </w:ins>
            <w:ins w:id="1506" w:author="DAO NAM LY" w:date="2019-07-05T20:49:00Z">
              <w:r>
                <w:t>thuốc</w:t>
              </w:r>
            </w:ins>
          </w:p>
        </w:tc>
        <w:tc>
          <w:tcPr>
            <w:tcW w:w="6025" w:type="dxa"/>
          </w:tcPr>
          <w:p w14:paraId="270B2C01" w14:textId="121B4F47" w:rsidR="00746327" w:rsidRDefault="00746327" w:rsidP="00746327">
            <w:pPr>
              <w:pStyle w:val="ListParagraph"/>
              <w:ind w:left="0"/>
              <w:rPr>
                <w:ins w:id="1507" w:author="DAO NAM LY" w:date="2019-07-05T20:48:00Z"/>
              </w:rPr>
            </w:pPr>
            <w:ins w:id="1508" w:author="DAO NAM LY" w:date="2019-07-05T20:48:00Z">
              <w:r>
                <w:t xml:space="preserve">Xóa </w:t>
              </w:r>
            </w:ins>
            <w:ins w:id="1509" w:author="DAO NAM LY" w:date="2019-07-05T20:49:00Z">
              <w:r>
                <w:t xml:space="preserve">thuốc khỏi danh sách khi không sử dụng </w:t>
              </w:r>
            </w:ins>
          </w:p>
        </w:tc>
      </w:tr>
      <w:tr w:rsidR="00746327" w14:paraId="4608F460" w14:textId="77777777" w:rsidTr="00746327">
        <w:trPr>
          <w:ins w:id="1510" w:author="DAO NAM LY" w:date="2019-07-05T20:49:00Z"/>
        </w:trPr>
        <w:tc>
          <w:tcPr>
            <w:tcW w:w="2070" w:type="dxa"/>
          </w:tcPr>
          <w:p w14:paraId="3CBD2159" w14:textId="40B257F9" w:rsidR="00746327" w:rsidRDefault="00746327" w:rsidP="00746327">
            <w:pPr>
              <w:pStyle w:val="ListParagraph"/>
              <w:ind w:left="0"/>
              <w:rPr>
                <w:ins w:id="1511" w:author="DAO NAM LY" w:date="2019-07-05T20:49:00Z"/>
              </w:rPr>
            </w:pPr>
            <w:ins w:id="1512" w:author="DAO NAM LY" w:date="2019-07-05T20:49:00Z">
              <w:r>
                <w:t xml:space="preserve">Thêm bệnh </w:t>
              </w:r>
            </w:ins>
          </w:p>
        </w:tc>
        <w:tc>
          <w:tcPr>
            <w:tcW w:w="6025" w:type="dxa"/>
          </w:tcPr>
          <w:p w14:paraId="3EB522E8" w14:textId="0E52BA6C" w:rsidR="00746327" w:rsidRDefault="00746327" w:rsidP="00746327">
            <w:pPr>
              <w:pStyle w:val="ListParagraph"/>
              <w:ind w:left="0"/>
              <w:rPr>
                <w:ins w:id="1513" w:author="DAO NAM LY" w:date="2019-07-05T20:49:00Z"/>
              </w:rPr>
            </w:pPr>
            <w:ins w:id="1514" w:author="DAO NAM LY" w:date="2019-07-05T20:49:00Z">
              <w:r>
                <w:t>Thêm loại bệnh mới</w:t>
              </w:r>
            </w:ins>
          </w:p>
        </w:tc>
      </w:tr>
      <w:tr w:rsidR="00746327" w14:paraId="06D7A212" w14:textId="77777777" w:rsidTr="00746327">
        <w:trPr>
          <w:ins w:id="1515" w:author="DAO NAM LY" w:date="2019-07-05T20:49:00Z"/>
        </w:trPr>
        <w:tc>
          <w:tcPr>
            <w:tcW w:w="2070" w:type="dxa"/>
          </w:tcPr>
          <w:p w14:paraId="6093D566" w14:textId="4B03067C" w:rsidR="00746327" w:rsidRDefault="00746327" w:rsidP="00746327">
            <w:pPr>
              <w:pStyle w:val="ListParagraph"/>
              <w:ind w:left="0"/>
              <w:rPr>
                <w:ins w:id="1516" w:author="DAO NAM LY" w:date="2019-07-05T20:49:00Z"/>
              </w:rPr>
            </w:pPr>
            <w:ins w:id="1517" w:author="DAO NAM LY" w:date="2019-07-05T20:49:00Z">
              <w:r>
                <w:t xml:space="preserve">Sửa bệnh </w:t>
              </w:r>
            </w:ins>
          </w:p>
        </w:tc>
        <w:tc>
          <w:tcPr>
            <w:tcW w:w="6025" w:type="dxa"/>
          </w:tcPr>
          <w:p w14:paraId="226E91AF" w14:textId="451C15F3" w:rsidR="00746327" w:rsidRDefault="00746327" w:rsidP="00746327">
            <w:pPr>
              <w:pStyle w:val="ListParagraph"/>
              <w:ind w:left="0"/>
              <w:rPr>
                <w:ins w:id="1518" w:author="DAO NAM LY" w:date="2019-07-05T20:49:00Z"/>
              </w:rPr>
            </w:pPr>
            <w:ins w:id="1519" w:author="DAO NAM LY" w:date="2019-07-05T20:49:00Z">
              <w:r>
                <w:t>Thay đổi thông tin loại bệnh</w:t>
              </w:r>
            </w:ins>
          </w:p>
        </w:tc>
      </w:tr>
      <w:tr w:rsidR="00746327" w14:paraId="5E59EB8C" w14:textId="77777777" w:rsidTr="00746327">
        <w:trPr>
          <w:ins w:id="1520" w:author="DAO NAM LY" w:date="2019-07-05T20:49:00Z"/>
        </w:trPr>
        <w:tc>
          <w:tcPr>
            <w:tcW w:w="2070" w:type="dxa"/>
          </w:tcPr>
          <w:p w14:paraId="1971488F" w14:textId="6D2858A8" w:rsidR="00746327" w:rsidRDefault="00746327" w:rsidP="00746327">
            <w:pPr>
              <w:pStyle w:val="ListParagraph"/>
              <w:ind w:left="0"/>
              <w:rPr>
                <w:ins w:id="1521" w:author="DAO NAM LY" w:date="2019-07-05T20:49:00Z"/>
              </w:rPr>
            </w:pPr>
            <w:ins w:id="1522" w:author="DAO NAM LY" w:date="2019-07-05T20:49:00Z">
              <w:r>
                <w:t xml:space="preserve">Xóa bệnh </w:t>
              </w:r>
            </w:ins>
          </w:p>
        </w:tc>
        <w:tc>
          <w:tcPr>
            <w:tcW w:w="6025" w:type="dxa"/>
          </w:tcPr>
          <w:p w14:paraId="29F95C62" w14:textId="71E22877" w:rsidR="00746327" w:rsidRDefault="00746327" w:rsidP="00746327">
            <w:pPr>
              <w:pStyle w:val="ListParagraph"/>
              <w:ind w:left="0"/>
              <w:rPr>
                <w:ins w:id="1523" w:author="DAO NAM LY" w:date="2019-07-05T20:49:00Z"/>
              </w:rPr>
            </w:pPr>
            <w:ins w:id="1524" w:author="DAO NAM LY" w:date="2019-07-05T20:49:00Z">
              <w:r>
                <w:t>Xóa loại bệnh</w:t>
              </w:r>
            </w:ins>
          </w:p>
        </w:tc>
      </w:tr>
      <w:tr w:rsidR="00746327" w14:paraId="0A147591" w14:textId="77777777" w:rsidTr="00746327">
        <w:trPr>
          <w:ins w:id="1525" w:author="DAO NAM LY" w:date="2019-07-05T20:50:00Z"/>
        </w:trPr>
        <w:tc>
          <w:tcPr>
            <w:tcW w:w="2070" w:type="dxa"/>
          </w:tcPr>
          <w:p w14:paraId="3FDE2635" w14:textId="5210895B" w:rsidR="00746327" w:rsidRDefault="00746327" w:rsidP="00746327">
            <w:pPr>
              <w:pStyle w:val="ListParagraph"/>
              <w:ind w:left="0"/>
              <w:rPr>
                <w:ins w:id="1526" w:author="DAO NAM LY" w:date="2019-07-05T20:50:00Z"/>
              </w:rPr>
            </w:pPr>
            <w:ins w:id="1527" w:author="DAO NAM LY" w:date="2019-07-05T20:50:00Z">
              <w:r>
                <w:t>Kê toa</w:t>
              </w:r>
            </w:ins>
          </w:p>
        </w:tc>
        <w:tc>
          <w:tcPr>
            <w:tcW w:w="6025" w:type="dxa"/>
          </w:tcPr>
          <w:p w14:paraId="486C9ECA" w14:textId="7E686AB8" w:rsidR="00746327" w:rsidRDefault="00746327" w:rsidP="00746327">
            <w:pPr>
              <w:pStyle w:val="ListParagraph"/>
              <w:ind w:left="0"/>
              <w:rPr>
                <w:ins w:id="1528" w:author="DAO NAM LY" w:date="2019-07-05T20:50:00Z"/>
              </w:rPr>
            </w:pPr>
            <w:ins w:id="1529" w:author="DAO NAM LY" w:date="2019-07-05T20:50:00Z">
              <w:r>
                <w:t>Kê chi tiết sử dụng số lượng và loại thuốc</w:t>
              </w:r>
            </w:ins>
          </w:p>
        </w:tc>
      </w:tr>
      <w:tr w:rsidR="00746327" w14:paraId="5955E356" w14:textId="77777777" w:rsidTr="00746327">
        <w:trPr>
          <w:ins w:id="1530" w:author="DAO NAM LY" w:date="2019-07-05T20:50:00Z"/>
        </w:trPr>
        <w:tc>
          <w:tcPr>
            <w:tcW w:w="2070" w:type="dxa"/>
          </w:tcPr>
          <w:p w14:paraId="4DEEE868" w14:textId="0BEC7495" w:rsidR="00746327" w:rsidRDefault="00746327" w:rsidP="00746327">
            <w:pPr>
              <w:pStyle w:val="ListParagraph"/>
              <w:ind w:left="0"/>
              <w:rPr>
                <w:ins w:id="1531" w:author="DAO NAM LY" w:date="2019-07-05T20:50:00Z"/>
              </w:rPr>
            </w:pPr>
            <w:ins w:id="1532" w:author="DAO NAM LY" w:date="2019-07-05T20:51:00Z">
              <w:r>
                <w:t>Tra cứu thuốc</w:t>
              </w:r>
            </w:ins>
          </w:p>
        </w:tc>
        <w:tc>
          <w:tcPr>
            <w:tcW w:w="6025" w:type="dxa"/>
          </w:tcPr>
          <w:p w14:paraId="6156C87A" w14:textId="1BE80470" w:rsidR="00746327" w:rsidRDefault="00746327" w:rsidP="00746327">
            <w:pPr>
              <w:pStyle w:val="ListParagraph"/>
              <w:ind w:left="0"/>
              <w:rPr>
                <w:ins w:id="1533" w:author="DAO NAM LY" w:date="2019-07-05T20:50:00Z"/>
              </w:rPr>
            </w:pPr>
            <w:ins w:id="1534" w:author="DAO NAM LY" w:date="2019-07-05T20:51:00Z">
              <w:r>
                <w:t>Xem thông tin loại thuốc trong csdl</w:t>
              </w:r>
            </w:ins>
          </w:p>
        </w:tc>
      </w:tr>
      <w:tr w:rsidR="00746327" w14:paraId="7ABE7A87" w14:textId="77777777" w:rsidTr="00746327">
        <w:trPr>
          <w:ins w:id="1535" w:author="DAO NAM LY" w:date="2019-07-05T20:50:00Z"/>
        </w:trPr>
        <w:tc>
          <w:tcPr>
            <w:tcW w:w="2070" w:type="dxa"/>
          </w:tcPr>
          <w:p w14:paraId="4EFF2D1D" w14:textId="6087195E" w:rsidR="00746327" w:rsidRDefault="00746327" w:rsidP="00746327">
            <w:pPr>
              <w:pStyle w:val="ListParagraph"/>
              <w:ind w:left="0"/>
              <w:rPr>
                <w:ins w:id="1536" w:author="DAO NAM LY" w:date="2019-07-05T20:50:00Z"/>
              </w:rPr>
            </w:pPr>
            <w:ins w:id="1537" w:author="DAO NAM LY" w:date="2019-07-05T20:51:00Z">
              <w:r>
                <w:t>Tra cứu loại bệnh</w:t>
              </w:r>
            </w:ins>
          </w:p>
        </w:tc>
        <w:tc>
          <w:tcPr>
            <w:tcW w:w="6025" w:type="dxa"/>
          </w:tcPr>
          <w:p w14:paraId="2E728754" w14:textId="5BAD7414" w:rsidR="00746327" w:rsidRDefault="00746327" w:rsidP="00746327">
            <w:pPr>
              <w:pStyle w:val="ListParagraph"/>
              <w:ind w:left="0"/>
              <w:rPr>
                <w:ins w:id="1538" w:author="DAO NAM LY" w:date="2019-07-05T20:50:00Z"/>
              </w:rPr>
            </w:pPr>
            <w:ins w:id="1539" w:author="DAO NAM LY" w:date="2019-07-05T20:51:00Z">
              <w:r>
                <w:t>Xem thông</w:t>
              </w:r>
            </w:ins>
            <w:ins w:id="1540" w:author="DAO NAM LY" w:date="2019-07-05T20:52:00Z">
              <w:r>
                <w:t xml:space="preserve"> tin loại bệnh trong csdl</w:t>
              </w:r>
            </w:ins>
          </w:p>
        </w:tc>
      </w:tr>
    </w:tbl>
    <w:p w14:paraId="3552AB21" w14:textId="77777777" w:rsidR="008B6860" w:rsidRPr="007E56BA" w:rsidRDefault="008B6860">
      <w:pPr>
        <w:pStyle w:val="ListParagraph"/>
        <w:ind w:left="1440"/>
        <w:pPrChange w:id="1541" w:author="Ngo Vi" w:date="2019-07-05T17:57:00Z">
          <w:pPr>
            <w:pStyle w:val="ListParagraph"/>
            <w:numPr>
              <w:numId w:val="3"/>
            </w:numPr>
            <w:ind w:left="990" w:hanging="360"/>
          </w:pPr>
        </w:pPrChange>
      </w:pPr>
    </w:p>
    <w:p w14:paraId="3086BE4E" w14:textId="0AE171BD" w:rsidR="007E56BA" w:rsidRPr="00E054FE" w:rsidRDefault="007E56BA" w:rsidP="007E56BA">
      <w:pPr>
        <w:pStyle w:val="ListParagraph"/>
        <w:numPr>
          <w:ilvl w:val="0"/>
          <w:numId w:val="3"/>
        </w:numPr>
        <w:rPr>
          <w:ins w:id="1542" w:author="Ngo Vi" w:date="2019-07-05T18:05:00Z"/>
          <w:sz w:val="32"/>
          <w:szCs w:val="32"/>
          <w:rPrChange w:id="1543" w:author="DAO NAM LY" w:date="2019-07-06T06:08:00Z">
            <w:rPr>
              <w:ins w:id="1544" w:author="Ngo Vi" w:date="2019-07-05T18:05:00Z"/>
            </w:rPr>
          </w:rPrChange>
        </w:rPr>
      </w:pPr>
      <w:r w:rsidRPr="00E054FE">
        <w:rPr>
          <w:sz w:val="32"/>
          <w:szCs w:val="32"/>
          <w:rPrChange w:id="1545" w:author="DAO NAM LY" w:date="2019-07-06T06:08:00Z">
            <w:rPr/>
          </w:rPrChange>
        </w:rPr>
        <w:t>Đặc tả và Mô hình hóa nghiệp vụ</w:t>
      </w:r>
      <w:r w:rsidR="00BC30BA" w:rsidRPr="00E054FE">
        <w:rPr>
          <w:sz w:val="32"/>
          <w:szCs w:val="32"/>
          <w:rPrChange w:id="1546" w:author="DAO NAM LY" w:date="2019-07-06T06:08:00Z">
            <w:rPr/>
          </w:rPrChange>
        </w:rPr>
        <w:t xml:space="preserve"> (DFD Model)</w:t>
      </w:r>
    </w:p>
    <w:p w14:paraId="1F92F7EB" w14:textId="77777777" w:rsidR="008D234F" w:rsidRDefault="008D234F">
      <w:pPr>
        <w:rPr>
          <w:ins w:id="1547" w:author="DAO NAM LY" w:date="2019-07-05T20:57:00Z"/>
        </w:rPr>
        <w:pPrChange w:id="1548" w:author="DAO NAM LY" w:date="2019-07-05T20:57:00Z">
          <w:pPr>
            <w:pStyle w:val="ListParagraph"/>
            <w:numPr>
              <w:numId w:val="11"/>
            </w:numPr>
            <w:ind w:left="1080" w:hanging="360"/>
          </w:pPr>
        </w:pPrChange>
      </w:pPr>
    </w:p>
    <w:p w14:paraId="771AF1BF" w14:textId="77777777" w:rsidR="008D234F" w:rsidRDefault="008D234F">
      <w:pPr>
        <w:rPr>
          <w:ins w:id="1549" w:author="DAO NAM LY" w:date="2019-07-05T20:57:00Z"/>
        </w:rPr>
        <w:pPrChange w:id="1550" w:author="DAO NAM LY" w:date="2019-07-05T20:57:00Z">
          <w:pPr>
            <w:pStyle w:val="ListParagraph"/>
            <w:numPr>
              <w:numId w:val="11"/>
            </w:numPr>
            <w:ind w:left="1080" w:hanging="360"/>
          </w:pPr>
        </w:pPrChange>
      </w:pPr>
    </w:p>
    <w:p w14:paraId="5A195AD5" w14:textId="77777777" w:rsidR="008D234F" w:rsidRDefault="008D234F">
      <w:pPr>
        <w:rPr>
          <w:ins w:id="1551" w:author="DAO NAM LY" w:date="2019-07-05T20:57:00Z"/>
        </w:rPr>
        <w:pPrChange w:id="1552" w:author="DAO NAM LY" w:date="2019-07-05T20:57:00Z">
          <w:pPr>
            <w:pStyle w:val="ListParagraph"/>
            <w:numPr>
              <w:numId w:val="11"/>
            </w:numPr>
            <w:ind w:left="1080" w:hanging="360"/>
          </w:pPr>
        </w:pPrChange>
      </w:pPr>
    </w:p>
    <w:p w14:paraId="3E5B4964" w14:textId="77777777" w:rsidR="008D234F" w:rsidRDefault="008D234F">
      <w:pPr>
        <w:rPr>
          <w:ins w:id="1553" w:author="DAO NAM LY" w:date="2019-07-05T20:57:00Z"/>
        </w:rPr>
        <w:pPrChange w:id="1554" w:author="DAO NAM LY" w:date="2019-07-05T20:57:00Z">
          <w:pPr>
            <w:pStyle w:val="ListParagraph"/>
            <w:numPr>
              <w:numId w:val="11"/>
            </w:numPr>
            <w:ind w:left="1080" w:hanging="360"/>
          </w:pPr>
        </w:pPrChange>
      </w:pPr>
    </w:p>
    <w:p w14:paraId="1D246CB7" w14:textId="196B59B6" w:rsidR="008D234F" w:rsidRDefault="008D234F" w:rsidP="008D234F">
      <w:pPr>
        <w:rPr>
          <w:ins w:id="1555" w:author="DAO NAM LY" w:date="2019-07-05T20:57:00Z"/>
        </w:rPr>
      </w:pPr>
    </w:p>
    <w:p w14:paraId="465D5B8E" w14:textId="068E3885" w:rsidR="008D234F" w:rsidRDefault="008D234F" w:rsidP="008D234F">
      <w:pPr>
        <w:rPr>
          <w:ins w:id="1556" w:author="DAO NAM LY" w:date="2019-07-05T20:57:00Z"/>
        </w:rPr>
      </w:pPr>
    </w:p>
    <w:p w14:paraId="191B094E" w14:textId="77777777" w:rsidR="008D234F" w:rsidRDefault="008D234F">
      <w:pPr>
        <w:rPr>
          <w:ins w:id="1557" w:author="DAO NAM LY" w:date="2019-07-05T20:57:00Z"/>
        </w:rPr>
        <w:pPrChange w:id="1558" w:author="DAO NAM LY" w:date="2019-07-05T20:57:00Z">
          <w:pPr>
            <w:pStyle w:val="ListParagraph"/>
            <w:numPr>
              <w:numId w:val="11"/>
            </w:numPr>
            <w:ind w:left="1080" w:hanging="360"/>
          </w:pPr>
        </w:pPrChange>
      </w:pPr>
    </w:p>
    <w:p w14:paraId="05D517C9" w14:textId="3D40B7A6" w:rsidR="008B6860" w:rsidRPr="008D234F" w:rsidRDefault="008B6860" w:rsidP="008B6860">
      <w:pPr>
        <w:pStyle w:val="ListParagraph"/>
        <w:numPr>
          <w:ilvl w:val="0"/>
          <w:numId w:val="11"/>
        </w:numPr>
        <w:rPr>
          <w:ins w:id="1559" w:author="Ngo Vi" w:date="2019-07-05T18:05:00Z"/>
          <w:sz w:val="32"/>
          <w:szCs w:val="32"/>
          <w:rPrChange w:id="1560" w:author="DAO NAM LY" w:date="2019-07-05T20:58:00Z">
            <w:rPr>
              <w:ins w:id="1561" w:author="Ngo Vi" w:date="2019-07-05T18:05:00Z"/>
            </w:rPr>
          </w:rPrChange>
        </w:rPr>
      </w:pPr>
      <w:ins w:id="1562" w:author="Ngo Vi" w:date="2019-07-05T18:05:00Z">
        <w:r w:rsidRPr="008D234F">
          <w:rPr>
            <w:sz w:val="32"/>
            <w:szCs w:val="32"/>
            <w:rPrChange w:id="1563" w:author="DAO NAM LY" w:date="2019-07-05T20:58:00Z">
              <w:rPr/>
            </w:rPrChange>
          </w:rPr>
          <w:lastRenderedPageBreak/>
          <w:t>Lập danh sách khám bệnh</w:t>
        </w:r>
      </w:ins>
      <w:ins w:id="1564" w:author="DAO NAM LY" w:date="2019-07-05T20:58:00Z">
        <w:r w:rsidR="008D234F" w:rsidRPr="008D234F">
          <w:rPr>
            <w:sz w:val="32"/>
            <w:szCs w:val="32"/>
            <w:rPrChange w:id="1565" w:author="DAO NAM LY" w:date="2019-07-05T20:58:00Z">
              <w:rPr/>
            </w:rPrChange>
          </w:rPr>
          <w:t>:</w:t>
        </w:r>
      </w:ins>
    </w:p>
    <w:p w14:paraId="323616A7" w14:textId="284B1A54" w:rsidR="008B6860" w:rsidRDefault="008B6860" w:rsidP="008B6860">
      <w:pPr>
        <w:pStyle w:val="ListParagraph"/>
        <w:ind w:left="1080"/>
        <w:rPr>
          <w:ins w:id="1566" w:author="Ngo Vi" w:date="2019-07-05T18:05:00Z"/>
        </w:rPr>
      </w:pPr>
      <w:ins w:id="1567" w:author="Ngo Vi" w:date="2019-07-05T18:05:00Z">
        <w:del w:id="1568" w:author="DAO NAM LY" w:date="2019-07-05T20:53:00Z">
          <w:r w:rsidDel="00746327">
            <w:rPr>
              <w:noProof/>
            </w:rPr>
            <w:drawing>
              <wp:inline distT="0" distB="0" distL="0" distR="0" wp14:anchorId="1D019B9B" wp14:editId="643DD40B">
                <wp:extent cx="2659380" cy="1760892"/>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4668" cy="1771015"/>
                        </a:xfrm>
                        <a:prstGeom prst="rect">
                          <a:avLst/>
                        </a:prstGeom>
                      </pic:spPr>
                    </pic:pic>
                  </a:graphicData>
                </a:graphic>
              </wp:inline>
            </w:drawing>
          </w:r>
        </w:del>
      </w:ins>
    </w:p>
    <w:p w14:paraId="3F0339DF" w14:textId="09282EAD" w:rsidR="008B6860" w:rsidDel="00746327" w:rsidRDefault="008B6860">
      <w:pPr>
        <w:rPr>
          <w:del w:id="1569" w:author="DAO NAM LY" w:date="2019-07-05T20:53:00Z"/>
        </w:rPr>
        <w:pPrChange w:id="1570" w:author="DAO NAM LY" w:date="2019-07-05T20:56:00Z">
          <w:pPr>
            <w:pStyle w:val="ListParagraph"/>
            <w:ind w:left="1080"/>
          </w:pPr>
        </w:pPrChange>
      </w:pPr>
      <w:ins w:id="1571" w:author="Ngo Vi" w:date="2019-07-05T18:06:00Z">
        <w:del w:id="1572" w:author="DAO NAM LY" w:date="2019-07-05T20:53:00Z">
          <w:r w:rsidRPr="008B6860" w:rsidDel="00746327">
            <w:delText>D1: Thông tin về bệnh nhân như họ tên, ngày tháng năm sinh, địa chỉ, mã bệnh nhân, giới tính, ngày khám</w:delText>
          </w:r>
        </w:del>
      </w:ins>
    </w:p>
    <w:p w14:paraId="65935725" w14:textId="7CC90FE2" w:rsidR="00746327" w:rsidRDefault="00746327" w:rsidP="008D234F">
      <w:pPr>
        <w:rPr>
          <w:ins w:id="1573" w:author="DAO NAM LY" w:date="2019-07-05T20:58:00Z"/>
        </w:rPr>
      </w:pPr>
      <w:ins w:id="1574" w:author="DAO NAM LY" w:date="2019-07-05T20:54:00Z">
        <w:r>
          <w:rPr>
            <w:noProof/>
          </w:rPr>
          <w:drawing>
            <wp:inline distT="0" distB="0" distL="0" distR="0" wp14:anchorId="1C2F3574" wp14:editId="6CE4BA00">
              <wp:extent cx="6179142" cy="4145280"/>
              <wp:effectExtent l="0" t="0" r="0" b="7620"/>
              <wp:docPr id="475" name="Hình ảnh 4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fd_p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0778" cy="4186628"/>
                      </a:xfrm>
                      <a:prstGeom prst="rect">
                        <a:avLst/>
                      </a:prstGeom>
                    </pic:spPr>
                  </pic:pic>
                </a:graphicData>
              </a:graphic>
            </wp:inline>
          </w:drawing>
        </w:r>
      </w:ins>
    </w:p>
    <w:p w14:paraId="48734384" w14:textId="77777777" w:rsidR="008D234F" w:rsidRDefault="008D234F">
      <w:pPr>
        <w:rPr>
          <w:ins w:id="1575" w:author="DAO NAM LY" w:date="2019-07-05T20:55:00Z"/>
        </w:rPr>
        <w:pPrChange w:id="1576" w:author="DAO NAM LY" w:date="2019-07-05T20:56:00Z">
          <w:pPr>
            <w:pStyle w:val="ListParagraph"/>
            <w:ind w:left="1080"/>
          </w:pPr>
        </w:pPrChange>
      </w:pPr>
    </w:p>
    <w:p w14:paraId="5BE6C68B" w14:textId="77777777" w:rsidR="008D234F" w:rsidRPr="008D234F" w:rsidRDefault="008D234F" w:rsidP="008D234F">
      <w:pPr>
        <w:pStyle w:val="ListParagraph"/>
        <w:numPr>
          <w:ilvl w:val="0"/>
          <w:numId w:val="22"/>
        </w:numPr>
        <w:rPr>
          <w:ins w:id="1577" w:author="DAO NAM LY" w:date="2019-07-05T20:55:00Z"/>
          <w:sz w:val="28"/>
          <w:szCs w:val="28"/>
          <w:rPrChange w:id="1578" w:author="DAO NAM LY" w:date="2019-07-05T21:00:00Z">
            <w:rPr>
              <w:ins w:id="1579" w:author="DAO NAM LY" w:date="2019-07-05T20:55:00Z"/>
            </w:rPr>
          </w:rPrChange>
        </w:rPr>
      </w:pPr>
      <w:ins w:id="1580" w:author="DAO NAM LY" w:date="2019-07-05T20:55:00Z">
        <w:r w:rsidRPr="008D234F">
          <w:rPr>
            <w:sz w:val="28"/>
            <w:szCs w:val="28"/>
            <w:rPrChange w:id="1581" w:author="DAO NAM LY" w:date="2019-07-05T21:00:00Z">
              <w:rPr/>
            </w:rPrChange>
          </w:rPr>
          <w:t>Bước 1: kết nối dữ liệu</w:t>
        </w:r>
      </w:ins>
    </w:p>
    <w:p w14:paraId="3F5BB908" w14:textId="77777777" w:rsidR="008D234F" w:rsidRPr="008D234F" w:rsidRDefault="008D234F" w:rsidP="008D234F">
      <w:pPr>
        <w:pStyle w:val="ListParagraph"/>
        <w:numPr>
          <w:ilvl w:val="0"/>
          <w:numId w:val="22"/>
        </w:numPr>
        <w:rPr>
          <w:ins w:id="1582" w:author="DAO NAM LY" w:date="2019-07-05T20:55:00Z"/>
          <w:sz w:val="28"/>
          <w:szCs w:val="28"/>
          <w:rPrChange w:id="1583" w:author="DAO NAM LY" w:date="2019-07-05T21:00:00Z">
            <w:rPr>
              <w:ins w:id="1584" w:author="DAO NAM LY" w:date="2019-07-05T20:55:00Z"/>
            </w:rPr>
          </w:rPrChange>
        </w:rPr>
      </w:pPr>
      <w:ins w:id="1585" w:author="DAO NAM LY" w:date="2019-07-05T20:55:00Z">
        <w:r w:rsidRPr="008D234F">
          <w:rPr>
            <w:sz w:val="28"/>
            <w:szCs w:val="28"/>
            <w:rPrChange w:id="1586" w:author="DAO NAM LY" w:date="2019-07-05T21:00:00Z">
              <w:rPr/>
            </w:rPrChange>
          </w:rPr>
          <w:t>Bước 2: đọc D3 từ bộ nhớ phụ</w:t>
        </w:r>
      </w:ins>
    </w:p>
    <w:p w14:paraId="3CD64F62" w14:textId="77777777" w:rsidR="008D234F" w:rsidRPr="008D234F" w:rsidRDefault="008D234F" w:rsidP="008D234F">
      <w:pPr>
        <w:pStyle w:val="ListParagraph"/>
        <w:numPr>
          <w:ilvl w:val="0"/>
          <w:numId w:val="22"/>
        </w:numPr>
        <w:rPr>
          <w:ins w:id="1587" w:author="DAO NAM LY" w:date="2019-07-05T20:55:00Z"/>
          <w:sz w:val="28"/>
          <w:szCs w:val="28"/>
          <w:rPrChange w:id="1588" w:author="DAO NAM LY" w:date="2019-07-05T21:00:00Z">
            <w:rPr>
              <w:ins w:id="1589" w:author="DAO NAM LY" w:date="2019-07-05T20:55:00Z"/>
            </w:rPr>
          </w:rPrChange>
        </w:rPr>
      </w:pPr>
      <w:ins w:id="1590" w:author="DAO NAM LY" w:date="2019-07-05T20:55:00Z">
        <w:r w:rsidRPr="008D234F">
          <w:rPr>
            <w:sz w:val="28"/>
            <w:szCs w:val="28"/>
            <w:rPrChange w:id="1591" w:author="DAO NAM LY" w:date="2019-07-05T21:00:00Z">
              <w:rPr/>
            </w:rPrChange>
          </w:rPr>
          <w:t>Bước 3: nhận D1 từ người dùng</w:t>
        </w:r>
      </w:ins>
    </w:p>
    <w:p w14:paraId="04B03686" w14:textId="77777777" w:rsidR="008D234F" w:rsidRPr="008D234F" w:rsidRDefault="008D234F" w:rsidP="008D234F">
      <w:pPr>
        <w:pStyle w:val="ListParagraph"/>
        <w:numPr>
          <w:ilvl w:val="0"/>
          <w:numId w:val="22"/>
        </w:numPr>
        <w:rPr>
          <w:ins w:id="1592" w:author="DAO NAM LY" w:date="2019-07-05T20:55:00Z"/>
          <w:sz w:val="28"/>
          <w:szCs w:val="28"/>
          <w:rPrChange w:id="1593" w:author="DAO NAM LY" w:date="2019-07-05T21:00:00Z">
            <w:rPr>
              <w:ins w:id="1594" w:author="DAO NAM LY" w:date="2019-07-05T20:55:00Z"/>
            </w:rPr>
          </w:rPrChange>
        </w:rPr>
      </w:pPr>
      <w:ins w:id="1595" w:author="DAO NAM LY" w:date="2019-07-05T20:55:00Z">
        <w:r w:rsidRPr="008D234F">
          <w:rPr>
            <w:sz w:val="28"/>
            <w:szCs w:val="28"/>
            <w:rPrChange w:id="1596" w:author="DAO NAM LY" w:date="2019-07-05T21:00:00Z">
              <w:rPr/>
            </w:rPrChange>
          </w:rPr>
          <w:t>B</w:t>
        </w:r>
        <w:r w:rsidRPr="008D234F">
          <w:rPr>
            <w:sz w:val="28"/>
            <w:szCs w:val="28"/>
            <w:lang w:val="vi-VN"/>
            <w:rPrChange w:id="1597" w:author="DAO NAM LY" w:date="2019-07-05T21:00:00Z">
              <w:rPr>
                <w:lang w:val="vi-VN"/>
              </w:rPr>
            </w:rPrChange>
          </w:rPr>
          <w:t>ư</w:t>
        </w:r>
        <w:r w:rsidRPr="008D234F">
          <w:rPr>
            <w:sz w:val="28"/>
            <w:szCs w:val="28"/>
            <w:rPrChange w:id="1598" w:author="DAO NAM LY" w:date="2019-07-05T21:00:00Z">
              <w:rPr/>
            </w:rPrChange>
          </w:rPr>
          <w:t>ớc 4: kiểm tra dữ liệu D1 ng</w:t>
        </w:r>
        <w:r w:rsidRPr="008D234F">
          <w:rPr>
            <w:sz w:val="28"/>
            <w:szCs w:val="28"/>
            <w:lang w:val="vi-VN"/>
            <w:rPrChange w:id="1599" w:author="DAO NAM LY" w:date="2019-07-05T21:00:00Z">
              <w:rPr>
                <w:lang w:val="vi-VN"/>
              </w:rPr>
            </w:rPrChange>
          </w:rPr>
          <w:t>ư</w:t>
        </w:r>
        <w:r w:rsidRPr="008D234F">
          <w:rPr>
            <w:sz w:val="28"/>
            <w:szCs w:val="28"/>
            <w:rPrChange w:id="1600" w:author="DAO NAM LY" w:date="2019-07-05T21:00:00Z">
              <w:rPr/>
            </w:rPrChange>
          </w:rPr>
          <w:t>ời dùng nhập vào.</w:t>
        </w:r>
      </w:ins>
    </w:p>
    <w:p w14:paraId="772876F0" w14:textId="77777777" w:rsidR="008D234F" w:rsidRPr="008D234F" w:rsidRDefault="008D234F" w:rsidP="008D234F">
      <w:pPr>
        <w:pStyle w:val="ListParagraph"/>
        <w:numPr>
          <w:ilvl w:val="0"/>
          <w:numId w:val="22"/>
        </w:numPr>
        <w:rPr>
          <w:ins w:id="1601" w:author="DAO NAM LY" w:date="2019-07-05T20:55:00Z"/>
          <w:sz w:val="28"/>
          <w:szCs w:val="28"/>
          <w:rPrChange w:id="1602" w:author="DAO NAM LY" w:date="2019-07-05T21:00:00Z">
            <w:rPr>
              <w:ins w:id="1603" w:author="DAO NAM LY" w:date="2019-07-05T20:55:00Z"/>
            </w:rPr>
          </w:rPrChange>
        </w:rPr>
      </w:pPr>
      <w:ins w:id="1604" w:author="DAO NAM LY" w:date="2019-07-05T20:55:00Z">
        <w:r w:rsidRPr="008D234F">
          <w:rPr>
            <w:sz w:val="28"/>
            <w:szCs w:val="28"/>
            <w:rPrChange w:id="1605" w:author="DAO NAM LY" w:date="2019-07-05T21:00:00Z">
              <w:rPr/>
            </w:rPrChange>
          </w:rPr>
          <w:t>B</w:t>
        </w:r>
        <w:r w:rsidRPr="008D234F">
          <w:rPr>
            <w:sz w:val="28"/>
            <w:szCs w:val="28"/>
            <w:lang w:val="vi-VN"/>
            <w:rPrChange w:id="1606" w:author="DAO NAM LY" w:date="2019-07-05T21:00:00Z">
              <w:rPr>
                <w:lang w:val="vi-VN"/>
              </w:rPr>
            </w:rPrChange>
          </w:rPr>
          <w:t>ư</w:t>
        </w:r>
        <w:r w:rsidRPr="008D234F">
          <w:rPr>
            <w:sz w:val="28"/>
            <w:szCs w:val="28"/>
            <w:rPrChange w:id="1607" w:author="DAO NAM LY" w:date="2019-07-05T21:00:00Z">
              <w:rPr/>
            </w:rPrChange>
          </w:rPr>
          <w:t>ớc 5: nếu không thỏa thì báo lỗi và mời ng</w:t>
        </w:r>
        <w:r w:rsidRPr="008D234F">
          <w:rPr>
            <w:sz w:val="28"/>
            <w:szCs w:val="28"/>
            <w:lang w:val="vi-VN"/>
            <w:rPrChange w:id="1608" w:author="DAO NAM LY" w:date="2019-07-05T21:00:00Z">
              <w:rPr>
                <w:lang w:val="vi-VN"/>
              </w:rPr>
            </w:rPrChange>
          </w:rPr>
          <w:t>ư</w:t>
        </w:r>
        <w:r w:rsidRPr="008D234F">
          <w:rPr>
            <w:sz w:val="28"/>
            <w:szCs w:val="28"/>
            <w:rPrChange w:id="1609" w:author="DAO NAM LY" w:date="2019-07-05T21:00:00Z">
              <w:rPr/>
            </w:rPrChange>
          </w:rPr>
          <w:t>ời dùng nhập lại.</w:t>
        </w:r>
      </w:ins>
    </w:p>
    <w:p w14:paraId="6667C13B" w14:textId="77777777" w:rsidR="008D234F" w:rsidRPr="008D234F" w:rsidRDefault="008D234F" w:rsidP="008D234F">
      <w:pPr>
        <w:pStyle w:val="ListParagraph"/>
        <w:numPr>
          <w:ilvl w:val="0"/>
          <w:numId w:val="22"/>
        </w:numPr>
        <w:rPr>
          <w:ins w:id="1610" w:author="DAO NAM LY" w:date="2019-07-05T20:55:00Z"/>
          <w:sz w:val="28"/>
          <w:szCs w:val="28"/>
          <w:rPrChange w:id="1611" w:author="DAO NAM LY" w:date="2019-07-05T21:00:00Z">
            <w:rPr>
              <w:ins w:id="1612" w:author="DAO NAM LY" w:date="2019-07-05T20:55:00Z"/>
            </w:rPr>
          </w:rPrChange>
        </w:rPr>
      </w:pPr>
      <w:ins w:id="1613" w:author="DAO NAM LY" w:date="2019-07-05T20:55:00Z">
        <w:r w:rsidRPr="008D234F">
          <w:rPr>
            <w:sz w:val="28"/>
            <w:szCs w:val="28"/>
            <w:rPrChange w:id="1614" w:author="DAO NAM LY" w:date="2019-07-05T21:00:00Z">
              <w:rPr/>
            </w:rPrChange>
          </w:rPr>
          <w:t>Bước 6: kiểm tra quy định số l</w:t>
        </w:r>
        <w:r w:rsidRPr="008D234F">
          <w:rPr>
            <w:sz w:val="28"/>
            <w:szCs w:val="28"/>
            <w:lang w:val="vi-VN"/>
            <w:rPrChange w:id="1615" w:author="DAO NAM LY" w:date="2019-07-05T21:00:00Z">
              <w:rPr>
                <w:lang w:val="vi-VN"/>
              </w:rPr>
            </w:rPrChange>
          </w:rPr>
          <w:t>ư</w:t>
        </w:r>
        <w:r w:rsidRPr="008D234F">
          <w:rPr>
            <w:sz w:val="28"/>
            <w:szCs w:val="28"/>
            <w:rPrChange w:id="1616" w:author="DAO NAM LY" w:date="2019-07-05T21:00:00Z">
              <w:rPr/>
            </w:rPrChange>
          </w:rPr>
          <w:t>ợng bệnh nhân khám tối đa</w:t>
        </w:r>
      </w:ins>
    </w:p>
    <w:p w14:paraId="356CF1F0" w14:textId="77777777" w:rsidR="008D234F" w:rsidRPr="008D234F" w:rsidRDefault="008D234F" w:rsidP="008D234F">
      <w:pPr>
        <w:pStyle w:val="ListParagraph"/>
        <w:numPr>
          <w:ilvl w:val="0"/>
          <w:numId w:val="22"/>
        </w:numPr>
        <w:rPr>
          <w:ins w:id="1617" w:author="DAO NAM LY" w:date="2019-07-05T20:55:00Z"/>
          <w:sz w:val="28"/>
          <w:szCs w:val="28"/>
          <w:rPrChange w:id="1618" w:author="DAO NAM LY" w:date="2019-07-05T21:00:00Z">
            <w:rPr>
              <w:ins w:id="1619" w:author="DAO NAM LY" w:date="2019-07-05T20:55:00Z"/>
            </w:rPr>
          </w:rPrChange>
        </w:rPr>
      </w:pPr>
      <w:ins w:id="1620" w:author="DAO NAM LY" w:date="2019-07-05T20:55:00Z">
        <w:r w:rsidRPr="008D234F">
          <w:rPr>
            <w:sz w:val="28"/>
            <w:szCs w:val="28"/>
            <w:rPrChange w:id="1621" w:author="DAO NAM LY" w:date="2019-07-05T21:00:00Z">
              <w:rPr/>
            </w:rPrChange>
          </w:rPr>
          <w:t>Bước 7: nếu không thỏa quy định trên thì thể hiện lỗi và đi đến b</w:t>
        </w:r>
        <w:r w:rsidRPr="008D234F">
          <w:rPr>
            <w:sz w:val="28"/>
            <w:szCs w:val="28"/>
            <w:lang w:val="vi-VN"/>
            <w:rPrChange w:id="1622" w:author="DAO NAM LY" w:date="2019-07-05T21:00:00Z">
              <w:rPr>
                <w:lang w:val="vi-VN"/>
              </w:rPr>
            </w:rPrChange>
          </w:rPr>
          <w:t>ư</w:t>
        </w:r>
        <w:r w:rsidRPr="008D234F">
          <w:rPr>
            <w:sz w:val="28"/>
            <w:szCs w:val="28"/>
            <w:rPrChange w:id="1623" w:author="DAO NAM LY" w:date="2019-07-05T21:00:00Z">
              <w:rPr/>
            </w:rPrChange>
          </w:rPr>
          <w:t>ớc 9</w:t>
        </w:r>
      </w:ins>
    </w:p>
    <w:p w14:paraId="2F8A678B" w14:textId="77777777" w:rsidR="008D234F" w:rsidRPr="008D234F" w:rsidRDefault="008D234F" w:rsidP="008D234F">
      <w:pPr>
        <w:pStyle w:val="ListParagraph"/>
        <w:numPr>
          <w:ilvl w:val="0"/>
          <w:numId w:val="22"/>
        </w:numPr>
        <w:rPr>
          <w:ins w:id="1624" w:author="DAO NAM LY" w:date="2019-07-05T20:55:00Z"/>
          <w:sz w:val="28"/>
          <w:szCs w:val="28"/>
          <w:rPrChange w:id="1625" w:author="DAO NAM LY" w:date="2019-07-05T21:00:00Z">
            <w:rPr>
              <w:ins w:id="1626" w:author="DAO NAM LY" w:date="2019-07-05T20:55:00Z"/>
            </w:rPr>
          </w:rPrChange>
        </w:rPr>
      </w:pPr>
      <w:ins w:id="1627" w:author="DAO NAM LY" w:date="2019-07-05T20:55:00Z">
        <w:r w:rsidRPr="008D234F">
          <w:rPr>
            <w:sz w:val="28"/>
            <w:szCs w:val="28"/>
            <w:rPrChange w:id="1628" w:author="DAO NAM LY" w:date="2019-07-05T21:00:00Z">
              <w:rPr/>
            </w:rPrChange>
          </w:rPr>
          <w:t>Bước 8: lưu D4 xuống bộ nhớ phụ</w:t>
        </w:r>
      </w:ins>
    </w:p>
    <w:p w14:paraId="6BB313CA" w14:textId="77777777" w:rsidR="008D234F" w:rsidRPr="008D234F" w:rsidRDefault="008D234F" w:rsidP="008D234F">
      <w:pPr>
        <w:pStyle w:val="ListParagraph"/>
        <w:numPr>
          <w:ilvl w:val="0"/>
          <w:numId w:val="22"/>
        </w:numPr>
        <w:rPr>
          <w:ins w:id="1629" w:author="DAO NAM LY" w:date="2019-07-05T20:55:00Z"/>
          <w:sz w:val="28"/>
          <w:szCs w:val="28"/>
          <w:rPrChange w:id="1630" w:author="DAO NAM LY" w:date="2019-07-05T21:00:00Z">
            <w:rPr>
              <w:ins w:id="1631" w:author="DAO NAM LY" w:date="2019-07-05T20:55:00Z"/>
            </w:rPr>
          </w:rPrChange>
        </w:rPr>
      </w:pPr>
      <w:ins w:id="1632" w:author="DAO NAM LY" w:date="2019-07-05T20:55:00Z">
        <w:r w:rsidRPr="008D234F">
          <w:rPr>
            <w:sz w:val="28"/>
            <w:szCs w:val="28"/>
            <w:rPrChange w:id="1633" w:author="DAO NAM LY" w:date="2019-07-05T21:00:00Z">
              <w:rPr/>
            </w:rPrChange>
          </w:rPr>
          <w:t>Bước 9: đóng kết nối dữ liệu</w:t>
        </w:r>
      </w:ins>
    </w:p>
    <w:p w14:paraId="500B137C" w14:textId="77777777" w:rsidR="008D234F" w:rsidRPr="008D234F" w:rsidRDefault="008D234F" w:rsidP="008D234F">
      <w:pPr>
        <w:pStyle w:val="ListParagraph"/>
        <w:numPr>
          <w:ilvl w:val="0"/>
          <w:numId w:val="22"/>
        </w:numPr>
        <w:rPr>
          <w:ins w:id="1634" w:author="DAO NAM LY" w:date="2019-07-05T20:55:00Z"/>
          <w:sz w:val="28"/>
          <w:szCs w:val="28"/>
          <w:rPrChange w:id="1635" w:author="DAO NAM LY" w:date="2019-07-05T21:00:00Z">
            <w:rPr>
              <w:ins w:id="1636" w:author="DAO NAM LY" w:date="2019-07-05T20:55:00Z"/>
            </w:rPr>
          </w:rPrChange>
        </w:rPr>
      </w:pPr>
      <w:ins w:id="1637" w:author="DAO NAM LY" w:date="2019-07-05T20:55:00Z">
        <w:r w:rsidRPr="008D234F">
          <w:rPr>
            <w:sz w:val="28"/>
            <w:szCs w:val="28"/>
            <w:rPrChange w:id="1638" w:author="DAO NAM LY" w:date="2019-07-05T21:00:00Z">
              <w:rPr/>
            </w:rPrChange>
          </w:rPr>
          <w:t>Bước 10: kết thúc.</w:t>
        </w:r>
      </w:ins>
    </w:p>
    <w:p w14:paraId="2DD5B172" w14:textId="77777777" w:rsidR="008D234F" w:rsidRPr="008B6860" w:rsidRDefault="008D234F" w:rsidP="008B6860">
      <w:pPr>
        <w:pStyle w:val="ListParagraph"/>
        <w:ind w:left="1080"/>
        <w:rPr>
          <w:ins w:id="1639" w:author="DAO NAM LY" w:date="2019-07-05T20:53:00Z"/>
        </w:rPr>
      </w:pPr>
    </w:p>
    <w:p w14:paraId="79CFEE62" w14:textId="1C3B73BA" w:rsidR="008B6860" w:rsidDel="008D234F" w:rsidRDefault="008B6860" w:rsidP="008B6860">
      <w:pPr>
        <w:pStyle w:val="ListParagraph"/>
        <w:ind w:left="1080"/>
        <w:rPr>
          <w:del w:id="1640" w:author="DAO NAM LY" w:date="2019-07-05T20:53:00Z"/>
        </w:rPr>
      </w:pPr>
      <w:ins w:id="1641" w:author="Ngo Vi" w:date="2019-07-05T18:06:00Z">
        <w:del w:id="1642" w:author="DAO NAM LY" w:date="2019-07-05T20:53:00Z">
          <w:r w:rsidRPr="008B6860" w:rsidDel="00746327">
            <w:delText>D2: Không có</w:delText>
          </w:r>
        </w:del>
      </w:ins>
    </w:p>
    <w:p w14:paraId="2FD35D0B" w14:textId="77777777" w:rsidR="008D234F" w:rsidRPr="008B6860" w:rsidRDefault="008D234F" w:rsidP="008B6860">
      <w:pPr>
        <w:pStyle w:val="ListParagraph"/>
        <w:ind w:left="1080"/>
        <w:rPr>
          <w:ins w:id="1643" w:author="DAO NAM LY" w:date="2019-07-05T21:00:00Z"/>
        </w:rPr>
      </w:pPr>
    </w:p>
    <w:p w14:paraId="38F925A8" w14:textId="165CEA72" w:rsidR="008B6860" w:rsidRPr="008B6860" w:rsidDel="00746327" w:rsidRDefault="008B6860" w:rsidP="008B6860">
      <w:pPr>
        <w:pStyle w:val="ListParagraph"/>
        <w:ind w:left="1080"/>
        <w:rPr>
          <w:ins w:id="1644" w:author="Ngo Vi" w:date="2019-07-05T18:06:00Z"/>
          <w:del w:id="1645" w:author="DAO NAM LY" w:date="2019-07-05T20:53:00Z"/>
        </w:rPr>
      </w:pPr>
      <w:ins w:id="1646" w:author="Ngo Vi" w:date="2019-07-05T18:06:00Z">
        <w:del w:id="1647" w:author="DAO NAM LY" w:date="2019-07-05T20:53:00Z">
          <w:r w:rsidRPr="008B6860" w:rsidDel="00746327">
            <w:delText>D3: Danh sách bệnh nhân, số bệnh nhân tối đa được khám trong 1 ngày</w:delText>
          </w:r>
        </w:del>
      </w:ins>
    </w:p>
    <w:p w14:paraId="492661D7" w14:textId="21EA1606" w:rsidR="008B6860" w:rsidRPr="008B6860" w:rsidDel="00746327" w:rsidRDefault="008B6860" w:rsidP="008B6860">
      <w:pPr>
        <w:pStyle w:val="ListParagraph"/>
        <w:ind w:left="1080"/>
        <w:rPr>
          <w:ins w:id="1648" w:author="Ngo Vi" w:date="2019-07-05T18:06:00Z"/>
          <w:del w:id="1649" w:author="DAO NAM LY" w:date="2019-07-05T20:53:00Z"/>
        </w:rPr>
      </w:pPr>
      <w:ins w:id="1650" w:author="Ngo Vi" w:date="2019-07-05T18:06:00Z">
        <w:del w:id="1651" w:author="DAO NAM LY" w:date="2019-07-05T20:53:00Z">
          <w:r w:rsidRPr="008B6860" w:rsidDel="00746327">
            <w:delText>D4: D1</w:delText>
          </w:r>
        </w:del>
      </w:ins>
    </w:p>
    <w:p w14:paraId="60845DB4" w14:textId="52EF6185" w:rsidR="008B6860" w:rsidRPr="008B6860" w:rsidDel="00746327" w:rsidRDefault="008B6860" w:rsidP="008B6860">
      <w:pPr>
        <w:pStyle w:val="ListParagraph"/>
        <w:ind w:left="1080"/>
        <w:rPr>
          <w:ins w:id="1652" w:author="Ngo Vi" w:date="2019-07-05T18:06:00Z"/>
          <w:del w:id="1653" w:author="DAO NAM LY" w:date="2019-07-05T20:53:00Z"/>
        </w:rPr>
      </w:pPr>
      <w:ins w:id="1654" w:author="Ngo Vi" w:date="2019-07-05T18:06:00Z">
        <w:del w:id="1655" w:author="DAO NAM LY" w:date="2019-07-05T20:53:00Z">
          <w:r w:rsidRPr="008B6860" w:rsidDel="00746327">
            <w:delText>D5: D4</w:delText>
          </w:r>
        </w:del>
      </w:ins>
    </w:p>
    <w:p w14:paraId="510BB21C" w14:textId="33B164EF" w:rsidR="008B6860" w:rsidDel="00746327" w:rsidRDefault="008B6860" w:rsidP="008B6860">
      <w:pPr>
        <w:pStyle w:val="ListParagraph"/>
        <w:ind w:left="1080"/>
        <w:rPr>
          <w:ins w:id="1656" w:author="Ngo Vi" w:date="2019-07-05T18:06:00Z"/>
          <w:del w:id="1657" w:author="DAO NAM LY" w:date="2019-07-05T20:53:00Z"/>
        </w:rPr>
      </w:pPr>
      <w:ins w:id="1658" w:author="Ngo Vi" w:date="2019-07-05T18:06:00Z">
        <w:del w:id="1659" w:author="DAO NAM LY" w:date="2019-07-05T20:53:00Z">
          <w:r w:rsidRPr="008B6860" w:rsidDel="00746327">
            <w:delText>D6: Danh mục bệnh nhân khám trong 1 ngày cụ thể</w:delText>
          </w:r>
        </w:del>
      </w:ins>
    </w:p>
    <w:p w14:paraId="0A4B2BFA" w14:textId="77777777" w:rsidR="008B6860" w:rsidRPr="008B6860" w:rsidRDefault="008B6860" w:rsidP="008B6860">
      <w:pPr>
        <w:pStyle w:val="ListParagraph"/>
        <w:ind w:left="1080"/>
        <w:rPr>
          <w:ins w:id="1660" w:author="Ngo Vi" w:date="2019-07-05T18:06:00Z"/>
        </w:rPr>
      </w:pPr>
    </w:p>
    <w:p w14:paraId="5BCA210B" w14:textId="0F935AA3" w:rsidR="008B6860" w:rsidRPr="008D234F" w:rsidDel="00746327" w:rsidRDefault="008B6860" w:rsidP="008B6860">
      <w:pPr>
        <w:pStyle w:val="ListParagraph"/>
        <w:numPr>
          <w:ilvl w:val="0"/>
          <w:numId w:val="12"/>
        </w:numPr>
        <w:rPr>
          <w:ins w:id="1661" w:author="Ngo Vi" w:date="2019-07-05T18:06:00Z"/>
          <w:del w:id="1662" w:author="DAO NAM LY" w:date="2019-07-05T20:53:00Z"/>
          <w:sz w:val="32"/>
          <w:szCs w:val="32"/>
          <w:rPrChange w:id="1663" w:author="DAO NAM LY" w:date="2019-07-05T20:58:00Z">
            <w:rPr>
              <w:ins w:id="1664" w:author="Ngo Vi" w:date="2019-07-05T18:06:00Z"/>
              <w:del w:id="1665" w:author="DAO NAM LY" w:date="2019-07-05T20:53:00Z"/>
            </w:rPr>
          </w:rPrChange>
        </w:rPr>
      </w:pPr>
      <w:ins w:id="1666" w:author="Ngo Vi" w:date="2019-07-05T18:06:00Z">
        <w:del w:id="1667" w:author="DAO NAM LY" w:date="2019-07-05T20:53:00Z">
          <w:r w:rsidRPr="008D234F" w:rsidDel="00746327">
            <w:rPr>
              <w:sz w:val="32"/>
              <w:szCs w:val="32"/>
              <w:rPrChange w:id="1668" w:author="DAO NAM LY" w:date="2019-07-05T20:58:00Z">
                <w:rPr/>
              </w:rPrChange>
            </w:rPr>
            <w:lastRenderedPageBreak/>
            <w:delText>Bước 1: kết nối dữ liệu</w:delText>
          </w:r>
        </w:del>
      </w:ins>
    </w:p>
    <w:p w14:paraId="74628274" w14:textId="09208283" w:rsidR="008B6860" w:rsidRPr="008D234F" w:rsidDel="00746327" w:rsidRDefault="008B6860" w:rsidP="008B6860">
      <w:pPr>
        <w:pStyle w:val="ListParagraph"/>
        <w:numPr>
          <w:ilvl w:val="0"/>
          <w:numId w:val="12"/>
        </w:numPr>
        <w:rPr>
          <w:ins w:id="1669" w:author="Ngo Vi" w:date="2019-07-05T18:06:00Z"/>
          <w:del w:id="1670" w:author="DAO NAM LY" w:date="2019-07-05T20:53:00Z"/>
          <w:sz w:val="32"/>
          <w:szCs w:val="32"/>
          <w:rPrChange w:id="1671" w:author="DAO NAM LY" w:date="2019-07-05T20:58:00Z">
            <w:rPr>
              <w:ins w:id="1672" w:author="Ngo Vi" w:date="2019-07-05T18:06:00Z"/>
              <w:del w:id="1673" w:author="DAO NAM LY" w:date="2019-07-05T20:53:00Z"/>
            </w:rPr>
          </w:rPrChange>
        </w:rPr>
      </w:pPr>
      <w:ins w:id="1674" w:author="Ngo Vi" w:date="2019-07-05T18:06:00Z">
        <w:del w:id="1675" w:author="DAO NAM LY" w:date="2019-07-05T20:53:00Z">
          <w:r w:rsidRPr="008D234F" w:rsidDel="00746327">
            <w:rPr>
              <w:sz w:val="32"/>
              <w:szCs w:val="32"/>
              <w:rPrChange w:id="1676" w:author="DAO NAM LY" w:date="2019-07-05T20:58:00Z">
                <w:rPr/>
              </w:rPrChange>
            </w:rPr>
            <w:delText>Bước 2: đọc D3 từ bộ nhớ phụ</w:delText>
          </w:r>
        </w:del>
      </w:ins>
    </w:p>
    <w:p w14:paraId="023385B8" w14:textId="5380D6D8" w:rsidR="008B6860" w:rsidRPr="008D234F" w:rsidDel="00746327" w:rsidRDefault="008B6860" w:rsidP="008B6860">
      <w:pPr>
        <w:pStyle w:val="ListParagraph"/>
        <w:numPr>
          <w:ilvl w:val="0"/>
          <w:numId w:val="12"/>
        </w:numPr>
        <w:rPr>
          <w:ins w:id="1677" w:author="Ngo Vi" w:date="2019-07-05T18:06:00Z"/>
          <w:del w:id="1678" w:author="DAO NAM LY" w:date="2019-07-05T20:53:00Z"/>
          <w:sz w:val="32"/>
          <w:szCs w:val="32"/>
          <w:rPrChange w:id="1679" w:author="DAO NAM LY" w:date="2019-07-05T20:58:00Z">
            <w:rPr>
              <w:ins w:id="1680" w:author="Ngo Vi" w:date="2019-07-05T18:06:00Z"/>
              <w:del w:id="1681" w:author="DAO NAM LY" w:date="2019-07-05T20:53:00Z"/>
            </w:rPr>
          </w:rPrChange>
        </w:rPr>
      </w:pPr>
      <w:ins w:id="1682" w:author="Ngo Vi" w:date="2019-07-05T18:06:00Z">
        <w:del w:id="1683" w:author="DAO NAM LY" w:date="2019-07-05T20:53:00Z">
          <w:r w:rsidRPr="008D234F" w:rsidDel="00746327">
            <w:rPr>
              <w:sz w:val="32"/>
              <w:szCs w:val="32"/>
              <w:rPrChange w:id="1684" w:author="DAO NAM LY" w:date="2019-07-05T20:58:00Z">
                <w:rPr/>
              </w:rPrChange>
            </w:rPr>
            <w:delText>Bước 3: nhận D1 từ người dùng</w:delText>
          </w:r>
        </w:del>
      </w:ins>
    </w:p>
    <w:p w14:paraId="0D9D94C6" w14:textId="2E7CE127" w:rsidR="008B6860" w:rsidRPr="008D234F" w:rsidDel="00746327" w:rsidRDefault="008B6860" w:rsidP="008B6860">
      <w:pPr>
        <w:pStyle w:val="ListParagraph"/>
        <w:numPr>
          <w:ilvl w:val="0"/>
          <w:numId w:val="12"/>
        </w:numPr>
        <w:rPr>
          <w:ins w:id="1685" w:author="Ngo Vi" w:date="2019-07-05T18:06:00Z"/>
          <w:del w:id="1686" w:author="DAO NAM LY" w:date="2019-07-05T20:53:00Z"/>
          <w:sz w:val="32"/>
          <w:szCs w:val="32"/>
          <w:rPrChange w:id="1687" w:author="DAO NAM LY" w:date="2019-07-05T20:58:00Z">
            <w:rPr>
              <w:ins w:id="1688" w:author="Ngo Vi" w:date="2019-07-05T18:06:00Z"/>
              <w:del w:id="1689" w:author="DAO NAM LY" w:date="2019-07-05T20:53:00Z"/>
            </w:rPr>
          </w:rPrChange>
        </w:rPr>
      </w:pPr>
      <w:ins w:id="1690" w:author="Ngo Vi" w:date="2019-07-05T18:06:00Z">
        <w:del w:id="1691" w:author="DAO NAM LY" w:date="2019-07-05T20:53:00Z">
          <w:r w:rsidRPr="008D234F" w:rsidDel="00746327">
            <w:rPr>
              <w:sz w:val="32"/>
              <w:szCs w:val="32"/>
              <w:rPrChange w:id="1692" w:author="DAO NAM LY" w:date="2019-07-05T20:58:00Z">
                <w:rPr/>
              </w:rPrChange>
            </w:rPr>
            <w:delText>Bước 4: tính số tuổi bệnh nhân</w:delText>
          </w:r>
        </w:del>
      </w:ins>
    </w:p>
    <w:p w14:paraId="71613ADC" w14:textId="293D3799" w:rsidR="008B6860" w:rsidRPr="008D234F" w:rsidDel="00746327" w:rsidRDefault="008B6860" w:rsidP="008B6860">
      <w:pPr>
        <w:pStyle w:val="ListParagraph"/>
        <w:numPr>
          <w:ilvl w:val="0"/>
          <w:numId w:val="12"/>
        </w:numPr>
        <w:rPr>
          <w:ins w:id="1693" w:author="Ngo Vi" w:date="2019-07-05T18:06:00Z"/>
          <w:del w:id="1694" w:author="DAO NAM LY" w:date="2019-07-05T20:53:00Z"/>
          <w:sz w:val="32"/>
          <w:szCs w:val="32"/>
          <w:rPrChange w:id="1695" w:author="DAO NAM LY" w:date="2019-07-05T20:58:00Z">
            <w:rPr>
              <w:ins w:id="1696" w:author="Ngo Vi" w:date="2019-07-05T18:06:00Z"/>
              <w:del w:id="1697" w:author="DAO NAM LY" w:date="2019-07-05T20:53:00Z"/>
            </w:rPr>
          </w:rPrChange>
        </w:rPr>
      </w:pPr>
      <w:ins w:id="1698" w:author="Ngo Vi" w:date="2019-07-05T18:06:00Z">
        <w:del w:id="1699" w:author="DAO NAM LY" w:date="2019-07-05T20:53:00Z">
          <w:r w:rsidRPr="008D234F" w:rsidDel="00746327">
            <w:rPr>
              <w:sz w:val="32"/>
              <w:szCs w:val="32"/>
              <w:rPrChange w:id="1700" w:author="DAO NAM LY" w:date="2019-07-05T20:58:00Z">
                <w:rPr/>
              </w:rPrChange>
            </w:rPr>
            <w:delText>Bước 5: kiểm tra quy định “tuổi tối đa”</w:delText>
          </w:r>
        </w:del>
      </w:ins>
    </w:p>
    <w:p w14:paraId="3A1BECFA" w14:textId="42A32A4E" w:rsidR="008B6860" w:rsidRPr="008D234F" w:rsidDel="00746327" w:rsidRDefault="008B6860" w:rsidP="008B6860">
      <w:pPr>
        <w:pStyle w:val="ListParagraph"/>
        <w:numPr>
          <w:ilvl w:val="0"/>
          <w:numId w:val="12"/>
        </w:numPr>
        <w:rPr>
          <w:ins w:id="1701" w:author="Ngo Vi" w:date="2019-07-05T18:06:00Z"/>
          <w:del w:id="1702" w:author="DAO NAM LY" w:date="2019-07-05T20:53:00Z"/>
          <w:sz w:val="32"/>
          <w:szCs w:val="32"/>
          <w:rPrChange w:id="1703" w:author="DAO NAM LY" w:date="2019-07-05T20:58:00Z">
            <w:rPr>
              <w:ins w:id="1704" w:author="Ngo Vi" w:date="2019-07-05T18:06:00Z"/>
              <w:del w:id="1705" w:author="DAO NAM LY" w:date="2019-07-05T20:53:00Z"/>
            </w:rPr>
          </w:rPrChange>
        </w:rPr>
      </w:pPr>
      <w:ins w:id="1706" w:author="Ngo Vi" w:date="2019-07-05T18:06:00Z">
        <w:del w:id="1707" w:author="DAO NAM LY" w:date="2019-07-05T20:53:00Z">
          <w:r w:rsidRPr="008D234F" w:rsidDel="00746327">
            <w:rPr>
              <w:sz w:val="32"/>
              <w:szCs w:val="32"/>
              <w:rPrChange w:id="1708" w:author="DAO NAM LY" w:date="2019-07-05T20:58:00Z">
                <w:rPr/>
              </w:rPrChange>
            </w:rPr>
            <w:delText>Bước 6: nếu không thỏa quy định trên thì thể hiện lỗi và nhập lại</w:delText>
          </w:r>
        </w:del>
      </w:ins>
    </w:p>
    <w:p w14:paraId="5C5F11C1" w14:textId="2582AB2C" w:rsidR="008B6860" w:rsidRPr="008D234F" w:rsidDel="00746327" w:rsidRDefault="008B6860" w:rsidP="008B6860">
      <w:pPr>
        <w:pStyle w:val="ListParagraph"/>
        <w:numPr>
          <w:ilvl w:val="0"/>
          <w:numId w:val="12"/>
        </w:numPr>
        <w:rPr>
          <w:ins w:id="1709" w:author="Ngo Vi" w:date="2019-07-05T18:06:00Z"/>
          <w:del w:id="1710" w:author="DAO NAM LY" w:date="2019-07-05T20:53:00Z"/>
          <w:sz w:val="32"/>
          <w:szCs w:val="32"/>
          <w:rPrChange w:id="1711" w:author="DAO NAM LY" w:date="2019-07-05T20:58:00Z">
            <w:rPr>
              <w:ins w:id="1712" w:author="Ngo Vi" w:date="2019-07-05T18:06:00Z"/>
              <w:del w:id="1713" w:author="DAO NAM LY" w:date="2019-07-05T20:53:00Z"/>
            </w:rPr>
          </w:rPrChange>
        </w:rPr>
      </w:pPr>
      <w:ins w:id="1714" w:author="Ngo Vi" w:date="2019-07-05T18:06:00Z">
        <w:del w:id="1715" w:author="DAO NAM LY" w:date="2019-07-05T20:53:00Z">
          <w:r w:rsidRPr="008D234F" w:rsidDel="00746327">
            <w:rPr>
              <w:sz w:val="32"/>
              <w:szCs w:val="32"/>
              <w:rPrChange w:id="1716" w:author="DAO NAM LY" w:date="2019-07-05T20:58:00Z">
                <w:rPr/>
              </w:rPrChange>
            </w:rPr>
            <w:delText>Bước 7: tính số bệnh nhân</w:delText>
          </w:r>
        </w:del>
      </w:ins>
    </w:p>
    <w:p w14:paraId="4638F846" w14:textId="6FFE8B7B" w:rsidR="008B6860" w:rsidRPr="008D234F" w:rsidDel="00746327" w:rsidRDefault="008B6860" w:rsidP="008B6860">
      <w:pPr>
        <w:pStyle w:val="ListParagraph"/>
        <w:numPr>
          <w:ilvl w:val="0"/>
          <w:numId w:val="12"/>
        </w:numPr>
        <w:rPr>
          <w:ins w:id="1717" w:author="Ngo Vi" w:date="2019-07-05T18:06:00Z"/>
          <w:del w:id="1718" w:author="DAO NAM LY" w:date="2019-07-05T20:53:00Z"/>
          <w:sz w:val="32"/>
          <w:szCs w:val="32"/>
          <w:rPrChange w:id="1719" w:author="DAO NAM LY" w:date="2019-07-05T20:58:00Z">
            <w:rPr>
              <w:ins w:id="1720" w:author="Ngo Vi" w:date="2019-07-05T18:06:00Z"/>
              <w:del w:id="1721" w:author="DAO NAM LY" w:date="2019-07-05T20:53:00Z"/>
            </w:rPr>
          </w:rPrChange>
        </w:rPr>
      </w:pPr>
      <w:ins w:id="1722" w:author="Ngo Vi" w:date="2019-07-05T18:06:00Z">
        <w:del w:id="1723" w:author="DAO NAM LY" w:date="2019-07-05T20:53:00Z">
          <w:r w:rsidRPr="008D234F" w:rsidDel="00746327">
            <w:rPr>
              <w:sz w:val="32"/>
              <w:szCs w:val="32"/>
              <w:rPrChange w:id="1724" w:author="DAO NAM LY" w:date="2019-07-05T20:58:00Z">
                <w:rPr/>
              </w:rPrChange>
            </w:rPr>
            <w:delText>Bước 8: kiểm tra quy định “số bệnh nhân tối đa trong ngày”</w:delText>
          </w:r>
        </w:del>
      </w:ins>
    </w:p>
    <w:p w14:paraId="12996322" w14:textId="4D4BF710" w:rsidR="008B6860" w:rsidRPr="008D234F" w:rsidDel="00746327" w:rsidRDefault="008B6860" w:rsidP="008B6860">
      <w:pPr>
        <w:pStyle w:val="ListParagraph"/>
        <w:numPr>
          <w:ilvl w:val="0"/>
          <w:numId w:val="12"/>
        </w:numPr>
        <w:rPr>
          <w:ins w:id="1725" w:author="Ngo Vi" w:date="2019-07-05T18:06:00Z"/>
          <w:del w:id="1726" w:author="DAO NAM LY" w:date="2019-07-05T20:53:00Z"/>
          <w:sz w:val="32"/>
          <w:szCs w:val="32"/>
          <w:rPrChange w:id="1727" w:author="DAO NAM LY" w:date="2019-07-05T20:58:00Z">
            <w:rPr>
              <w:ins w:id="1728" w:author="Ngo Vi" w:date="2019-07-05T18:06:00Z"/>
              <w:del w:id="1729" w:author="DAO NAM LY" w:date="2019-07-05T20:53:00Z"/>
            </w:rPr>
          </w:rPrChange>
        </w:rPr>
      </w:pPr>
      <w:ins w:id="1730" w:author="Ngo Vi" w:date="2019-07-05T18:06:00Z">
        <w:del w:id="1731" w:author="DAO NAM LY" w:date="2019-07-05T20:53:00Z">
          <w:r w:rsidRPr="008D234F" w:rsidDel="00746327">
            <w:rPr>
              <w:sz w:val="32"/>
              <w:szCs w:val="32"/>
              <w:rPrChange w:id="1732" w:author="DAO NAM LY" w:date="2019-07-05T20:58:00Z">
                <w:rPr/>
              </w:rPrChange>
            </w:rPr>
            <w:delText xml:space="preserve">Bước 9: nếu không thỏa quy định trên thì thể hiện lỗi </w:delText>
          </w:r>
        </w:del>
      </w:ins>
    </w:p>
    <w:p w14:paraId="217CD0B1" w14:textId="7E4E7768" w:rsidR="008B6860" w:rsidRPr="008D234F" w:rsidDel="00746327" w:rsidRDefault="008B6860" w:rsidP="008B6860">
      <w:pPr>
        <w:pStyle w:val="ListParagraph"/>
        <w:numPr>
          <w:ilvl w:val="0"/>
          <w:numId w:val="12"/>
        </w:numPr>
        <w:rPr>
          <w:ins w:id="1733" w:author="Ngo Vi" w:date="2019-07-05T18:06:00Z"/>
          <w:del w:id="1734" w:author="DAO NAM LY" w:date="2019-07-05T20:53:00Z"/>
          <w:sz w:val="32"/>
          <w:szCs w:val="32"/>
          <w:rPrChange w:id="1735" w:author="DAO NAM LY" w:date="2019-07-05T20:58:00Z">
            <w:rPr>
              <w:ins w:id="1736" w:author="Ngo Vi" w:date="2019-07-05T18:06:00Z"/>
              <w:del w:id="1737" w:author="DAO NAM LY" w:date="2019-07-05T20:53:00Z"/>
            </w:rPr>
          </w:rPrChange>
        </w:rPr>
      </w:pPr>
      <w:ins w:id="1738" w:author="Ngo Vi" w:date="2019-07-05T18:06:00Z">
        <w:del w:id="1739" w:author="DAO NAM LY" w:date="2019-07-05T20:53:00Z">
          <w:r w:rsidRPr="008D234F" w:rsidDel="00746327">
            <w:rPr>
              <w:sz w:val="32"/>
              <w:szCs w:val="32"/>
              <w:rPrChange w:id="1740" w:author="DAO NAM LY" w:date="2019-07-05T20:58:00Z">
                <w:rPr/>
              </w:rPrChange>
            </w:rPr>
            <w:delText>Bước 10: lưu D4 xuống bộ nhớ phụ</w:delText>
          </w:r>
        </w:del>
      </w:ins>
    </w:p>
    <w:p w14:paraId="4C5ED8C3" w14:textId="6877B001" w:rsidR="008B6860" w:rsidRPr="008D234F" w:rsidDel="00746327" w:rsidRDefault="008B6860" w:rsidP="008B6860">
      <w:pPr>
        <w:pStyle w:val="ListParagraph"/>
        <w:numPr>
          <w:ilvl w:val="0"/>
          <w:numId w:val="12"/>
        </w:numPr>
        <w:rPr>
          <w:ins w:id="1741" w:author="Ngo Vi" w:date="2019-07-05T18:06:00Z"/>
          <w:del w:id="1742" w:author="DAO NAM LY" w:date="2019-07-05T20:53:00Z"/>
          <w:sz w:val="32"/>
          <w:szCs w:val="32"/>
          <w:rPrChange w:id="1743" w:author="DAO NAM LY" w:date="2019-07-05T20:58:00Z">
            <w:rPr>
              <w:ins w:id="1744" w:author="Ngo Vi" w:date="2019-07-05T18:06:00Z"/>
              <w:del w:id="1745" w:author="DAO NAM LY" w:date="2019-07-05T20:53:00Z"/>
            </w:rPr>
          </w:rPrChange>
        </w:rPr>
      </w:pPr>
      <w:ins w:id="1746" w:author="Ngo Vi" w:date="2019-07-05T18:06:00Z">
        <w:del w:id="1747" w:author="DAO NAM LY" w:date="2019-07-05T20:53:00Z">
          <w:r w:rsidRPr="008D234F" w:rsidDel="00746327">
            <w:rPr>
              <w:sz w:val="32"/>
              <w:szCs w:val="32"/>
              <w:rPrChange w:id="1748" w:author="DAO NAM LY" w:date="2019-07-05T20:58:00Z">
                <w:rPr/>
              </w:rPrChange>
            </w:rPr>
            <w:delText>Bước 11:xuất D5 ra máy in</w:delText>
          </w:r>
        </w:del>
      </w:ins>
    </w:p>
    <w:p w14:paraId="6DAE8F19" w14:textId="0D7258C2" w:rsidR="008B6860" w:rsidRPr="008D234F" w:rsidDel="00746327" w:rsidRDefault="008B6860" w:rsidP="008B6860">
      <w:pPr>
        <w:pStyle w:val="ListParagraph"/>
        <w:numPr>
          <w:ilvl w:val="0"/>
          <w:numId w:val="12"/>
        </w:numPr>
        <w:rPr>
          <w:ins w:id="1749" w:author="Ngo Vi" w:date="2019-07-05T18:06:00Z"/>
          <w:del w:id="1750" w:author="DAO NAM LY" w:date="2019-07-05T20:53:00Z"/>
          <w:sz w:val="32"/>
          <w:szCs w:val="32"/>
          <w:rPrChange w:id="1751" w:author="DAO NAM LY" w:date="2019-07-05T20:58:00Z">
            <w:rPr>
              <w:ins w:id="1752" w:author="Ngo Vi" w:date="2019-07-05T18:06:00Z"/>
              <w:del w:id="1753" w:author="DAO NAM LY" w:date="2019-07-05T20:53:00Z"/>
            </w:rPr>
          </w:rPrChange>
        </w:rPr>
      </w:pPr>
      <w:ins w:id="1754" w:author="Ngo Vi" w:date="2019-07-05T18:06:00Z">
        <w:del w:id="1755" w:author="DAO NAM LY" w:date="2019-07-05T20:53:00Z">
          <w:r w:rsidRPr="008D234F" w:rsidDel="00746327">
            <w:rPr>
              <w:sz w:val="32"/>
              <w:szCs w:val="32"/>
              <w:rPrChange w:id="1756" w:author="DAO NAM LY" w:date="2019-07-05T20:58:00Z">
                <w:rPr/>
              </w:rPrChange>
            </w:rPr>
            <w:delText>Bước 12: đóng kết nối dữ liệu</w:delText>
          </w:r>
        </w:del>
      </w:ins>
    </w:p>
    <w:p w14:paraId="5CB49F40" w14:textId="095351FF" w:rsidR="008B6860" w:rsidRPr="008D234F" w:rsidDel="00746327" w:rsidRDefault="008B6860" w:rsidP="008B6860">
      <w:pPr>
        <w:pStyle w:val="ListParagraph"/>
        <w:numPr>
          <w:ilvl w:val="0"/>
          <w:numId w:val="12"/>
        </w:numPr>
        <w:rPr>
          <w:ins w:id="1757" w:author="Ngo Vi" w:date="2019-07-05T18:06:00Z"/>
          <w:del w:id="1758" w:author="DAO NAM LY" w:date="2019-07-05T20:53:00Z"/>
          <w:sz w:val="32"/>
          <w:szCs w:val="32"/>
          <w:rPrChange w:id="1759" w:author="DAO NAM LY" w:date="2019-07-05T20:58:00Z">
            <w:rPr>
              <w:ins w:id="1760" w:author="Ngo Vi" w:date="2019-07-05T18:06:00Z"/>
              <w:del w:id="1761" w:author="DAO NAM LY" w:date="2019-07-05T20:53:00Z"/>
            </w:rPr>
          </w:rPrChange>
        </w:rPr>
      </w:pPr>
      <w:ins w:id="1762" w:author="Ngo Vi" w:date="2019-07-05T18:06:00Z">
        <w:del w:id="1763" w:author="DAO NAM LY" w:date="2019-07-05T20:53:00Z">
          <w:r w:rsidRPr="008D234F" w:rsidDel="00746327">
            <w:rPr>
              <w:sz w:val="32"/>
              <w:szCs w:val="32"/>
              <w:rPrChange w:id="1764" w:author="DAO NAM LY" w:date="2019-07-05T20:58:00Z">
                <w:rPr/>
              </w:rPrChange>
            </w:rPr>
            <w:delText>Bước 13: kết thúc.</w:delText>
          </w:r>
        </w:del>
      </w:ins>
    </w:p>
    <w:p w14:paraId="1A0E9ABA" w14:textId="124200DF" w:rsidR="008B6860" w:rsidRPr="008D234F" w:rsidDel="00746327" w:rsidRDefault="008B6860">
      <w:pPr>
        <w:pStyle w:val="ListParagraph"/>
        <w:numPr>
          <w:ilvl w:val="0"/>
          <w:numId w:val="11"/>
        </w:numPr>
        <w:rPr>
          <w:ins w:id="1765" w:author="Ngo Vi" w:date="2019-07-05T18:07:00Z"/>
          <w:del w:id="1766" w:author="DAO NAM LY" w:date="2019-07-05T20:53:00Z"/>
          <w:sz w:val="32"/>
          <w:szCs w:val="32"/>
          <w:rPrChange w:id="1767" w:author="DAO NAM LY" w:date="2019-07-05T20:58:00Z">
            <w:rPr>
              <w:ins w:id="1768" w:author="Ngo Vi" w:date="2019-07-05T18:07:00Z"/>
              <w:del w:id="1769" w:author="DAO NAM LY" w:date="2019-07-05T20:53:00Z"/>
            </w:rPr>
          </w:rPrChange>
        </w:rPr>
      </w:pPr>
      <w:ins w:id="1770" w:author="Ngo Vi" w:date="2019-07-05T18:07:00Z">
        <w:del w:id="1771" w:author="DAO NAM LY" w:date="2019-07-05T20:53:00Z">
          <w:r w:rsidRPr="008D234F" w:rsidDel="00746327">
            <w:rPr>
              <w:sz w:val="32"/>
              <w:szCs w:val="32"/>
              <w:rPrChange w:id="1772" w:author="DAO NAM LY" w:date="2019-07-05T20:58:00Z">
                <w:rPr/>
              </w:rPrChange>
            </w:rPr>
            <w:delText>Lập phiếu khám bệnh</w:delText>
          </w:r>
        </w:del>
      </w:ins>
    </w:p>
    <w:p w14:paraId="23E8802E" w14:textId="41120058" w:rsidR="008B6860" w:rsidRPr="008D234F" w:rsidRDefault="008B6860" w:rsidP="008D234F">
      <w:pPr>
        <w:pStyle w:val="ListParagraph"/>
        <w:numPr>
          <w:ilvl w:val="0"/>
          <w:numId w:val="11"/>
        </w:numPr>
        <w:rPr>
          <w:ins w:id="1773" w:author="DAO NAM LY" w:date="2019-07-05T20:56:00Z"/>
          <w:sz w:val="32"/>
          <w:szCs w:val="32"/>
          <w:rPrChange w:id="1774" w:author="DAO NAM LY" w:date="2019-07-05T20:58:00Z">
            <w:rPr>
              <w:ins w:id="1775" w:author="DAO NAM LY" w:date="2019-07-05T20:56:00Z"/>
            </w:rPr>
          </w:rPrChange>
        </w:rPr>
      </w:pPr>
      <w:ins w:id="1776" w:author="Ngo Vi" w:date="2019-07-05T18:07:00Z">
        <w:del w:id="1777" w:author="DAO NAM LY" w:date="2019-07-05T20:55:00Z">
          <w:r w:rsidRPr="008D234F" w:rsidDel="008D234F">
            <w:rPr>
              <w:noProof/>
              <w:sz w:val="32"/>
              <w:szCs w:val="32"/>
              <w:rPrChange w:id="1778" w:author="DAO NAM LY" w:date="2019-07-05T20:58:00Z">
                <w:rPr>
                  <w:noProof/>
                </w:rPr>
              </w:rPrChange>
            </w:rPr>
            <w:drawing>
              <wp:inline distT="0" distB="0" distL="0" distR="0" wp14:anchorId="380CCB56" wp14:editId="182272C8">
                <wp:extent cx="3549952" cy="23698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8050" cy="2401928"/>
                        </a:xfrm>
                        <a:prstGeom prst="rect">
                          <a:avLst/>
                        </a:prstGeom>
                      </pic:spPr>
                    </pic:pic>
                  </a:graphicData>
                </a:graphic>
              </wp:inline>
            </w:drawing>
          </w:r>
        </w:del>
      </w:ins>
      <w:ins w:id="1779" w:author="DAO NAM LY" w:date="2019-07-05T20:56:00Z">
        <w:r w:rsidR="008D234F" w:rsidRPr="008D234F">
          <w:rPr>
            <w:sz w:val="32"/>
            <w:szCs w:val="32"/>
            <w:rPrChange w:id="1780" w:author="DAO NAM LY" w:date="2019-07-05T20:58:00Z">
              <w:rPr/>
            </w:rPrChange>
          </w:rPr>
          <w:t>Lập phiếu khám bệnh</w:t>
        </w:r>
      </w:ins>
    </w:p>
    <w:p w14:paraId="6AA419B1" w14:textId="03192072" w:rsidR="008D234F" w:rsidRDefault="008D234F" w:rsidP="008D234F">
      <w:pPr>
        <w:rPr>
          <w:ins w:id="1781" w:author="DAO NAM LY" w:date="2019-07-05T20:59:00Z"/>
        </w:rPr>
      </w:pPr>
      <w:ins w:id="1782" w:author="DAO NAM LY" w:date="2019-07-05T20:59:00Z">
        <w:r>
          <w:rPr>
            <w:noProof/>
          </w:rPr>
          <w:drawing>
            <wp:inline distT="0" distB="0" distL="0" distR="0" wp14:anchorId="56486440" wp14:editId="747B0EE8">
              <wp:extent cx="6484620" cy="4076700"/>
              <wp:effectExtent l="0" t="0" r="0" b="0"/>
              <wp:docPr id="476" name="Hình ảnh 47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dfd_p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9813" cy="4079965"/>
                      </a:xfrm>
                      <a:prstGeom prst="rect">
                        <a:avLst/>
                      </a:prstGeom>
                    </pic:spPr>
                  </pic:pic>
                </a:graphicData>
              </a:graphic>
            </wp:inline>
          </w:drawing>
        </w:r>
      </w:ins>
    </w:p>
    <w:p w14:paraId="40D18399" w14:textId="77777777" w:rsidR="008D234F" w:rsidRPr="008D234F" w:rsidRDefault="008D234F" w:rsidP="008D234F">
      <w:pPr>
        <w:numPr>
          <w:ilvl w:val="0"/>
          <w:numId w:val="23"/>
        </w:numPr>
        <w:rPr>
          <w:ins w:id="1783" w:author="DAO NAM LY" w:date="2019-07-05T20:59:00Z"/>
          <w:sz w:val="28"/>
          <w:szCs w:val="28"/>
          <w:rPrChange w:id="1784" w:author="DAO NAM LY" w:date="2019-07-05T21:00:00Z">
            <w:rPr>
              <w:ins w:id="1785" w:author="DAO NAM LY" w:date="2019-07-05T20:59:00Z"/>
            </w:rPr>
          </w:rPrChange>
        </w:rPr>
      </w:pPr>
      <w:ins w:id="1786" w:author="DAO NAM LY" w:date="2019-07-05T20:59:00Z">
        <w:r w:rsidRPr="008D234F">
          <w:rPr>
            <w:sz w:val="28"/>
            <w:szCs w:val="28"/>
            <w:rPrChange w:id="1787" w:author="DAO NAM LY" w:date="2019-07-05T21:00:00Z">
              <w:rPr/>
            </w:rPrChange>
          </w:rPr>
          <w:t>Bước 1: kết nối dữ liệu</w:t>
        </w:r>
      </w:ins>
    </w:p>
    <w:p w14:paraId="40B24C5D" w14:textId="77777777" w:rsidR="008D234F" w:rsidRPr="008D234F" w:rsidRDefault="008D234F" w:rsidP="008D234F">
      <w:pPr>
        <w:numPr>
          <w:ilvl w:val="0"/>
          <w:numId w:val="23"/>
        </w:numPr>
        <w:rPr>
          <w:ins w:id="1788" w:author="DAO NAM LY" w:date="2019-07-05T20:59:00Z"/>
          <w:sz w:val="28"/>
          <w:szCs w:val="28"/>
          <w:rPrChange w:id="1789" w:author="DAO NAM LY" w:date="2019-07-05T21:00:00Z">
            <w:rPr>
              <w:ins w:id="1790" w:author="DAO NAM LY" w:date="2019-07-05T20:59:00Z"/>
            </w:rPr>
          </w:rPrChange>
        </w:rPr>
      </w:pPr>
      <w:ins w:id="1791" w:author="DAO NAM LY" w:date="2019-07-05T20:59:00Z">
        <w:r w:rsidRPr="008D234F">
          <w:rPr>
            <w:sz w:val="28"/>
            <w:szCs w:val="28"/>
            <w:rPrChange w:id="1792" w:author="DAO NAM LY" w:date="2019-07-05T21:00:00Z">
              <w:rPr/>
            </w:rPrChange>
          </w:rPr>
          <w:t>Bước 2: đọc D3 từ bộ nhớ phụ</w:t>
        </w:r>
      </w:ins>
    </w:p>
    <w:p w14:paraId="13286614" w14:textId="77777777" w:rsidR="008D234F" w:rsidRPr="008D234F" w:rsidRDefault="008D234F" w:rsidP="008D234F">
      <w:pPr>
        <w:numPr>
          <w:ilvl w:val="0"/>
          <w:numId w:val="23"/>
        </w:numPr>
        <w:rPr>
          <w:ins w:id="1793" w:author="DAO NAM LY" w:date="2019-07-05T20:59:00Z"/>
          <w:sz w:val="28"/>
          <w:szCs w:val="28"/>
          <w:rPrChange w:id="1794" w:author="DAO NAM LY" w:date="2019-07-05T21:00:00Z">
            <w:rPr>
              <w:ins w:id="1795" w:author="DAO NAM LY" w:date="2019-07-05T20:59:00Z"/>
            </w:rPr>
          </w:rPrChange>
        </w:rPr>
      </w:pPr>
      <w:ins w:id="1796" w:author="DAO NAM LY" w:date="2019-07-05T20:59:00Z">
        <w:r w:rsidRPr="008D234F">
          <w:rPr>
            <w:sz w:val="28"/>
            <w:szCs w:val="28"/>
            <w:rPrChange w:id="1797" w:author="DAO NAM LY" w:date="2019-07-05T21:00:00Z">
              <w:rPr/>
            </w:rPrChange>
          </w:rPr>
          <w:t>B</w:t>
        </w:r>
        <w:r w:rsidRPr="008D234F">
          <w:rPr>
            <w:sz w:val="28"/>
            <w:szCs w:val="28"/>
            <w:lang w:val="vi-VN"/>
            <w:rPrChange w:id="1798" w:author="DAO NAM LY" w:date="2019-07-05T21:00:00Z">
              <w:rPr>
                <w:lang w:val="vi-VN"/>
              </w:rPr>
            </w:rPrChange>
          </w:rPr>
          <w:t>ư</w:t>
        </w:r>
        <w:r w:rsidRPr="008D234F">
          <w:rPr>
            <w:sz w:val="28"/>
            <w:szCs w:val="28"/>
            <w:rPrChange w:id="1799" w:author="DAO NAM LY" w:date="2019-07-05T21:00:00Z">
              <w:rPr/>
            </w:rPrChange>
          </w:rPr>
          <w:t>ớc 3: chọn mã bệnh nhân cần khám</w:t>
        </w:r>
      </w:ins>
    </w:p>
    <w:p w14:paraId="0FE0BC06" w14:textId="77777777" w:rsidR="008D234F" w:rsidRPr="008D234F" w:rsidRDefault="008D234F" w:rsidP="008D234F">
      <w:pPr>
        <w:numPr>
          <w:ilvl w:val="0"/>
          <w:numId w:val="23"/>
        </w:numPr>
        <w:rPr>
          <w:ins w:id="1800" w:author="DAO NAM LY" w:date="2019-07-05T20:59:00Z"/>
          <w:sz w:val="28"/>
          <w:szCs w:val="28"/>
          <w:rPrChange w:id="1801" w:author="DAO NAM LY" w:date="2019-07-05T21:00:00Z">
            <w:rPr>
              <w:ins w:id="1802" w:author="DAO NAM LY" w:date="2019-07-05T20:59:00Z"/>
            </w:rPr>
          </w:rPrChange>
        </w:rPr>
      </w:pPr>
      <w:ins w:id="1803" w:author="DAO NAM LY" w:date="2019-07-05T20:59:00Z">
        <w:r w:rsidRPr="008D234F">
          <w:rPr>
            <w:sz w:val="28"/>
            <w:szCs w:val="28"/>
            <w:rPrChange w:id="1804" w:author="DAO NAM LY" w:date="2019-07-05T21:00:00Z">
              <w:rPr/>
            </w:rPrChange>
          </w:rPr>
          <w:t>Bước 4: nhận D1 từ người dùng</w:t>
        </w:r>
      </w:ins>
    </w:p>
    <w:p w14:paraId="3B99F2D8" w14:textId="77777777" w:rsidR="008D234F" w:rsidRPr="008D234F" w:rsidRDefault="008D234F" w:rsidP="008D234F">
      <w:pPr>
        <w:numPr>
          <w:ilvl w:val="0"/>
          <w:numId w:val="23"/>
        </w:numPr>
        <w:rPr>
          <w:ins w:id="1805" w:author="DAO NAM LY" w:date="2019-07-05T20:59:00Z"/>
          <w:sz w:val="28"/>
          <w:szCs w:val="28"/>
          <w:rPrChange w:id="1806" w:author="DAO NAM LY" w:date="2019-07-05T21:00:00Z">
            <w:rPr>
              <w:ins w:id="1807" w:author="DAO NAM LY" w:date="2019-07-05T20:59:00Z"/>
            </w:rPr>
          </w:rPrChange>
        </w:rPr>
      </w:pPr>
      <w:ins w:id="1808" w:author="DAO NAM LY" w:date="2019-07-05T20:59:00Z">
        <w:r w:rsidRPr="008D234F">
          <w:rPr>
            <w:sz w:val="28"/>
            <w:szCs w:val="28"/>
            <w:rPrChange w:id="1809" w:author="DAO NAM LY" w:date="2019-07-05T21:00:00Z">
              <w:rPr/>
            </w:rPrChange>
          </w:rPr>
          <w:t>B</w:t>
        </w:r>
        <w:r w:rsidRPr="008D234F">
          <w:rPr>
            <w:sz w:val="28"/>
            <w:szCs w:val="28"/>
            <w:lang w:val="vi-VN"/>
            <w:rPrChange w:id="1810" w:author="DAO NAM LY" w:date="2019-07-05T21:00:00Z">
              <w:rPr>
                <w:lang w:val="vi-VN"/>
              </w:rPr>
            </w:rPrChange>
          </w:rPr>
          <w:t>ư</w:t>
        </w:r>
        <w:r w:rsidRPr="008D234F">
          <w:rPr>
            <w:sz w:val="28"/>
            <w:szCs w:val="28"/>
            <w:rPrChange w:id="1811" w:author="DAO NAM LY" w:date="2019-07-05T21:00:00Z">
              <w:rPr/>
            </w:rPrChange>
          </w:rPr>
          <w:t>ớc 5: kiểm tra dữ liệu D1 ng</w:t>
        </w:r>
        <w:r w:rsidRPr="008D234F">
          <w:rPr>
            <w:sz w:val="28"/>
            <w:szCs w:val="28"/>
            <w:lang w:val="vi-VN"/>
            <w:rPrChange w:id="1812" w:author="DAO NAM LY" w:date="2019-07-05T21:00:00Z">
              <w:rPr>
                <w:lang w:val="vi-VN"/>
              </w:rPr>
            </w:rPrChange>
          </w:rPr>
          <w:t>ư</w:t>
        </w:r>
        <w:r w:rsidRPr="008D234F">
          <w:rPr>
            <w:sz w:val="28"/>
            <w:szCs w:val="28"/>
            <w:rPrChange w:id="1813" w:author="DAO NAM LY" w:date="2019-07-05T21:00:00Z">
              <w:rPr/>
            </w:rPrChange>
          </w:rPr>
          <w:t>ời dùng nhập vào.</w:t>
        </w:r>
      </w:ins>
    </w:p>
    <w:p w14:paraId="1C0618F2" w14:textId="77777777" w:rsidR="008D234F" w:rsidRPr="008D234F" w:rsidRDefault="008D234F" w:rsidP="008D234F">
      <w:pPr>
        <w:numPr>
          <w:ilvl w:val="0"/>
          <w:numId w:val="23"/>
        </w:numPr>
        <w:rPr>
          <w:ins w:id="1814" w:author="DAO NAM LY" w:date="2019-07-05T20:59:00Z"/>
          <w:sz w:val="28"/>
          <w:szCs w:val="28"/>
          <w:rPrChange w:id="1815" w:author="DAO NAM LY" w:date="2019-07-05T21:00:00Z">
            <w:rPr>
              <w:ins w:id="1816" w:author="DAO NAM LY" w:date="2019-07-05T20:59:00Z"/>
            </w:rPr>
          </w:rPrChange>
        </w:rPr>
      </w:pPr>
      <w:ins w:id="1817" w:author="DAO NAM LY" w:date="2019-07-05T20:59:00Z">
        <w:r w:rsidRPr="008D234F">
          <w:rPr>
            <w:sz w:val="28"/>
            <w:szCs w:val="28"/>
            <w:rPrChange w:id="1818" w:author="DAO NAM LY" w:date="2019-07-05T21:00:00Z">
              <w:rPr/>
            </w:rPrChange>
          </w:rPr>
          <w:t>B</w:t>
        </w:r>
        <w:r w:rsidRPr="008D234F">
          <w:rPr>
            <w:sz w:val="28"/>
            <w:szCs w:val="28"/>
            <w:lang w:val="vi-VN"/>
            <w:rPrChange w:id="1819" w:author="DAO NAM LY" w:date="2019-07-05T21:00:00Z">
              <w:rPr>
                <w:lang w:val="vi-VN"/>
              </w:rPr>
            </w:rPrChange>
          </w:rPr>
          <w:t>ư</w:t>
        </w:r>
        <w:r w:rsidRPr="008D234F">
          <w:rPr>
            <w:sz w:val="28"/>
            <w:szCs w:val="28"/>
            <w:rPrChange w:id="1820" w:author="DAO NAM LY" w:date="2019-07-05T21:00:00Z">
              <w:rPr/>
            </w:rPrChange>
          </w:rPr>
          <w:t>ớc 6: nếu không thỏa thì báo lỗi và mời ng</w:t>
        </w:r>
        <w:r w:rsidRPr="008D234F">
          <w:rPr>
            <w:sz w:val="28"/>
            <w:szCs w:val="28"/>
            <w:lang w:val="vi-VN"/>
            <w:rPrChange w:id="1821" w:author="DAO NAM LY" w:date="2019-07-05T21:00:00Z">
              <w:rPr>
                <w:lang w:val="vi-VN"/>
              </w:rPr>
            </w:rPrChange>
          </w:rPr>
          <w:t>ư</w:t>
        </w:r>
        <w:r w:rsidRPr="008D234F">
          <w:rPr>
            <w:sz w:val="28"/>
            <w:szCs w:val="28"/>
            <w:rPrChange w:id="1822" w:author="DAO NAM LY" w:date="2019-07-05T21:00:00Z">
              <w:rPr/>
            </w:rPrChange>
          </w:rPr>
          <w:t>ời dùng nhập lại.</w:t>
        </w:r>
      </w:ins>
    </w:p>
    <w:p w14:paraId="30F7B28A" w14:textId="77777777" w:rsidR="008D234F" w:rsidRPr="008D234F" w:rsidRDefault="008D234F" w:rsidP="008D234F">
      <w:pPr>
        <w:numPr>
          <w:ilvl w:val="0"/>
          <w:numId w:val="23"/>
        </w:numPr>
        <w:rPr>
          <w:ins w:id="1823" w:author="DAO NAM LY" w:date="2019-07-05T20:59:00Z"/>
          <w:sz w:val="28"/>
          <w:szCs w:val="28"/>
          <w:rPrChange w:id="1824" w:author="DAO NAM LY" w:date="2019-07-05T21:00:00Z">
            <w:rPr>
              <w:ins w:id="1825" w:author="DAO NAM LY" w:date="2019-07-05T20:59:00Z"/>
            </w:rPr>
          </w:rPrChange>
        </w:rPr>
      </w:pPr>
      <w:ins w:id="1826" w:author="DAO NAM LY" w:date="2019-07-05T20:59:00Z">
        <w:r w:rsidRPr="008D234F">
          <w:rPr>
            <w:sz w:val="28"/>
            <w:szCs w:val="28"/>
            <w:rPrChange w:id="1827" w:author="DAO NAM LY" w:date="2019-07-05T21:00:00Z">
              <w:rPr/>
            </w:rPrChange>
          </w:rPr>
          <w:t>Bước 7: kiểm tra quy định số l</w:t>
        </w:r>
        <w:r w:rsidRPr="008D234F">
          <w:rPr>
            <w:sz w:val="28"/>
            <w:szCs w:val="28"/>
            <w:lang w:val="vi-VN"/>
            <w:rPrChange w:id="1828" w:author="DAO NAM LY" w:date="2019-07-05T21:00:00Z">
              <w:rPr>
                <w:lang w:val="vi-VN"/>
              </w:rPr>
            </w:rPrChange>
          </w:rPr>
          <w:t>ư</w:t>
        </w:r>
        <w:r w:rsidRPr="008D234F">
          <w:rPr>
            <w:sz w:val="28"/>
            <w:szCs w:val="28"/>
            <w:rPrChange w:id="1829" w:author="DAO NAM LY" w:date="2019-07-05T21:00:00Z">
              <w:rPr/>
            </w:rPrChange>
          </w:rPr>
          <w:t>ợng bệnh nhân khám tối đa</w:t>
        </w:r>
      </w:ins>
    </w:p>
    <w:p w14:paraId="29891B92" w14:textId="77777777" w:rsidR="008D234F" w:rsidRPr="008D234F" w:rsidRDefault="008D234F" w:rsidP="008D234F">
      <w:pPr>
        <w:numPr>
          <w:ilvl w:val="0"/>
          <w:numId w:val="23"/>
        </w:numPr>
        <w:rPr>
          <w:ins w:id="1830" w:author="DAO NAM LY" w:date="2019-07-05T20:59:00Z"/>
          <w:sz w:val="28"/>
          <w:szCs w:val="28"/>
          <w:rPrChange w:id="1831" w:author="DAO NAM LY" w:date="2019-07-05T21:00:00Z">
            <w:rPr>
              <w:ins w:id="1832" w:author="DAO NAM LY" w:date="2019-07-05T20:59:00Z"/>
            </w:rPr>
          </w:rPrChange>
        </w:rPr>
      </w:pPr>
      <w:ins w:id="1833" w:author="DAO NAM LY" w:date="2019-07-05T20:59:00Z">
        <w:r w:rsidRPr="008D234F">
          <w:rPr>
            <w:sz w:val="28"/>
            <w:szCs w:val="28"/>
            <w:rPrChange w:id="1834" w:author="DAO NAM LY" w:date="2019-07-05T21:00:00Z">
              <w:rPr/>
            </w:rPrChange>
          </w:rPr>
          <w:t>Bước 8: nếu không thỏa quy định trên thì thể hiện lỗi và đi đến b</w:t>
        </w:r>
        <w:r w:rsidRPr="008D234F">
          <w:rPr>
            <w:sz w:val="28"/>
            <w:szCs w:val="28"/>
            <w:lang w:val="vi-VN"/>
            <w:rPrChange w:id="1835" w:author="DAO NAM LY" w:date="2019-07-05T21:00:00Z">
              <w:rPr>
                <w:lang w:val="vi-VN"/>
              </w:rPr>
            </w:rPrChange>
          </w:rPr>
          <w:t>ư</w:t>
        </w:r>
        <w:r w:rsidRPr="008D234F">
          <w:rPr>
            <w:sz w:val="28"/>
            <w:szCs w:val="28"/>
            <w:rPrChange w:id="1836" w:author="DAO NAM LY" w:date="2019-07-05T21:00:00Z">
              <w:rPr/>
            </w:rPrChange>
          </w:rPr>
          <w:t xml:space="preserve">ớc 10 </w:t>
        </w:r>
      </w:ins>
    </w:p>
    <w:p w14:paraId="0BF375CD" w14:textId="77777777" w:rsidR="008D234F" w:rsidRPr="008D234F" w:rsidRDefault="008D234F" w:rsidP="008D234F">
      <w:pPr>
        <w:numPr>
          <w:ilvl w:val="0"/>
          <w:numId w:val="23"/>
        </w:numPr>
        <w:rPr>
          <w:ins w:id="1837" w:author="DAO NAM LY" w:date="2019-07-05T20:59:00Z"/>
          <w:sz w:val="28"/>
          <w:szCs w:val="28"/>
          <w:rPrChange w:id="1838" w:author="DAO NAM LY" w:date="2019-07-05T21:00:00Z">
            <w:rPr>
              <w:ins w:id="1839" w:author="DAO NAM LY" w:date="2019-07-05T20:59:00Z"/>
            </w:rPr>
          </w:rPrChange>
        </w:rPr>
      </w:pPr>
      <w:ins w:id="1840" w:author="DAO NAM LY" w:date="2019-07-05T20:59:00Z">
        <w:r w:rsidRPr="008D234F">
          <w:rPr>
            <w:sz w:val="28"/>
            <w:szCs w:val="28"/>
            <w:rPrChange w:id="1841" w:author="DAO NAM LY" w:date="2019-07-05T21:00:00Z">
              <w:rPr/>
            </w:rPrChange>
          </w:rPr>
          <w:t>Bước 9: lưu D4 xuống bộ nhớ phụ</w:t>
        </w:r>
      </w:ins>
    </w:p>
    <w:p w14:paraId="15FAF113" w14:textId="77777777" w:rsidR="008D234F" w:rsidRPr="008D234F" w:rsidRDefault="008D234F" w:rsidP="008D234F">
      <w:pPr>
        <w:numPr>
          <w:ilvl w:val="0"/>
          <w:numId w:val="23"/>
        </w:numPr>
        <w:rPr>
          <w:ins w:id="1842" w:author="DAO NAM LY" w:date="2019-07-05T20:59:00Z"/>
          <w:sz w:val="28"/>
          <w:szCs w:val="28"/>
          <w:rPrChange w:id="1843" w:author="DAO NAM LY" w:date="2019-07-05T21:00:00Z">
            <w:rPr>
              <w:ins w:id="1844" w:author="DAO NAM LY" w:date="2019-07-05T20:59:00Z"/>
            </w:rPr>
          </w:rPrChange>
        </w:rPr>
      </w:pPr>
      <w:ins w:id="1845" w:author="DAO NAM LY" w:date="2019-07-05T20:59:00Z">
        <w:r w:rsidRPr="008D234F">
          <w:rPr>
            <w:sz w:val="28"/>
            <w:szCs w:val="28"/>
            <w:rPrChange w:id="1846" w:author="DAO NAM LY" w:date="2019-07-05T21:00:00Z">
              <w:rPr/>
            </w:rPrChange>
          </w:rPr>
          <w:t>Bước 10: đóng kết nối dữ liệu</w:t>
        </w:r>
      </w:ins>
    </w:p>
    <w:p w14:paraId="56FF10D6" w14:textId="77777777" w:rsidR="008D234F" w:rsidRPr="008D234F" w:rsidRDefault="008D234F" w:rsidP="008D234F">
      <w:pPr>
        <w:numPr>
          <w:ilvl w:val="0"/>
          <w:numId w:val="23"/>
        </w:numPr>
        <w:rPr>
          <w:ins w:id="1847" w:author="DAO NAM LY" w:date="2019-07-05T20:59:00Z"/>
          <w:sz w:val="28"/>
          <w:szCs w:val="28"/>
          <w:rPrChange w:id="1848" w:author="DAO NAM LY" w:date="2019-07-05T21:00:00Z">
            <w:rPr>
              <w:ins w:id="1849" w:author="DAO NAM LY" w:date="2019-07-05T20:59:00Z"/>
            </w:rPr>
          </w:rPrChange>
        </w:rPr>
      </w:pPr>
      <w:ins w:id="1850" w:author="DAO NAM LY" w:date="2019-07-05T20:59:00Z">
        <w:r w:rsidRPr="008D234F">
          <w:rPr>
            <w:sz w:val="28"/>
            <w:szCs w:val="28"/>
            <w:rPrChange w:id="1851" w:author="DAO NAM LY" w:date="2019-07-05T21:00:00Z">
              <w:rPr/>
            </w:rPrChange>
          </w:rPr>
          <w:t>Bước 11: kết thúc.</w:t>
        </w:r>
      </w:ins>
    </w:p>
    <w:p w14:paraId="75FE58C7" w14:textId="77777777" w:rsidR="008D234F" w:rsidRPr="008B6860" w:rsidRDefault="008D234F">
      <w:pPr>
        <w:rPr>
          <w:ins w:id="1852" w:author="Ngo Vi" w:date="2019-07-05T18:06:00Z"/>
        </w:rPr>
        <w:pPrChange w:id="1853" w:author="DAO NAM LY" w:date="2019-07-05T20:56:00Z">
          <w:pPr>
            <w:pStyle w:val="ListParagraph"/>
            <w:numPr>
              <w:numId w:val="12"/>
            </w:numPr>
            <w:tabs>
              <w:tab w:val="num" w:pos="720"/>
            </w:tabs>
            <w:ind w:hanging="360"/>
          </w:pPr>
        </w:pPrChange>
      </w:pPr>
    </w:p>
    <w:p w14:paraId="0B7CF8F7" w14:textId="0BD9883B" w:rsidR="008B6860" w:rsidRPr="008D234F" w:rsidDel="008D234F" w:rsidRDefault="008B6860" w:rsidP="008B6860">
      <w:pPr>
        <w:pStyle w:val="ListParagraph"/>
        <w:ind w:left="1080"/>
        <w:rPr>
          <w:ins w:id="1854" w:author="Ngo Vi" w:date="2019-07-05T18:08:00Z"/>
          <w:del w:id="1855" w:author="DAO NAM LY" w:date="2019-07-05T20:56:00Z"/>
          <w:sz w:val="32"/>
          <w:szCs w:val="32"/>
          <w:rPrChange w:id="1856" w:author="DAO NAM LY" w:date="2019-07-05T21:01:00Z">
            <w:rPr>
              <w:ins w:id="1857" w:author="Ngo Vi" w:date="2019-07-05T18:08:00Z"/>
              <w:del w:id="1858" w:author="DAO NAM LY" w:date="2019-07-05T20:56:00Z"/>
            </w:rPr>
          </w:rPrChange>
        </w:rPr>
      </w:pPr>
      <w:ins w:id="1859" w:author="Ngo Vi" w:date="2019-07-05T18:08:00Z">
        <w:del w:id="1860" w:author="DAO NAM LY" w:date="2019-07-05T20:56:00Z">
          <w:r w:rsidRPr="008D234F" w:rsidDel="008D234F">
            <w:rPr>
              <w:sz w:val="32"/>
              <w:szCs w:val="32"/>
              <w:rPrChange w:id="1861" w:author="DAO NAM LY" w:date="2019-07-05T21:01:00Z">
                <w:rPr/>
              </w:rPrChange>
            </w:rPr>
            <w:delText>D1: Thông tin về bệnh nhân như ngày khám,họ tên, triệu chứng, loại bệnh, loại thuốc cần dùng, số lượng,cách dùng,liều lượng,…</w:delText>
          </w:r>
        </w:del>
      </w:ins>
    </w:p>
    <w:p w14:paraId="5467DE44" w14:textId="036509D0" w:rsidR="008B6860" w:rsidRPr="008D234F" w:rsidDel="008D234F" w:rsidRDefault="008B6860" w:rsidP="008B6860">
      <w:pPr>
        <w:pStyle w:val="ListParagraph"/>
        <w:ind w:left="1080"/>
        <w:rPr>
          <w:ins w:id="1862" w:author="Ngo Vi" w:date="2019-07-05T18:08:00Z"/>
          <w:del w:id="1863" w:author="DAO NAM LY" w:date="2019-07-05T20:56:00Z"/>
          <w:sz w:val="32"/>
          <w:szCs w:val="32"/>
          <w:rPrChange w:id="1864" w:author="DAO NAM LY" w:date="2019-07-05T21:01:00Z">
            <w:rPr>
              <w:ins w:id="1865" w:author="Ngo Vi" w:date="2019-07-05T18:08:00Z"/>
              <w:del w:id="1866" w:author="DAO NAM LY" w:date="2019-07-05T20:56:00Z"/>
            </w:rPr>
          </w:rPrChange>
        </w:rPr>
      </w:pPr>
      <w:ins w:id="1867" w:author="Ngo Vi" w:date="2019-07-05T18:08:00Z">
        <w:del w:id="1868" w:author="DAO NAM LY" w:date="2019-07-05T20:56:00Z">
          <w:r w:rsidRPr="008D234F" w:rsidDel="008D234F">
            <w:rPr>
              <w:sz w:val="32"/>
              <w:szCs w:val="32"/>
              <w:rPrChange w:id="1869" w:author="DAO NAM LY" w:date="2019-07-05T21:01:00Z">
                <w:rPr/>
              </w:rPrChange>
            </w:rPr>
            <w:delText>D2: Không có</w:delText>
          </w:r>
        </w:del>
      </w:ins>
    </w:p>
    <w:p w14:paraId="2FC6BBEF" w14:textId="3DF15676" w:rsidR="008B6860" w:rsidRPr="008D234F" w:rsidDel="008D234F" w:rsidRDefault="008B6860" w:rsidP="008B6860">
      <w:pPr>
        <w:pStyle w:val="ListParagraph"/>
        <w:ind w:left="1080"/>
        <w:rPr>
          <w:ins w:id="1870" w:author="Ngo Vi" w:date="2019-07-05T18:08:00Z"/>
          <w:del w:id="1871" w:author="DAO NAM LY" w:date="2019-07-05T20:56:00Z"/>
          <w:sz w:val="32"/>
          <w:szCs w:val="32"/>
          <w:rPrChange w:id="1872" w:author="DAO NAM LY" w:date="2019-07-05T21:01:00Z">
            <w:rPr>
              <w:ins w:id="1873" w:author="Ngo Vi" w:date="2019-07-05T18:08:00Z"/>
              <w:del w:id="1874" w:author="DAO NAM LY" w:date="2019-07-05T20:56:00Z"/>
            </w:rPr>
          </w:rPrChange>
        </w:rPr>
      </w:pPr>
      <w:ins w:id="1875" w:author="Ngo Vi" w:date="2019-07-05T18:08:00Z">
        <w:del w:id="1876" w:author="DAO NAM LY" w:date="2019-07-05T20:56:00Z">
          <w:r w:rsidRPr="008D234F" w:rsidDel="008D234F">
            <w:rPr>
              <w:sz w:val="32"/>
              <w:szCs w:val="32"/>
              <w:rPrChange w:id="1877" w:author="DAO NAM LY" w:date="2019-07-05T21:01:00Z">
                <w:rPr/>
              </w:rPrChange>
            </w:rPr>
            <w:delText>D3:danh sách loại bệnh, danh sách thuốc,danh sách bệnh nhân</w:delText>
          </w:r>
        </w:del>
      </w:ins>
    </w:p>
    <w:p w14:paraId="76248282" w14:textId="7558CBB5" w:rsidR="008B6860" w:rsidRPr="008D234F" w:rsidDel="008D234F" w:rsidRDefault="008B6860" w:rsidP="008B6860">
      <w:pPr>
        <w:pStyle w:val="ListParagraph"/>
        <w:ind w:left="1080"/>
        <w:rPr>
          <w:ins w:id="1878" w:author="Ngo Vi" w:date="2019-07-05T18:08:00Z"/>
          <w:del w:id="1879" w:author="DAO NAM LY" w:date="2019-07-05T20:56:00Z"/>
          <w:sz w:val="32"/>
          <w:szCs w:val="32"/>
          <w:rPrChange w:id="1880" w:author="DAO NAM LY" w:date="2019-07-05T21:01:00Z">
            <w:rPr>
              <w:ins w:id="1881" w:author="Ngo Vi" w:date="2019-07-05T18:08:00Z"/>
              <w:del w:id="1882" w:author="DAO NAM LY" w:date="2019-07-05T20:56:00Z"/>
            </w:rPr>
          </w:rPrChange>
        </w:rPr>
      </w:pPr>
      <w:ins w:id="1883" w:author="Ngo Vi" w:date="2019-07-05T18:08:00Z">
        <w:del w:id="1884" w:author="DAO NAM LY" w:date="2019-07-05T20:56:00Z">
          <w:r w:rsidRPr="008D234F" w:rsidDel="008D234F">
            <w:rPr>
              <w:sz w:val="32"/>
              <w:szCs w:val="32"/>
              <w:rPrChange w:id="1885" w:author="DAO NAM LY" w:date="2019-07-05T21:01:00Z">
                <w:rPr/>
              </w:rPrChange>
            </w:rPr>
            <w:delText>D4: D1</w:delText>
          </w:r>
        </w:del>
      </w:ins>
    </w:p>
    <w:p w14:paraId="71AFA863" w14:textId="1414A1D2" w:rsidR="008B6860" w:rsidRPr="008D234F" w:rsidDel="008D234F" w:rsidRDefault="008B6860" w:rsidP="008B6860">
      <w:pPr>
        <w:pStyle w:val="ListParagraph"/>
        <w:ind w:left="1080"/>
        <w:rPr>
          <w:ins w:id="1886" w:author="Ngo Vi" w:date="2019-07-05T18:08:00Z"/>
          <w:del w:id="1887" w:author="DAO NAM LY" w:date="2019-07-05T20:56:00Z"/>
          <w:sz w:val="32"/>
          <w:szCs w:val="32"/>
          <w:rPrChange w:id="1888" w:author="DAO NAM LY" w:date="2019-07-05T21:01:00Z">
            <w:rPr>
              <w:ins w:id="1889" w:author="Ngo Vi" w:date="2019-07-05T18:08:00Z"/>
              <w:del w:id="1890" w:author="DAO NAM LY" w:date="2019-07-05T20:56:00Z"/>
            </w:rPr>
          </w:rPrChange>
        </w:rPr>
      </w:pPr>
      <w:ins w:id="1891" w:author="Ngo Vi" w:date="2019-07-05T18:08:00Z">
        <w:del w:id="1892" w:author="DAO NAM LY" w:date="2019-07-05T20:56:00Z">
          <w:r w:rsidRPr="008D234F" w:rsidDel="008D234F">
            <w:rPr>
              <w:sz w:val="32"/>
              <w:szCs w:val="32"/>
              <w:rPrChange w:id="1893" w:author="DAO NAM LY" w:date="2019-07-05T21:01:00Z">
                <w:rPr/>
              </w:rPrChange>
            </w:rPr>
            <w:delText>D5: D4</w:delText>
          </w:r>
        </w:del>
      </w:ins>
    </w:p>
    <w:p w14:paraId="7ADBE535" w14:textId="345D4787" w:rsidR="008B6860" w:rsidRPr="008D234F" w:rsidDel="008D234F" w:rsidRDefault="008B6860" w:rsidP="008B6860">
      <w:pPr>
        <w:pStyle w:val="ListParagraph"/>
        <w:ind w:left="1080"/>
        <w:rPr>
          <w:ins w:id="1894" w:author="Ngo Vi" w:date="2019-07-05T18:08:00Z"/>
          <w:del w:id="1895" w:author="DAO NAM LY" w:date="2019-07-05T20:56:00Z"/>
          <w:sz w:val="32"/>
          <w:szCs w:val="32"/>
          <w:rPrChange w:id="1896" w:author="DAO NAM LY" w:date="2019-07-05T21:01:00Z">
            <w:rPr>
              <w:ins w:id="1897" w:author="Ngo Vi" w:date="2019-07-05T18:08:00Z"/>
              <w:del w:id="1898" w:author="DAO NAM LY" w:date="2019-07-05T20:56:00Z"/>
            </w:rPr>
          </w:rPrChange>
        </w:rPr>
      </w:pPr>
      <w:ins w:id="1899" w:author="Ngo Vi" w:date="2019-07-05T18:08:00Z">
        <w:del w:id="1900" w:author="DAO NAM LY" w:date="2019-07-05T20:56:00Z">
          <w:r w:rsidRPr="008D234F" w:rsidDel="008D234F">
            <w:rPr>
              <w:sz w:val="32"/>
              <w:szCs w:val="32"/>
              <w:rPrChange w:id="1901" w:author="DAO NAM LY" w:date="2019-07-05T21:01:00Z">
                <w:rPr/>
              </w:rPrChange>
            </w:rPr>
            <w:delText>D6: Danh sách phiếu khám bệnh, phiếu khám bệnh của bệnh nhân cụ thể</w:delText>
          </w:r>
        </w:del>
      </w:ins>
    </w:p>
    <w:p w14:paraId="4A749471" w14:textId="7B8C9333" w:rsidR="008B6860" w:rsidRPr="008D234F" w:rsidDel="008D234F" w:rsidRDefault="008B6860" w:rsidP="008B6860">
      <w:pPr>
        <w:pStyle w:val="ListParagraph"/>
        <w:numPr>
          <w:ilvl w:val="0"/>
          <w:numId w:val="13"/>
        </w:numPr>
        <w:rPr>
          <w:ins w:id="1902" w:author="Ngo Vi" w:date="2019-07-05T18:08:00Z"/>
          <w:del w:id="1903" w:author="DAO NAM LY" w:date="2019-07-05T20:56:00Z"/>
          <w:sz w:val="32"/>
          <w:szCs w:val="32"/>
          <w:rPrChange w:id="1904" w:author="DAO NAM LY" w:date="2019-07-05T21:01:00Z">
            <w:rPr>
              <w:ins w:id="1905" w:author="Ngo Vi" w:date="2019-07-05T18:08:00Z"/>
              <w:del w:id="1906" w:author="DAO NAM LY" w:date="2019-07-05T20:56:00Z"/>
            </w:rPr>
          </w:rPrChange>
        </w:rPr>
      </w:pPr>
      <w:ins w:id="1907" w:author="Ngo Vi" w:date="2019-07-05T18:08:00Z">
        <w:del w:id="1908" w:author="DAO NAM LY" w:date="2019-07-05T20:56:00Z">
          <w:r w:rsidRPr="008D234F" w:rsidDel="008D234F">
            <w:rPr>
              <w:sz w:val="32"/>
              <w:szCs w:val="32"/>
              <w:rPrChange w:id="1909" w:author="DAO NAM LY" w:date="2019-07-05T21:01:00Z">
                <w:rPr/>
              </w:rPrChange>
            </w:rPr>
            <w:delText>Bước 1: kết nối dữ liệu</w:delText>
          </w:r>
        </w:del>
      </w:ins>
    </w:p>
    <w:p w14:paraId="756F8522" w14:textId="2CC49C2A" w:rsidR="008B6860" w:rsidRPr="008D234F" w:rsidDel="008D234F" w:rsidRDefault="008B6860" w:rsidP="008B6860">
      <w:pPr>
        <w:pStyle w:val="ListParagraph"/>
        <w:numPr>
          <w:ilvl w:val="0"/>
          <w:numId w:val="13"/>
        </w:numPr>
        <w:rPr>
          <w:ins w:id="1910" w:author="Ngo Vi" w:date="2019-07-05T18:08:00Z"/>
          <w:del w:id="1911" w:author="DAO NAM LY" w:date="2019-07-05T20:56:00Z"/>
          <w:sz w:val="32"/>
          <w:szCs w:val="32"/>
          <w:rPrChange w:id="1912" w:author="DAO NAM LY" w:date="2019-07-05T21:01:00Z">
            <w:rPr>
              <w:ins w:id="1913" w:author="Ngo Vi" w:date="2019-07-05T18:08:00Z"/>
              <w:del w:id="1914" w:author="DAO NAM LY" w:date="2019-07-05T20:56:00Z"/>
            </w:rPr>
          </w:rPrChange>
        </w:rPr>
      </w:pPr>
      <w:ins w:id="1915" w:author="Ngo Vi" w:date="2019-07-05T18:08:00Z">
        <w:del w:id="1916" w:author="DAO NAM LY" w:date="2019-07-05T20:56:00Z">
          <w:r w:rsidRPr="008D234F" w:rsidDel="008D234F">
            <w:rPr>
              <w:sz w:val="32"/>
              <w:szCs w:val="32"/>
              <w:rPrChange w:id="1917" w:author="DAO NAM LY" w:date="2019-07-05T21:01:00Z">
                <w:rPr/>
              </w:rPrChange>
            </w:rPr>
            <w:delText>Bước 2: nhận D1 từ người dùng</w:delText>
          </w:r>
        </w:del>
      </w:ins>
    </w:p>
    <w:p w14:paraId="525355D9" w14:textId="268A0540" w:rsidR="008B6860" w:rsidRPr="008D234F" w:rsidDel="008D234F" w:rsidRDefault="008B6860" w:rsidP="008B6860">
      <w:pPr>
        <w:pStyle w:val="ListParagraph"/>
        <w:numPr>
          <w:ilvl w:val="0"/>
          <w:numId w:val="13"/>
        </w:numPr>
        <w:rPr>
          <w:ins w:id="1918" w:author="Ngo Vi" w:date="2019-07-05T18:08:00Z"/>
          <w:del w:id="1919" w:author="DAO NAM LY" w:date="2019-07-05T20:56:00Z"/>
          <w:sz w:val="32"/>
          <w:szCs w:val="32"/>
          <w:rPrChange w:id="1920" w:author="DAO NAM LY" w:date="2019-07-05T21:01:00Z">
            <w:rPr>
              <w:ins w:id="1921" w:author="Ngo Vi" w:date="2019-07-05T18:08:00Z"/>
              <w:del w:id="1922" w:author="DAO NAM LY" w:date="2019-07-05T20:56:00Z"/>
            </w:rPr>
          </w:rPrChange>
        </w:rPr>
      </w:pPr>
      <w:ins w:id="1923" w:author="Ngo Vi" w:date="2019-07-05T18:08:00Z">
        <w:del w:id="1924" w:author="DAO NAM LY" w:date="2019-07-05T20:56:00Z">
          <w:r w:rsidRPr="008D234F" w:rsidDel="008D234F">
            <w:rPr>
              <w:sz w:val="32"/>
              <w:szCs w:val="32"/>
              <w:rPrChange w:id="1925" w:author="DAO NAM LY" w:date="2019-07-05T21:01:00Z">
                <w:rPr/>
              </w:rPrChange>
            </w:rPr>
            <w:delText xml:space="preserve">Bước 3: đọc D3 từ bộ nhớ phụ </w:delText>
          </w:r>
        </w:del>
      </w:ins>
    </w:p>
    <w:p w14:paraId="62114045" w14:textId="35646BAB" w:rsidR="008B6860" w:rsidRPr="008D234F" w:rsidDel="008D234F" w:rsidRDefault="008B6860" w:rsidP="008B6860">
      <w:pPr>
        <w:pStyle w:val="ListParagraph"/>
        <w:numPr>
          <w:ilvl w:val="0"/>
          <w:numId w:val="13"/>
        </w:numPr>
        <w:rPr>
          <w:ins w:id="1926" w:author="Ngo Vi" w:date="2019-07-05T18:08:00Z"/>
          <w:del w:id="1927" w:author="DAO NAM LY" w:date="2019-07-05T20:56:00Z"/>
          <w:sz w:val="32"/>
          <w:szCs w:val="32"/>
          <w:rPrChange w:id="1928" w:author="DAO NAM LY" w:date="2019-07-05T21:01:00Z">
            <w:rPr>
              <w:ins w:id="1929" w:author="Ngo Vi" w:date="2019-07-05T18:08:00Z"/>
              <w:del w:id="1930" w:author="DAO NAM LY" w:date="2019-07-05T20:56:00Z"/>
            </w:rPr>
          </w:rPrChange>
        </w:rPr>
      </w:pPr>
      <w:ins w:id="1931" w:author="Ngo Vi" w:date="2019-07-05T18:08:00Z">
        <w:del w:id="1932" w:author="DAO NAM LY" w:date="2019-07-05T20:56:00Z">
          <w:r w:rsidRPr="008D234F" w:rsidDel="008D234F">
            <w:rPr>
              <w:sz w:val="32"/>
              <w:szCs w:val="32"/>
              <w:rPrChange w:id="1933" w:author="DAO NAM LY" w:date="2019-07-05T21:01:00Z">
                <w:rPr/>
              </w:rPrChange>
            </w:rPr>
            <w:delText>Bước 4: đối chiếu với danh sách bệnh nhân, thuốc, bệnh</w:delText>
          </w:r>
        </w:del>
      </w:ins>
    </w:p>
    <w:p w14:paraId="4ADB7A1F" w14:textId="07355045" w:rsidR="008B6860" w:rsidRPr="008D234F" w:rsidDel="008D234F" w:rsidRDefault="008B6860" w:rsidP="008B6860">
      <w:pPr>
        <w:pStyle w:val="ListParagraph"/>
        <w:numPr>
          <w:ilvl w:val="0"/>
          <w:numId w:val="13"/>
        </w:numPr>
        <w:rPr>
          <w:ins w:id="1934" w:author="Ngo Vi" w:date="2019-07-05T18:08:00Z"/>
          <w:del w:id="1935" w:author="DAO NAM LY" w:date="2019-07-05T20:56:00Z"/>
          <w:sz w:val="32"/>
          <w:szCs w:val="32"/>
          <w:rPrChange w:id="1936" w:author="DAO NAM LY" w:date="2019-07-05T21:01:00Z">
            <w:rPr>
              <w:ins w:id="1937" w:author="Ngo Vi" w:date="2019-07-05T18:08:00Z"/>
              <w:del w:id="1938" w:author="DAO NAM LY" w:date="2019-07-05T20:56:00Z"/>
            </w:rPr>
          </w:rPrChange>
        </w:rPr>
      </w:pPr>
      <w:ins w:id="1939" w:author="Ngo Vi" w:date="2019-07-05T18:08:00Z">
        <w:del w:id="1940" w:author="DAO NAM LY" w:date="2019-07-05T20:56:00Z">
          <w:r w:rsidRPr="008D234F" w:rsidDel="008D234F">
            <w:rPr>
              <w:sz w:val="32"/>
              <w:szCs w:val="32"/>
              <w:rPrChange w:id="1941" w:author="DAO NAM LY" w:date="2019-07-05T21:01:00Z">
                <w:rPr/>
              </w:rPrChange>
            </w:rPr>
            <w:delText xml:space="preserve">Bước 5: nếu đối chiếu không thỏa thì hiển thị lỗi và nhập lại </w:delText>
          </w:r>
        </w:del>
      </w:ins>
    </w:p>
    <w:p w14:paraId="60E8D60B" w14:textId="38CAD427" w:rsidR="008B6860" w:rsidRPr="008D234F" w:rsidDel="008D234F" w:rsidRDefault="008B6860" w:rsidP="008B6860">
      <w:pPr>
        <w:pStyle w:val="ListParagraph"/>
        <w:numPr>
          <w:ilvl w:val="0"/>
          <w:numId w:val="13"/>
        </w:numPr>
        <w:rPr>
          <w:ins w:id="1942" w:author="Ngo Vi" w:date="2019-07-05T18:08:00Z"/>
          <w:del w:id="1943" w:author="DAO NAM LY" w:date="2019-07-05T20:56:00Z"/>
          <w:sz w:val="32"/>
          <w:szCs w:val="32"/>
          <w:rPrChange w:id="1944" w:author="DAO NAM LY" w:date="2019-07-05T21:01:00Z">
            <w:rPr>
              <w:ins w:id="1945" w:author="Ngo Vi" w:date="2019-07-05T18:08:00Z"/>
              <w:del w:id="1946" w:author="DAO NAM LY" w:date="2019-07-05T20:56:00Z"/>
            </w:rPr>
          </w:rPrChange>
        </w:rPr>
      </w:pPr>
      <w:ins w:id="1947" w:author="Ngo Vi" w:date="2019-07-05T18:08:00Z">
        <w:del w:id="1948" w:author="DAO NAM LY" w:date="2019-07-05T20:56:00Z">
          <w:r w:rsidRPr="008D234F" w:rsidDel="008D234F">
            <w:rPr>
              <w:sz w:val="32"/>
              <w:szCs w:val="32"/>
              <w:rPrChange w:id="1949" w:author="DAO NAM LY" w:date="2019-07-05T21:01:00Z">
                <w:rPr/>
              </w:rPrChange>
            </w:rPr>
            <w:delText>Bước 6: lưu D4 xuống bộ nhớ phụ</w:delText>
          </w:r>
        </w:del>
      </w:ins>
    </w:p>
    <w:p w14:paraId="5F685B94" w14:textId="7F8E1935" w:rsidR="008B6860" w:rsidRPr="008D234F" w:rsidDel="008D234F" w:rsidRDefault="008B6860" w:rsidP="008B6860">
      <w:pPr>
        <w:pStyle w:val="ListParagraph"/>
        <w:numPr>
          <w:ilvl w:val="0"/>
          <w:numId w:val="13"/>
        </w:numPr>
        <w:rPr>
          <w:ins w:id="1950" w:author="Ngo Vi" w:date="2019-07-05T18:08:00Z"/>
          <w:del w:id="1951" w:author="DAO NAM LY" w:date="2019-07-05T20:56:00Z"/>
          <w:sz w:val="32"/>
          <w:szCs w:val="32"/>
          <w:rPrChange w:id="1952" w:author="DAO NAM LY" w:date="2019-07-05T21:01:00Z">
            <w:rPr>
              <w:ins w:id="1953" w:author="Ngo Vi" w:date="2019-07-05T18:08:00Z"/>
              <w:del w:id="1954" w:author="DAO NAM LY" w:date="2019-07-05T20:56:00Z"/>
            </w:rPr>
          </w:rPrChange>
        </w:rPr>
      </w:pPr>
      <w:ins w:id="1955" w:author="Ngo Vi" w:date="2019-07-05T18:08:00Z">
        <w:del w:id="1956" w:author="DAO NAM LY" w:date="2019-07-05T20:56:00Z">
          <w:r w:rsidRPr="008D234F" w:rsidDel="008D234F">
            <w:rPr>
              <w:sz w:val="32"/>
              <w:szCs w:val="32"/>
              <w:rPrChange w:id="1957" w:author="DAO NAM LY" w:date="2019-07-05T21:01:00Z">
                <w:rPr/>
              </w:rPrChange>
            </w:rPr>
            <w:delText>Bước 7: xuất D5 ra máy in</w:delText>
          </w:r>
        </w:del>
      </w:ins>
    </w:p>
    <w:p w14:paraId="418E3912" w14:textId="72018236" w:rsidR="008B6860" w:rsidRPr="008D234F" w:rsidDel="008D234F" w:rsidRDefault="008B6860" w:rsidP="008B6860">
      <w:pPr>
        <w:pStyle w:val="ListParagraph"/>
        <w:numPr>
          <w:ilvl w:val="0"/>
          <w:numId w:val="13"/>
        </w:numPr>
        <w:rPr>
          <w:ins w:id="1958" w:author="Ngo Vi" w:date="2019-07-05T18:08:00Z"/>
          <w:del w:id="1959" w:author="DAO NAM LY" w:date="2019-07-05T20:56:00Z"/>
          <w:sz w:val="32"/>
          <w:szCs w:val="32"/>
          <w:rPrChange w:id="1960" w:author="DAO NAM LY" w:date="2019-07-05T21:01:00Z">
            <w:rPr>
              <w:ins w:id="1961" w:author="Ngo Vi" w:date="2019-07-05T18:08:00Z"/>
              <w:del w:id="1962" w:author="DAO NAM LY" w:date="2019-07-05T20:56:00Z"/>
            </w:rPr>
          </w:rPrChange>
        </w:rPr>
      </w:pPr>
      <w:ins w:id="1963" w:author="Ngo Vi" w:date="2019-07-05T18:08:00Z">
        <w:del w:id="1964" w:author="DAO NAM LY" w:date="2019-07-05T20:56:00Z">
          <w:r w:rsidRPr="008D234F" w:rsidDel="008D234F">
            <w:rPr>
              <w:sz w:val="32"/>
              <w:szCs w:val="32"/>
              <w:rPrChange w:id="1965" w:author="DAO NAM LY" w:date="2019-07-05T21:01:00Z">
                <w:rPr/>
              </w:rPrChange>
            </w:rPr>
            <w:delText>Bước 8: đóng kết nối dữ liệu</w:delText>
          </w:r>
        </w:del>
      </w:ins>
    </w:p>
    <w:p w14:paraId="08304E7F" w14:textId="3AA330D2" w:rsidR="008B6860" w:rsidRPr="008D234F" w:rsidDel="008D234F" w:rsidRDefault="008B6860" w:rsidP="008B6860">
      <w:pPr>
        <w:pStyle w:val="ListParagraph"/>
        <w:numPr>
          <w:ilvl w:val="0"/>
          <w:numId w:val="13"/>
        </w:numPr>
        <w:rPr>
          <w:ins w:id="1966" w:author="Ngo Vi" w:date="2019-07-05T18:08:00Z"/>
          <w:del w:id="1967" w:author="DAO NAM LY" w:date="2019-07-05T20:56:00Z"/>
          <w:sz w:val="32"/>
          <w:szCs w:val="32"/>
          <w:rPrChange w:id="1968" w:author="DAO NAM LY" w:date="2019-07-05T21:01:00Z">
            <w:rPr>
              <w:ins w:id="1969" w:author="Ngo Vi" w:date="2019-07-05T18:08:00Z"/>
              <w:del w:id="1970" w:author="DAO NAM LY" w:date="2019-07-05T20:56:00Z"/>
            </w:rPr>
          </w:rPrChange>
        </w:rPr>
      </w:pPr>
      <w:ins w:id="1971" w:author="Ngo Vi" w:date="2019-07-05T18:08:00Z">
        <w:del w:id="1972" w:author="DAO NAM LY" w:date="2019-07-05T20:56:00Z">
          <w:r w:rsidRPr="008D234F" w:rsidDel="008D234F">
            <w:rPr>
              <w:sz w:val="32"/>
              <w:szCs w:val="32"/>
              <w:rPrChange w:id="1973" w:author="DAO NAM LY" w:date="2019-07-05T21:01:00Z">
                <w:rPr/>
              </w:rPrChange>
            </w:rPr>
            <w:delText>Bước 9: kết thúc.</w:delText>
          </w:r>
        </w:del>
      </w:ins>
    </w:p>
    <w:p w14:paraId="4FC536C4" w14:textId="3C629A12" w:rsidR="008B6860" w:rsidRDefault="008B6860" w:rsidP="008B6860">
      <w:pPr>
        <w:pStyle w:val="ListParagraph"/>
        <w:numPr>
          <w:ilvl w:val="0"/>
          <w:numId w:val="11"/>
        </w:numPr>
        <w:rPr>
          <w:ins w:id="1974" w:author="DAO NAM LY" w:date="2019-07-05T21:01:00Z"/>
          <w:sz w:val="32"/>
          <w:szCs w:val="32"/>
        </w:rPr>
      </w:pPr>
      <w:ins w:id="1975" w:author="Ngo Vi" w:date="2019-07-05T18:08:00Z">
        <w:r w:rsidRPr="008D234F">
          <w:rPr>
            <w:sz w:val="32"/>
            <w:szCs w:val="32"/>
            <w:rPrChange w:id="1976" w:author="DAO NAM LY" w:date="2019-07-05T21:01:00Z">
              <w:rPr/>
            </w:rPrChange>
          </w:rPr>
          <w:t>Tra cứu bệnh nhân</w:t>
        </w:r>
      </w:ins>
    </w:p>
    <w:p w14:paraId="2DBD7B3C" w14:textId="1E944913" w:rsidR="008D234F" w:rsidRDefault="008D234F" w:rsidP="008D234F">
      <w:pPr>
        <w:rPr>
          <w:ins w:id="1977" w:author="DAO NAM LY" w:date="2019-07-05T21:01:00Z"/>
          <w:sz w:val="32"/>
          <w:szCs w:val="32"/>
        </w:rPr>
      </w:pPr>
      <w:ins w:id="1978" w:author="DAO NAM LY" w:date="2019-07-05T21:01:00Z">
        <w:r>
          <w:rPr>
            <w:noProof/>
            <w:sz w:val="32"/>
            <w:szCs w:val="32"/>
          </w:rPr>
          <w:drawing>
            <wp:inline distT="0" distB="0" distL="0" distR="0" wp14:anchorId="47A0B41F" wp14:editId="4ED2FCC1">
              <wp:extent cx="6286500" cy="4503420"/>
              <wp:effectExtent l="0" t="0" r="0" b="0"/>
              <wp:docPr id="477" name="Hình ảnh 477"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fd_p00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6500" cy="4503420"/>
                      </a:xfrm>
                      <a:prstGeom prst="rect">
                        <a:avLst/>
                      </a:prstGeom>
                    </pic:spPr>
                  </pic:pic>
                </a:graphicData>
              </a:graphic>
            </wp:inline>
          </w:drawing>
        </w:r>
      </w:ins>
    </w:p>
    <w:p w14:paraId="7D6AEC6D" w14:textId="77777777" w:rsidR="008D234F" w:rsidRPr="008D234F" w:rsidRDefault="008D234F" w:rsidP="008D234F">
      <w:pPr>
        <w:numPr>
          <w:ilvl w:val="0"/>
          <w:numId w:val="24"/>
        </w:numPr>
        <w:rPr>
          <w:ins w:id="1979" w:author="DAO NAM LY" w:date="2019-07-05T21:02:00Z"/>
          <w:sz w:val="28"/>
          <w:szCs w:val="28"/>
          <w:rPrChange w:id="1980" w:author="DAO NAM LY" w:date="2019-07-05T21:02:00Z">
            <w:rPr>
              <w:ins w:id="1981" w:author="DAO NAM LY" w:date="2019-07-05T21:02:00Z"/>
              <w:sz w:val="32"/>
              <w:szCs w:val="32"/>
            </w:rPr>
          </w:rPrChange>
        </w:rPr>
      </w:pPr>
      <w:ins w:id="1982" w:author="DAO NAM LY" w:date="2019-07-05T21:02:00Z">
        <w:r w:rsidRPr="008D234F">
          <w:rPr>
            <w:sz w:val="28"/>
            <w:szCs w:val="28"/>
            <w:rPrChange w:id="1983" w:author="DAO NAM LY" w:date="2019-07-05T21:02:00Z">
              <w:rPr>
                <w:sz w:val="32"/>
                <w:szCs w:val="32"/>
              </w:rPr>
            </w:rPrChange>
          </w:rPr>
          <w:t>Bước 1: kết nối dữ liệu</w:t>
        </w:r>
      </w:ins>
    </w:p>
    <w:p w14:paraId="09FD1EB1" w14:textId="77777777" w:rsidR="008D234F" w:rsidRPr="008D234F" w:rsidRDefault="008D234F" w:rsidP="008D234F">
      <w:pPr>
        <w:numPr>
          <w:ilvl w:val="0"/>
          <w:numId w:val="24"/>
        </w:numPr>
        <w:rPr>
          <w:ins w:id="1984" w:author="DAO NAM LY" w:date="2019-07-05T21:02:00Z"/>
          <w:sz w:val="28"/>
          <w:szCs w:val="28"/>
          <w:rPrChange w:id="1985" w:author="DAO NAM LY" w:date="2019-07-05T21:02:00Z">
            <w:rPr>
              <w:ins w:id="1986" w:author="DAO NAM LY" w:date="2019-07-05T21:02:00Z"/>
              <w:sz w:val="32"/>
              <w:szCs w:val="32"/>
            </w:rPr>
          </w:rPrChange>
        </w:rPr>
      </w:pPr>
      <w:ins w:id="1987" w:author="DAO NAM LY" w:date="2019-07-05T21:02:00Z">
        <w:r w:rsidRPr="008D234F">
          <w:rPr>
            <w:sz w:val="28"/>
            <w:szCs w:val="28"/>
            <w:rPrChange w:id="1988" w:author="DAO NAM LY" w:date="2019-07-05T21:02:00Z">
              <w:rPr>
                <w:sz w:val="32"/>
                <w:szCs w:val="32"/>
              </w:rPr>
            </w:rPrChange>
          </w:rPr>
          <w:t>Bước 2: nhận truy xuất D1 từ người dùng</w:t>
        </w:r>
      </w:ins>
    </w:p>
    <w:p w14:paraId="4E8F20FA" w14:textId="77777777" w:rsidR="008D234F" w:rsidRPr="008D234F" w:rsidRDefault="008D234F" w:rsidP="008D234F">
      <w:pPr>
        <w:numPr>
          <w:ilvl w:val="0"/>
          <w:numId w:val="24"/>
        </w:numPr>
        <w:rPr>
          <w:ins w:id="1989" w:author="DAO NAM LY" w:date="2019-07-05T21:02:00Z"/>
          <w:sz w:val="28"/>
          <w:szCs w:val="28"/>
          <w:rPrChange w:id="1990" w:author="DAO NAM LY" w:date="2019-07-05T21:02:00Z">
            <w:rPr>
              <w:ins w:id="1991" w:author="DAO NAM LY" w:date="2019-07-05T21:02:00Z"/>
              <w:sz w:val="32"/>
              <w:szCs w:val="32"/>
            </w:rPr>
          </w:rPrChange>
        </w:rPr>
      </w:pPr>
      <w:ins w:id="1992" w:author="DAO NAM LY" w:date="2019-07-05T21:02:00Z">
        <w:r w:rsidRPr="008D234F">
          <w:rPr>
            <w:sz w:val="28"/>
            <w:szCs w:val="28"/>
            <w:rPrChange w:id="1993" w:author="DAO NAM LY" w:date="2019-07-05T21:02:00Z">
              <w:rPr>
                <w:sz w:val="32"/>
                <w:szCs w:val="32"/>
              </w:rPr>
            </w:rPrChange>
          </w:rPr>
          <w:t>Bước 4: đọc D3 từ bộ nhớ phụ</w:t>
        </w:r>
      </w:ins>
    </w:p>
    <w:p w14:paraId="63F0E4E5" w14:textId="77777777" w:rsidR="008D234F" w:rsidRPr="008D234F" w:rsidRDefault="008D234F" w:rsidP="008D234F">
      <w:pPr>
        <w:numPr>
          <w:ilvl w:val="0"/>
          <w:numId w:val="24"/>
        </w:numPr>
        <w:rPr>
          <w:ins w:id="1994" w:author="DAO NAM LY" w:date="2019-07-05T21:02:00Z"/>
          <w:sz w:val="28"/>
          <w:szCs w:val="28"/>
          <w:rPrChange w:id="1995" w:author="DAO NAM LY" w:date="2019-07-05T21:02:00Z">
            <w:rPr>
              <w:ins w:id="1996" w:author="DAO NAM LY" w:date="2019-07-05T21:02:00Z"/>
              <w:sz w:val="32"/>
              <w:szCs w:val="32"/>
            </w:rPr>
          </w:rPrChange>
        </w:rPr>
      </w:pPr>
      <w:ins w:id="1997" w:author="DAO NAM LY" w:date="2019-07-05T21:02:00Z">
        <w:r w:rsidRPr="008D234F">
          <w:rPr>
            <w:sz w:val="28"/>
            <w:szCs w:val="28"/>
            <w:rPrChange w:id="1998" w:author="DAO NAM LY" w:date="2019-07-05T21:02:00Z">
              <w:rPr>
                <w:sz w:val="32"/>
                <w:szCs w:val="32"/>
              </w:rPr>
            </w:rPrChange>
          </w:rPr>
          <w:t>Bước 5: tải kết quả tìm kiếm lên người dùng</w:t>
        </w:r>
      </w:ins>
    </w:p>
    <w:p w14:paraId="2B8A095F" w14:textId="77777777" w:rsidR="008D234F" w:rsidRPr="008D234F" w:rsidRDefault="008D234F" w:rsidP="008D234F">
      <w:pPr>
        <w:numPr>
          <w:ilvl w:val="0"/>
          <w:numId w:val="24"/>
        </w:numPr>
        <w:rPr>
          <w:ins w:id="1999" w:author="DAO NAM LY" w:date="2019-07-05T21:02:00Z"/>
          <w:sz w:val="28"/>
          <w:szCs w:val="28"/>
          <w:rPrChange w:id="2000" w:author="DAO NAM LY" w:date="2019-07-05T21:02:00Z">
            <w:rPr>
              <w:ins w:id="2001" w:author="DAO NAM LY" w:date="2019-07-05T21:02:00Z"/>
              <w:sz w:val="32"/>
              <w:szCs w:val="32"/>
            </w:rPr>
          </w:rPrChange>
        </w:rPr>
      </w:pPr>
      <w:ins w:id="2002" w:author="DAO NAM LY" w:date="2019-07-05T21:02:00Z">
        <w:r w:rsidRPr="008D234F">
          <w:rPr>
            <w:sz w:val="28"/>
            <w:szCs w:val="28"/>
            <w:rPrChange w:id="2003" w:author="DAO NAM LY" w:date="2019-07-05T21:02:00Z">
              <w:rPr>
                <w:sz w:val="32"/>
                <w:szCs w:val="32"/>
              </w:rPr>
            </w:rPrChange>
          </w:rPr>
          <w:t>Bước 6: đóng kết nối dữ liệu</w:t>
        </w:r>
      </w:ins>
    </w:p>
    <w:p w14:paraId="699655BB" w14:textId="77777777" w:rsidR="008D234F" w:rsidRPr="008D234F" w:rsidRDefault="008D234F" w:rsidP="008D234F">
      <w:pPr>
        <w:numPr>
          <w:ilvl w:val="0"/>
          <w:numId w:val="24"/>
        </w:numPr>
        <w:rPr>
          <w:ins w:id="2004" w:author="DAO NAM LY" w:date="2019-07-05T21:02:00Z"/>
          <w:sz w:val="28"/>
          <w:szCs w:val="28"/>
          <w:rPrChange w:id="2005" w:author="DAO NAM LY" w:date="2019-07-05T21:02:00Z">
            <w:rPr>
              <w:ins w:id="2006" w:author="DAO NAM LY" w:date="2019-07-05T21:02:00Z"/>
              <w:sz w:val="32"/>
              <w:szCs w:val="32"/>
            </w:rPr>
          </w:rPrChange>
        </w:rPr>
      </w:pPr>
      <w:ins w:id="2007" w:author="DAO NAM LY" w:date="2019-07-05T21:02:00Z">
        <w:r w:rsidRPr="008D234F">
          <w:rPr>
            <w:sz w:val="28"/>
            <w:szCs w:val="28"/>
            <w:rPrChange w:id="2008" w:author="DAO NAM LY" w:date="2019-07-05T21:02:00Z">
              <w:rPr>
                <w:sz w:val="32"/>
                <w:szCs w:val="32"/>
              </w:rPr>
            </w:rPrChange>
          </w:rPr>
          <w:t>Bước 7: kết thúc.</w:t>
        </w:r>
      </w:ins>
    </w:p>
    <w:p w14:paraId="39C4326C" w14:textId="7BBF77F7" w:rsidR="008D234F" w:rsidRDefault="008D234F" w:rsidP="008D234F">
      <w:pPr>
        <w:rPr>
          <w:ins w:id="2009" w:author="DAO NAM LY" w:date="2019-07-05T21:02:00Z"/>
          <w:sz w:val="32"/>
          <w:szCs w:val="32"/>
        </w:rPr>
      </w:pPr>
    </w:p>
    <w:p w14:paraId="7B6A344A" w14:textId="77777777" w:rsidR="008D234F" w:rsidRPr="008D234F" w:rsidRDefault="008D234F">
      <w:pPr>
        <w:rPr>
          <w:ins w:id="2010" w:author="Ngo Vi" w:date="2019-07-05T18:08:00Z"/>
          <w:sz w:val="32"/>
          <w:szCs w:val="32"/>
          <w:rPrChange w:id="2011" w:author="DAO NAM LY" w:date="2019-07-05T21:01:00Z">
            <w:rPr>
              <w:ins w:id="2012" w:author="Ngo Vi" w:date="2019-07-05T18:08:00Z"/>
            </w:rPr>
          </w:rPrChange>
        </w:rPr>
        <w:pPrChange w:id="2013" w:author="DAO NAM LY" w:date="2019-07-05T21:01:00Z">
          <w:pPr>
            <w:pStyle w:val="ListParagraph"/>
            <w:numPr>
              <w:numId w:val="11"/>
            </w:numPr>
            <w:ind w:left="1080" w:hanging="360"/>
          </w:pPr>
        </w:pPrChange>
      </w:pPr>
    </w:p>
    <w:p w14:paraId="730A0F83" w14:textId="160CEF39" w:rsidR="008B6860" w:rsidRDefault="008B6860" w:rsidP="008B6860">
      <w:pPr>
        <w:pStyle w:val="ListParagraph"/>
        <w:ind w:left="1080"/>
        <w:rPr>
          <w:ins w:id="2014" w:author="Ngo Vi" w:date="2019-07-05T18:09:00Z"/>
        </w:rPr>
      </w:pPr>
      <w:ins w:id="2015" w:author="Ngo Vi" w:date="2019-07-05T18:09:00Z">
        <w:del w:id="2016" w:author="DAO NAM LY" w:date="2019-07-05T21:01:00Z">
          <w:r w:rsidDel="008D234F">
            <w:rPr>
              <w:noProof/>
            </w:rPr>
            <w:drawing>
              <wp:inline distT="0" distB="0" distL="0" distR="0" wp14:anchorId="7F1DA427" wp14:editId="094217A1">
                <wp:extent cx="3482340" cy="2165959"/>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1693" cy="2190436"/>
                        </a:xfrm>
                        <a:prstGeom prst="rect">
                          <a:avLst/>
                        </a:prstGeom>
                      </pic:spPr>
                    </pic:pic>
                  </a:graphicData>
                </a:graphic>
              </wp:inline>
            </w:drawing>
          </w:r>
        </w:del>
      </w:ins>
    </w:p>
    <w:p w14:paraId="3F0331FC" w14:textId="2FF38612" w:rsidR="008B6860" w:rsidRPr="008D234F" w:rsidDel="008D234F" w:rsidRDefault="008B6860" w:rsidP="008B6860">
      <w:pPr>
        <w:pStyle w:val="ListParagraph"/>
        <w:ind w:left="1080"/>
        <w:rPr>
          <w:ins w:id="2017" w:author="Ngo Vi" w:date="2019-07-05T18:09:00Z"/>
          <w:del w:id="2018" w:author="DAO NAM LY" w:date="2019-07-05T21:01:00Z"/>
          <w:sz w:val="32"/>
          <w:szCs w:val="32"/>
          <w:rPrChange w:id="2019" w:author="DAO NAM LY" w:date="2019-07-05T21:01:00Z">
            <w:rPr>
              <w:ins w:id="2020" w:author="Ngo Vi" w:date="2019-07-05T18:09:00Z"/>
              <w:del w:id="2021" w:author="DAO NAM LY" w:date="2019-07-05T21:01:00Z"/>
            </w:rPr>
          </w:rPrChange>
        </w:rPr>
      </w:pPr>
      <w:ins w:id="2022" w:author="Ngo Vi" w:date="2019-07-05T18:09:00Z">
        <w:del w:id="2023" w:author="DAO NAM LY" w:date="2019-07-05T21:01:00Z">
          <w:r w:rsidRPr="008D234F" w:rsidDel="008D234F">
            <w:rPr>
              <w:sz w:val="32"/>
              <w:szCs w:val="32"/>
              <w:rPrChange w:id="2024" w:author="DAO NAM LY" w:date="2019-07-05T21:01:00Z">
                <w:rPr/>
              </w:rPrChange>
            </w:rPr>
            <w:lastRenderedPageBreak/>
            <w:delText>D1: Tìm kiếm theo thuộc tính, sắp xếp, lọc kết quả</w:delText>
          </w:r>
        </w:del>
      </w:ins>
    </w:p>
    <w:p w14:paraId="78A15FD1" w14:textId="272FFDFC" w:rsidR="008B6860" w:rsidRPr="008D234F" w:rsidDel="008D234F" w:rsidRDefault="008B6860" w:rsidP="008B6860">
      <w:pPr>
        <w:pStyle w:val="ListParagraph"/>
        <w:ind w:left="1080"/>
        <w:rPr>
          <w:ins w:id="2025" w:author="Ngo Vi" w:date="2019-07-05T18:09:00Z"/>
          <w:del w:id="2026" w:author="DAO NAM LY" w:date="2019-07-05T21:01:00Z"/>
          <w:sz w:val="32"/>
          <w:szCs w:val="32"/>
          <w:rPrChange w:id="2027" w:author="DAO NAM LY" w:date="2019-07-05T21:01:00Z">
            <w:rPr>
              <w:ins w:id="2028" w:author="Ngo Vi" w:date="2019-07-05T18:09:00Z"/>
              <w:del w:id="2029" w:author="DAO NAM LY" w:date="2019-07-05T21:01:00Z"/>
            </w:rPr>
          </w:rPrChange>
        </w:rPr>
      </w:pPr>
      <w:ins w:id="2030" w:author="Ngo Vi" w:date="2019-07-05T18:09:00Z">
        <w:del w:id="2031" w:author="DAO NAM LY" w:date="2019-07-05T21:01:00Z">
          <w:r w:rsidRPr="008D234F" w:rsidDel="008D234F">
            <w:rPr>
              <w:sz w:val="32"/>
              <w:szCs w:val="32"/>
              <w:rPrChange w:id="2032" w:author="DAO NAM LY" w:date="2019-07-05T21:01:00Z">
                <w:rPr/>
              </w:rPrChange>
            </w:rPr>
            <w:delText>D2: Không có</w:delText>
          </w:r>
        </w:del>
      </w:ins>
    </w:p>
    <w:p w14:paraId="61E5DBDF" w14:textId="09712668" w:rsidR="008B6860" w:rsidRPr="008D234F" w:rsidDel="008D234F" w:rsidRDefault="008B6860" w:rsidP="008B6860">
      <w:pPr>
        <w:pStyle w:val="ListParagraph"/>
        <w:ind w:left="1080"/>
        <w:rPr>
          <w:ins w:id="2033" w:author="Ngo Vi" w:date="2019-07-05T18:09:00Z"/>
          <w:del w:id="2034" w:author="DAO NAM LY" w:date="2019-07-05T21:01:00Z"/>
          <w:sz w:val="32"/>
          <w:szCs w:val="32"/>
          <w:rPrChange w:id="2035" w:author="DAO NAM LY" w:date="2019-07-05T21:01:00Z">
            <w:rPr>
              <w:ins w:id="2036" w:author="Ngo Vi" w:date="2019-07-05T18:09:00Z"/>
              <w:del w:id="2037" w:author="DAO NAM LY" w:date="2019-07-05T21:01:00Z"/>
            </w:rPr>
          </w:rPrChange>
        </w:rPr>
      </w:pPr>
      <w:ins w:id="2038" w:author="Ngo Vi" w:date="2019-07-05T18:09:00Z">
        <w:del w:id="2039" w:author="DAO NAM LY" w:date="2019-07-05T21:01:00Z">
          <w:r w:rsidRPr="008D234F" w:rsidDel="008D234F">
            <w:rPr>
              <w:sz w:val="32"/>
              <w:szCs w:val="32"/>
              <w:rPrChange w:id="2040" w:author="DAO NAM LY" w:date="2019-07-05T21:01:00Z">
                <w:rPr/>
              </w:rPrChange>
            </w:rPr>
            <w:delText>D3: Thông tin bệnh nhân đã được lưu</w:delText>
          </w:r>
        </w:del>
      </w:ins>
    </w:p>
    <w:p w14:paraId="4A30D918" w14:textId="7659D6A7" w:rsidR="008B6860" w:rsidRPr="008D234F" w:rsidDel="008D234F" w:rsidRDefault="008B6860" w:rsidP="008B6860">
      <w:pPr>
        <w:pStyle w:val="ListParagraph"/>
        <w:ind w:left="1080"/>
        <w:rPr>
          <w:ins w:id="2041" w:author="Ngo Vi" w:date="2019-07-05T18:09:00Z"/>
          <w:del w:id="2042" w:author="DAO NAM LY" w:date="2019-07-05T21:01:00Z"/>
          <w:sz w:val="32"/>
          <w:szCs w:val="32"/>
          <w:rPrChange w:id="2043" w:author="DAO NAM LY" w:date="2019-07-05T21:01:00Z">
            <w:rPr>
              <w:ins w:id="2044" w:author="Ngo Vi" w:date="2019-07-05T18:09:00Z"/>
              <w:del w:id="2045" w:author="DAO NAM LY" w:date="2019-07-05T21:01:00Z"/>
            </w:rPr>
          </w:rPrChange>
        </w:rPr>
      </w:pPr>
      <w:ins w:id="2046" w:author="Ngo Vi" w:date="2019-07-05T18:09:00Z">
        <w:del w:id="2047" w:author="DAO NAM LY" w:date="2019-07-05T21:01:00Z">
          <w:r w:rsidRPr="008D234F" w:rsidDel="008D234F">
            <w:rPr>
              <w:sz w:val="32"/>
              <w:szCs w:val="32"/>
              <w:rPrChange w:id="2048" w:author="DAO NAM LY" w:date="2019-07-05T21:01:00Z">
                <w:rPr/>
              </w:rPrChange>
            </w:rPr>
            <w:delText>D4: Không có</w:delText>
          </w:r>
        </w:del>
      </w:ins>
    </w:p>
    <w:p w14:paraId="4F055AD0" w14:textId="4D3C3504" w:rsidR="008B6860" w:rsidRPr="008D234F" w:rsidDel="008D234F" w:rsidRDefault="008B6860" w:rsidP="008B6860">
      <w:pPr>
        <w:pStyle w:val="ListParagraph"/>
        <w:ind w:left="1080"/>
        <w:rPr>
          <w:ins w:id="2049" w:author="Ngo Vi" w:date="2019-07-05T18:09:00Z"/>
          <w:del w:id="2050" w:author="DAO NAM LY" w:date="2019-07-05T21:01:00Z"/>
          <w:sz w:val="32"/>
          <w:szCs w:val="32"/>
          <w:rPrChange w:id="2051" w:author="DAO NAM LY" w:date="2019-07-05T21:01:00Z">
            <w:rPr>
              <w:ins w:id="2052" w:author="Ngo Vi" w:date="2019-07-05T18:09:00Z"/>
              <w:del w:id="2053" w:author="DAO NAM LY" w:date="2019-07-05T21:01:00Z"/>
            </w:rPr>
          </w:rPrChange>
        </w:rPr>
      </w:pPr>
      <w:ins w:id="2054" w:author="Ngo Vi" w:date="2019-07-05T18:09:00Z">
        <w:del w:id="2055" w:author="DAO NAM LY" w:date="2019-07-05T21:01:00Z">
          <w:r w:rsidRPr="008D234F" w:rsidDel="008D234F">
            <w:rPr>
              <w:sz w:val="32"/>
              <w:szCs w:val="32"/>
              <w:rPrChange w:id="2056" w:author="DAO NAM LY" w:date="2019-07-05T21:01:00Z">
                <w:rPr/>
              </w:rPrChange>
            </w:rPr>
            <w:delText>D5: Kết quả tìm kiếm, Danh sách tìm kiếm theo điều kiện lọc</w:delText>
          </w:r>
        </w:del>
      </w:ins>
    </w:p>
    <w:p w14:paraId="4626144A" w14:textId="67A0EC06" w:rsidR="008B6860" w:rsidRPr="008D234F" w:rsidDel="008D234F" w:rsidRDefault="008B6860" w:rsidP="008B6860">
      <w:pPr>
        <w:pStyle w:val="ListParagraph"/>
        <w:numPr>
          <w:ilvl w:val="0"/>
          <w:numId w:val="14"/>
        </w:numPr>
        <w:rPr>
          <w:ins w:id="2057" w:author="Ngo Vi" w:date="2019-07-05T18:09:00Z"/>
          <w:del w:id="2058" w:author="DAO NAM LY" w:date="2019-07-05T21:01:00Z"/>
          <w:sz w:val="32"/>
          <w:szCs w:val="32"/>
          <w:rPrChange w:id="2059" w:author="DAO NAM LY" w:date="2019-07-05T21:01:00Z">
            <w:rPr>
              <w:ins w:id="2060" w:author="Ngo Vi" w:date="2019-07-05T18:09:00Z"/>
              <w:del w:id="2061" w:author="DAO NAM LY" w:date="2019-07-05T21:01:00Z"/>
            </w:rPr>
          </w:rPrChange>
        </w:rPr>
      </w:pPr>
      <w:ins w:id="2062" w:author="Ngo Vi" w:date="2019-07-05T18:09:00Z">
        <w:del w:id="2063" w:author="DAO NAM LY" w:date="2019-07-05T21:01:00Z">
          <w:r w:rsidRPr="008D234F" w:rsidDel="008D234F">
            <w:rPr>
              <w:sz w:val="32"/>
              <w:szCs w:val="32"/>
              <w:rPrChange w:id="2064" w:author="DAO NAM LY" w:date="2019-07-05T21:01:00Z">
                <w:rPr/>
              </w:rPrChange>
            </w:rPr>
            <w:delText>Bước 1: kết nối dữ liệu</w:delText>
          </w:r>
        </w:del>
      </w:ins>
    </w:p>
    <w:p w14:paraId="3DE522AA" w14:textId="11F398F1" w:rsidR="008B6860" w:rsidRPr="008D234F" w:rsidDel="008D234F" w:rsidRDefault="008B6860" w:rsidP="008B6860">
      <w:pPr>
        <w:pStyle w:val="ListParagraph"/>
        <w:numPr>
          <w:ilvl w:val="0"/>
          <w:numId w:val="14"/>
        </w:numPr>
        <w:rPr>
          <w:ins w:id="2065" w:author="Ngo Vi" w:date="2019-07-05T18:09:00Z"/>
          <w:del w:id="2066" w:author="DAO NAM LY" w:date="2019-07-05T21:01:00Z"/>
          <w:sz w:val="32"/>
          <w:szCs w:val="32"/>
          <w:rPrChange w:id="2067" w:author="DAO NAM LY" w:date="2019-07-05T21:01:00Z">
            <w:rPr>
              <w:ins w:id="2068" w:author="Ngo Vi" w:date="2019-07-05T18:09:00Z"/>
              <w:del w:id="2069" w:author="DAO NAM LY" w:date="2019-07-05T21:01:00Z"/>
            </w:rPr>
          </w:rPrChange>
        </w:rPr>
      </w:pPr>
      <w:ins w:id="2070" w:author="Ngo Vi" w:date="2019-07-05T18:09:00Z">
        <w:del w:id="2071" w:author="DAO NAM LY" w:date="2019-07-05T21:01:00Z">
          <w:r w:rsidRPr="008D234F" w:rsidDel="008D234F">
            <w:rPr>
              <w:sz w:val="32"/>
              <w:szCs w:val="32"/>
              <w:rPrChange w:id="2072" w:author="DAO NAM LY" w:date="2019-07-05T21:01:00Z">
                <w:rPr/>
              </w:rPrChange>
            </w:rPr>
            <w:delText>Bước 2: nhận truy xuất D1 từ người dùng</w:delText>
          </w:r>
        </w:del>
      </w:ins>
    </w:p>
    <w:p w14:paraId="1A6FAE0D" w14:textId="21A408DD" w:rsidR="008B6860" w:rsidRPr="008D234F" w:rsidDel="008D234F" w:rsidRDefault="008B6860" w:rsidP="008B6860">
      <w:pPr>
        <w:pStyle w:val="ListParagraph"/>
        <w:numPr>
          <w:ilvl w:val="0"/>
          <w:numId w:val="14"/>
        </w:numPr>
        <w:rPr>
          <w:ins w:id="2073" w:author="Ngo Vi" w:date="2019-07-05T18:09:00Z"/>
          <w:del w:id="2074" w:author="DAO NAM LY" w:date="2019-07-05T21:01:00Z"/>
          <w:sz w:val="32"/>
          <w:szCs w:val="32"/>
          <w:rPrChange w:id="2075" w:author="DAO NAM LY" w:date="2019-07-05T21:01:00Z">
            <w:rPr>
              <w:ins w:id="2076" w:author="Ngo Vi" w:date="2019-07-05T18:09:00Z"/>
              <w:del w:id="2077" w:author="DAO NAM LY" w:date="2019-07-05T21:01:00Z"/>
            </w:rPr>
          </w:rPrChange>
        </w:rPr>
      </w:pPr>
      <w:ins w:id="2078" w:author="Ngo Vi" w:date="2019-07-05T18:09:00Z">
        <w:del w:id="2079" w:author="DAO NAM LY" w:date="2019-07-05T21:01:00Z">
          <w:r w:rsidRPr="008D234F" w:rsidDel="008D234F">
            <w:rPr>
              <w:sz w:val="32"/>
              <w:szCs w:val="32"/>
              <w:rPrChange w:id="2080" w:author="DAO NAM LY" w:date="2019-07-05T21:01:00Z">
                <w:rPr/>
              </w:rPrChange>
            </w:rPr>
            <w:delText>Bước 4: đọc D3 từ bộ nhớ phụ</w:delText>
          </w:r>
        </w:del>
      </w:ins>
    </w:p>
    <w:p w14:paraId="4974D77A" w14:textId="05D6AB76" w:rsidR="008B6860" w:rsidRPr="008D234F" w:rsidDel="008D234F" w:rsidRDefault="008B6860" w:rsidP="008B6860">
      <w:pPr>
        <w:pStyle w:val="ListParagraph"/>
        <w:numPr>
          <w:ilvl w:val="0"/>
          <w:numId w:val="14"/>
        </w:numPr>
        <w:rPr>
          <w:ins w:id="2081" w:author="Ngo Vi" w:date="2019-07-05T18:09:00Z"/>
          <w:del w:id="2082" w:author="DAO NAM LY" w:date="2019-07-05T21:01:00Z"/>
          <w:sz w:val="32"/>
          <w:szCs w:val="32"/>
          <w:rPrChange w:id="2083" w:author="DAO NAM LY" w:date="2019-07-05T21:01:00Z">
            <w:rPr>
              <w:ins w:id="2084" w:author="Ngo Vi" w:date="2019-07-05T18:09:00Z"/>
              <w:del w:id="2085" w:author="DAO NAM LY" w:date="2019-07-05T21:01:00Z"/>
            </w:rPr>
          </w:rPrChange>
        </w:rPr>
      </w:pPr>
      <w:ins w:id="2086" w:author="Ngo Vi" w:date="2019-07-05T18:09:00Z">
        <w:del w:id="2087" w:author="DAO NAM LY" w:date="2019-07-05T21:01:00Z">
          <w:r w:rsidRPr="008D234F" w:rsidDel="008D234F">
            <w:rPr>
              <w:sz w:val="32"/>
              <w:szCs w:val="32"/>
              <w:rPrChange w:id="2088" w:author="DAO NAM LY" w:date="2019-07-05T21:01:00Z">
                <w:rPr/>
              </w:rPrChange>
            </w:rPr>
            <w:delText>Bước 5: tải kết quả tìm kiếm lên người dùng</w:delText>
          </w:r>
        </w:del>
      </w:ins>
    </w:p>
    <w:p w14:paraId="227B4A59" w14:textId="566AE559" w:rsidR="008B6860" w:rsidRPr="008D234F" w:rsidDel="008D234F" w:rsidRDefault="008B6860" w:rsidP="008B6860">
      <w:pPr>
        <w:pStyle w:val="ListParagraph"/>
        <w:numPr>
          <w:ilvl w:val="0"/>
          <w:numId w:val="14"/>
        </w:numPr>
        <w:rPr>
          <w:ins w:id="2089" w:author="Ngo Vi" w:date="2019-07-05T18:09:00Z"/>
          <w:del w:id="2090" w:author="DAO NAM LY" w:date="2019-07-05T21:01:00Z"/>
          <w:sz w:val="32"/>
          <w:szCs w:val="32"/>
          <w:rPrChange w:id="2091" w:author="DAO NAM LY" w:date="2019-07-05T21:01:00Z">
            <w:rPr>
              <w:ins w:id="2092" w:author="Ngo Vi" w:date="2019-07-05T18:09:00Z"/>
              <w:del w:id="2093" w:author="DAO NAM LY" w:date="2019-07-05T21:01:00Z"/>
            </w:rPr>
          </w:rPrChange>
        </w:rPr>
      </w:pPr>
      <w:ins w:id="2094" w:author="Ngo Vi" w:date="2019-07-05T18:09:00Z">
        <w:del w:id="2095" w:author="DAO NAM LY" w:date="2019-07-05T21:01:00Z">
          <w:r w:rsidRPr="008D234F" w:rsidDel="008D234F">
            <w:rPr>
              <w:sz w:val="32"/>
              <w:szCs w:val="32"/>
              <w:rPrChange w:id="2096" w:author="DAO NAM LY" w:date="2019-07-05T21:01:00Z">
                <w:rPr/>
              </w:rPrChange>
            </w:rPr>
            <w:delText>Bước 6: đóng kết nối dữ liệu</w:delText>
          </w:r>
        </w:del>
      </w:ins>
    </w:p>
    <w:p w14:paraId="6EE008CD" w14:textId="36D8F603" w:rsidR="008B6860" w:rsidRPr="008D234F" w:rsidDel="008D234F" w:rsidRDefault="008B6860" w:rsidP="008B6860">
      <w:pPr>
        <w:pStyle w:val="ListParagraph"/>
        <w:numPr>
          <w:ilvl w:val="0"/>
          <w:numId w:val="14"/>
        </w:numPr>
        <w:rPr>
          <w:ins w:id="2097" w:author="Ngo Vi" w:date="2019-07-05T18:09:00Z"/>
          <w:del w:id="2098" w:author="DAO NAM LY" w:date="2019-07-05T21:01:00Z"/>
          <w:sz w:val="32"/>
          <w:szCs w:val="32"/>
          <w:rPrChange w:id="2099" w:author="DAO NAM LY" w:date="2019-07-05T21:01:00Z">
            <w:rPr>
              <w:ins w:id="2100" w:author="Ngo Vi" w:date="2019-07-05T18:09:00Z"/>
              <w:del w:id="2101" w:author="DAO NAM LY" w:date="2019-07-05T21:01:00Z"/>
            </w:rPr>
          </w:rPrChange>
        </w:rPr>
      </w:pPr>
      <w:ins w:id="2102" w:author="Ngo Vi" w:date="2019-07-05T18:09:00Z">
        <w:del w:id="2103" w:author="DAO NAM LY" w:date="2019-07-05T21:01:00Z">
          <w:r w:rsidRPr="008D234F" w:rsidDel="008D234F">
            <w:rPr>
              <w:sz w:val="32"/>
              <w:szCs w:val="32"/>
              <w:rPrChange w:id="2104" w:author="DAO NAM LY" w:date="2019-07-05T21:01:00Z">
                <w:rPr/>
              </w:rPrChange>
            </w:rPr>
            <w:delText>Bước 7: kết thúc.</w:delText>
          </w:r>
        </w:del>
      </w:ins>
    </w:p>
    <w:p w14:paraId="63E510F8" w14:textId="3B9A03E5" w:rsidR="008B6860" w:rsidRPr="008D234F" w:rsidRDefault="008B6860" w:rsidP="008B6860">
      <w:pPr>
        <w:pStyle w:val="ListParagraph"/>
        <w:numPr>
          <w:ilvl w:val="0"/>
          <w:numId w:val="11"/>
        </w:numPr>
        <w:rPr>
          <w:ins w:id="2105" w:author="Ngo Vi" w:date="2019-07-05T18:09:00Z"/>
          <w:sz w:val="32"/>
          <w:szCs w:val="32"/>
          <w:rPrChange w:id="2106" w:author="DAO NAM LY" w:date="2019-07-05T21:01:00Z">
            <w:rPr>
              <w:ins w:id="2107" w:author="Ngo Vi" w:date="2019-07-05T18:09:00Z"/>
            </w:rPr>
          </w:rPrChange>
        </w:rPr>
      </w:pPr>
      <w:ins w:id="2108" w:author="Ngo Vi" w:date="2019-07-05T18:09:00Z">
        <w:r w:rsidRPr="008D234F">
          <w:rPr>
            <w:sz w:val="32"/>
            <w:szCs w:val="32"/>
            <w:rPrChange w:id="2109" w:author="DAO NAM LY" w:date="2019-07-05T21:01:00Z">
              <w:rPr/>
            </w:rPrChange>
          </w:rPr>
          <w:t>Báo cáo s</w:t>
        </w:r>
      </w:ins>
      <w:ins w:id="2110" w:author="DAO NAM LY" w:date="2019-07-05T21:01:00Z">
        <w:r w:rsidR="008D234F">
          <w:rPr>
            <w:sz w:val="32"/>
            <w:szCs w:val="32"/>
          </w:rPr>
          <w:t xml:space="preserve">ử </w:t>
        </w:r>
      </w:ins>
      <w:ins w:id="2111" w:author="Ngo Vi" w:date="2019-07-05T18:09:00Z">
        <w:del w:id="2112" w:author="DAO NAM LY" w:date="2019-07-05T21:01:00Z">
          <w:r w:rsidRPr="008D234F" w:rsidDel="008D234F">
            <w:rPr>
              <w:sz w:val="32"/>
              <w:szCs w:val="32"/>
              <w:rPrChange w:id="2113" w:author="DAO NAM LY" w:date="2019-07-05T21:01:00Z">
                <w:rPr/>
              </w:rPrChange>
            </w:rPr>
            <w:delText xml:space="preserve">ữ </w:delText>
          </w:r>
        </w:del>
        <w:r w:rsidRPr="008D234F">
          <w:rPr>
            <w:sz w:val="32"/>
            <w:szCs w:val="32"/>
            <w:rPrChange w:id="2114" w:author="DAO NAM LY" w:date="2019-07-05T21:01:00Z">
              <w:rPr/>
            </w:rPrChange>
          </w:rPr>
          <w:t>dụng thuốc</w:t>
        </w:r>
      </w:ins>
    </w:p>
    <w:p w14:paraId="21B3378A" w14:textId="6BBECB20" w:rsidR="008B6860" w:rsidRDefault="008D234F" w:rsidP="008D234F">
      <w:pPr>
        <w:rPr>
          <w:ins w:id="2115" w:author="DAO NAM LY" w:date="2019-07-05T21:03:00Z"/>
        </w:rPr>
      </w:pPr>
      <w:ins w:id="2116" w:author="DAO NAM LY" w:date="2019-07-05T21:03:00Z">
        <w:r>
          <w:rPr>
            <w:noProof/>
          </w:rPr>
          <w:drawing>
            <wp:inline distT="0" distB="0" distL="0" distR="0" wp14:anchorId="1B7934AA" wp14:editId="5C84BFCC">
              <wp:extent cx="6256020" cy="4450080"/>
              <wp:effectExtent l="0" t="0" r="0" b="7620"/>
              <wp:docPr id="478" name="Hình ảnh 4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dfd_p00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6020" cy="4450080"/>
                      </a:xfrm>
                      <a:prstGeom prst="rect">
                        <a:avLst/>
                      </a:prstGeom>
                    </pic:spPr>
                  </pic:pic>
                </a:graphicData>
              </a:graphic>
            </wp:inline>
          </w:drawing>
        </w:r>
      </w:ins>
      <w:ins w:id="2117" w:author="Ngo Vi" w:date="2019-07-05T18:09:00Z">
        <w:del w:id="2118" w:author="DAO NAM LY" w:date="2019-07-05T21:02:00Z">
          <w:r w:rsidR="008B6860" w:rsidDel="008D234F">
            <w:rPr>
              <w:noProof/>
            </w:rPr>
            <w:drawing>
              <wp:inline distT="0" distB="0" distL="0" distR="0" wp14:anchorId="3400652E" wp14:editId="37C0D531">
                <wp:extent cx="3101340" cy="1914922"/>
                <wp:effectExtent l="0" t="0" r="381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0665" cy="1926854"/>
                        </a:xfrm>
                        <a:prstGeom prst="rect">
                          <a:avLst/>
                        </a:prstGeom>
                      </pic:spPr>
                    </pic:pic>
                  </a:graphicData>
                </a:graphic>
              </wp:inline>
            </w:drawing>
          </w:r>
        </w:del>
      </w:ins>
    </w:p>
    <w:p w14:paraId="6200F406" w14:textId="77777777" w:rsidR="008D234F" w:rsidRPr="008D234F" w:rsidRDefault="008D234F" w:rsidP="008D234F">
      <w:pPr>
        <w:numPr>
          <w:ilvl w:val="0"/>
          <w:numId w:val="25"/>
        </w:numPr>
        <w:rPr>
          <w:ins w:id="2119" w:author="DAO NAM LY" w:date="2019-07-05T21:03:00Z"/>
          <w:sz w:val="28"/>
          <w:szCs w:val="28"/>
          <w:rPrChange w:id="2120" w:author="DAO NAM LY" w:date="2019-07-05T21:03:00Z">
            <w:rPr>
              <w:ins w:id="2121" w:author="DAO NAM LY" w:date="2019-07-05T21:03:00Z"/>
            </w:rPr>
          </w:rPrChange>
        </w:rPr>
      </w:pPr>
      <w:ins w:id="2122" w:author="DAO NAM LY" w:date="2019-07-05T21:03:00Z">
        <w:r w:rsidRPr="008D234F">
          <w:rPr>
            <w:sz w:val="28"/>
            <w:szCs w:val="28"/>
            <w:rPrChange w:id="2123" w:author="DAO NAM LY" w:date="2019-07-05T21:03:00Z">
              <w:rPr/>
            </w:rPrChange>
          </w:rPr>
          <w:t>Bước 1: kết nối dữ liệu</w:t>
        </w:r>
      </w:ins>
    </w:p>
    <w:p w14:paraId="599E6777" w14:textId="77777777" w:rsidR="008D234F" w:rsidRPr="008D234F" w:rsidRDefault="008D234F" w:rsidP="008D234F">
      <w:pPr>
        <w:numPr>
          <w:ilvl w:val="0"/>
          <w:numId w:val="25"/>
        </w:numPr>
        <w:rPr>
          <w:ins w:id="2124" w:author="DAO NAM LY" w:date="2019-07-05T21:03:00Z"/>
          <w:sz w:val="28"/>
          <w:szCs w:val="28"/>
          <w:rPrChange w:id="2125" w:author="DAO NAM LY" w:date="2019-07-05T21:03:00Z">
            <w:rPr>
              <w:ins w:id="2126" w:author="DAO NAM LY" w:date="2019-07-05T21:03:00Z"/>
            </w:rPr>
          </w:rPrChange>
        </w:rPr>
      </w:pPr>
      <w:ins w:id="2127" w:author="DAO NAM LY" w:date="2019-07-05T21:03:00Z">
        <w:r w:rsidRPr="008D234F">
          <w:rPr>
            <w:sz w:val="28"/>
            <w:szCs w:val="28"/>
            <w:rPrChange w:id="2128" w:author="DAO NAM LY" w:date="2019-07-05T21:03:00Z">
              <w:rPr/>
            </w:rPrChange>
          </w:rPr>
          <w:t>Bước 2: nhận D1 từ người dùng</w:t>
        </w:r>
      </w:ins>
    </w:p>
    <w:p w14:paraId="2CF41F8A" w14:textId="77777777" w:rsidR="008D234F" w:rsidRPr="008D234F" w:rsidRDefault="008D234F" w:rsidP="008D234F">
      <w:pPr>
        <w:numPr>
          <w:ilvl w:val="0"/>
          <w:numId w:val="25"/>
        </w:numPr>
        <w:rPr>
          <w:ins w:id="2129" w:author="DAO NAM LY" w:date="2019-07-05T21:03:00Z"/>
          <w:sz w:val="28"/>
          <w:szCs w:val="28"/>
          <w:rPrChange w:id="2130" w:author="DAO NAM LY" w:date="2019-07-05T21:03:00Z">
            <w:rPr>
              <w:ins w:id="2131" w:author="DAO NAM LY" w:date="2019-07-05T21:03:00Z"/>
            </w:rPr>
          </w:rPrChange>
        </w:rPr>
      </w:pPr>
      <w:ins w:id="2132" w:author="DAO NAM LY" w:date="2019-07-05T21:03:00Z">
        <w:r w:rsidRPr="008D234F">
          <w:rPr>
            <w:sz w:val="28"/>
            <w:szCs w:val="28"/>
            <w:rPrChange w:id="2133" w:author="DAO NAM LY" w:date="2019-07-05T21:03:00Z">
              <w:rPr/>
            </w:rPrChange>
          </w:rPr>
          <w:t>Bước 3: nhận truy xuất D4 xuống bộ nhớ phụ</w:t>
        </w:r>
      </w:ins>
    </w:p>
    <w:p w14:paraId="2C6ACCC6" w14:textId="77777777" w:rsidR="008D234F" w:rsidRPr="008D234F" w:rsidRDefault="008D234F" w:rsidP="008D234F">
      <w:pPr>
        <w:numPr>
          <w:ilvl w:val="0"/>
          <w:numId w:val="25"/>
        </w:numPr>
        <w:rPr>
          <w:ins w:id="2134" w:author="DAO NAM LY" w:date="2019-07-05T21:03:00Z"/>
          <w:sz w:val="28"/>
          <w:szCs w:val="28"/>
          <w:rPrChange w:id="2135" w:author="DAO NAM LY" w:date="2019-07-05T21:03:00Z">
            <w:rPr>
              <w:ins w:id="2136" w:author="DAO NAM LY" w:date="2019-07-05T21:03:00Z"/>
            </w:rPr>
          </w:rPrChange>
        </w:rPr>
      </w:pPr>
      <w:ins w:id="2137" w:author="DAO NAM LY" w:date="2019-07-05T21:03:00Z">
        <w:r w:rsidRPr="008D234F">
          <w:rPr>
            <w:sz w:val="28"/>
            <w:szCs w:val="28"/>
            <w:rPrChange w:id="2138" w:author="DAO NAM LY" w:date="2019-07-05T21:03:00Z">
              <w:rPr/>
            </w:rPrChange>
          </w:rPr>
          <w:t>Bước 4: đọc D3 từ bộ nhớ phụ</w:t>
        </w:r>
      </w:ins>
    </w:p>
    <w:p w14:paraId="183E8107" w14:textId="77777777" w:rsidR="008D234F" w:rsidRPr="008D234F" w:rsidRDefault="008D234F" w:rsidP="008D234F">
      <w:pPr>
        <w:numPr>
          <w:ilvl w:val="0"/>
          <w:numId w:val="25"/>
        </w:numPr>
        <w:rPr>
          <w:ins w:id="2139" w:author="DAO NAM LY" w:date="2019-07-05T21:03:00Z"/>
          <w:sz w:val="28"/>
          <w:szCs w:val="28"/>
          <w:rPrChange w:id="2140" w:author="DAO NAM LY" w:date="2019-07-05T21:03:00Z">
            <w:rPr>
              <w:ins w:id="2141" w:author="DAO NAM LY" w:date="2019-07-05T21:03:00Z"/>
            </w:rPr>
          </w:rPrChange>
        </w:rPr>
      </w:pPr>
      <w:ins w:id="2142" w:author="DAO NAM LY" w:date="2019-07-05T21:03:00Z">
        <w:r w:rsidRPr="008D234F">
          <w:rPr>
            <w:sz w:val="28"/>
            <w:szCs w:val="28"/>
            <w:rPrChange w:id="2143" w:author="DAO NAM LY" w:date="2019-07-05T21:03:00Z">
              <w:rPr/>
            </w:rPrChange>
          </w:rPr>
          <w:t>Bước 5: tải kết quả lên cho ng</w:t>
        </w:r>
        <w:r w:rsidRPr="008D234F">
          <w:rPr>
            <w:sz w:val="28"/>
            <w:szCs w:val="28"/>
            <w:lang w:val="vi-VN"/>
            <w:rPrChange w:id="2144" w:author="DAO NAM LY" w:date="2019-07-05T21:03:00Z">
              <w:rPr>
                <w:lang w:val="vi-VN"/>
              </w:rPr>
            </w:rPrChange>
          </w:rPr>
          <w:t>ư</w:t>
        </w:r>
        <w:r w:rsidRPr="008D234F">
          <w:rPr>
            <w:sz w:val="28"/>
            <w:szCs w:val="28"/>
            <w:rPrChange w:id="2145" w:author="DAO NAM LY" w:date="2019-07-05T21:03:00Z">
              <w:rPr/>
            </w:rPrChange>
          </w:rPr>
          <w:t>ời dùng</w:t>
        </w:r>
      </w:ins>
    </w:p>
    <w:p w14:paraId="30E8ACC1" w14:textId="77777777" w:rsidR="008D234F" w:rsidRPr="008D234F" w:rsidRDefault="008D234F" w:rsidP="008D234F">
      <w:pPr>
        <w:numPr>
          <w:ilvl w:val="0"/>
          <w:numId w:val="25"/>
        </w:numPr>
        <w:rPr>
          <w:ins w:id="2146" w:author="DAO NAM LY" w:date="2019-07-05T21:03:00Z"/>
          <w:sz w:val="28"/>
          <w:szCs w:val="28"/>
          <w:rPrChange w:id="2147" w:author="DAO NAM LY" w:date="2019-07-05T21:03:00Z">
            <w:rPr>
              <w:ins w:id="2148" w:author="DAO NAM LY" w:date="2019-07-05T21:03:00Z"/>
            </w:rPr>
          </w:rPrChange>
        </w:rPr>
      </w:pPr>
      <w:ins w:id="2149" w:author="DAO NAM LY" w:date="2019-07-05T21:03:00Z">
        <w:r w:rsidRPr="008D234F">
          <w:rPr>
            <w:sz w:val="28"/>
            <w:szCs w:val="28"/>
            <w:rPrChange w:id="2150" w:author="DAO NAM LY" w:date="2019-07-05T21:03:00Z">
              <w:rPr/>
            </w:rPrChange>
          </w:rPr>
          <w:t>Bước 6: đóng kết nối dữ liệu</w:t>
        </w:r>
      </w:ins>
    </w:p>
    <w:p w14:paraId="69383F54" w14:textId="77777777" w:rsidR="008D234F" w:rsidRPr="008D234F" w:rsidRDefault="008D234F" w:rsidP="008D234F">
      <w:pPr>
        <w:numPr>
          <w:ilvl w:val="0"/>
          <w:numId w:val="25"/>
        </w:numPr>
        <w:rPr>
          <w:ins w:id="2151" w:author="DAO NAM LY" w:date="2019-07-05T21:03:00Z"/>
          <w:sz w:val="28"/>
          <w:szCs w:val="28"/>
          <w:rPrChange w:id="2152" w:author="DAO NAM LY" w:date="2019-07-05T21:03:00Z">
            <w:rPr>
              <w:ins w:id="2153" w:author="DAO NAM LY" w:date="2019-07-05T21:03:00Z"/>
            </w:rPr>
          </w:rPrChange>
        </w:rPr>
      </w:pPr>
      <w:ins w:id="2154" w:author="DAO NAM LY" w:date="2019-07-05T21:03:00Z">
        <w:r w:rsidRPr="008D234F">
          <w:rPr>
            <w:sz w:val="28"/>
            <w:szCs w:val="28"/>
            <w:rPrChange w:id="2155" w:author="DAO NAM LY" w:date="2019-07-05T21:03:00Z">
              <w:rPr/>
            </w:rPrChange>
          </w:rPr>
          <w:t>Bước 7: kết thúc.</w:t>
        </w:r>
      </w:ins>
    </w:p>
    <w:p w14:paraId="1183788C" w14:textId="373873B2" w:rsidR="008D234F" w:rsidRDefault="008D234F" w:rsidP="008D234F">
      <w:pPr>
        <w:rPr>
          <w:ins w:id="2156" w:author="DAO NAM LY" w:date="2019-07-05T21:03:00Z"/>
        </w:rPr>
      </w:pPr>
    </w:p>
    <w:p w14:paraId="0BBB47F6" w14:textId="2AC4691B" w:rsidR="008D234F" w:rsidRDefault="008D234F" w:rsidP="008D234F">
      <w:pPr>
        <w:rPr>
          <w:ins w:id="2157" w:author="DAO NAM LY" w:date="2019-07-05T21:03:00Z"/>
        </w:rPr>
      </w:pPr>
    </w:p>
    <w:p w14:paraId="4C010840" w14:textId="77777777" w:rsidR="008D234F" w:rsidRDefault="008D234F">
      <w:pPr>
        <w:rPr>
          <w:ins w:id="2158" w:author="Ngo Vi" w:date="2019-07-05T18:10:00Z"/>
        </w:rPr>
        <w:pPrChange w:id="2159" w:author="DAO NAM LY" w:date="2019-07-05T21:03:00Z">
          <w:pPr>
            <w:pStyle w:val="ListParagraph"/>
            <w:ind w:left="1080"/>
          </w:pPr>
        </w:pPrChange>
      </w:pPr>
    </w:p>
    <w:p w14:paraId="6C02F613" w14:textId="613FB237" w:rsidR="008B6860" w:rsidRPr="008D234F" w:rsidDel="008D234F" w:rsidRDefault="008B6860" w:rsidP="008B6860">
      <w:pPr>
        <w:pStyle w:val="ListParagraph"/>
        <w:ind w:left="1080"/>
        <w:rPr>
          <w:ins w:id="2160" w:author="Ngo Vi" w:date="2019-07-05T18:10:00Z"/>
          <w:del w:id="2161" w:author="DAO NAM LY" w:date="2019-07-05T21:02:00Z"/>
          <w:sz w:val="32"/>
          <w:szCs w:val="32"/>
          <w:rPrChange w:id="2162" w:author="DAO NAM LY" w:date="2019-07-05T21:03:00Z">
            <w:rPr>
              <w:ins w:id="2163" w:author="Ngo Vi" w:date="2019-07-05T18:10:00Z"/>
              <w:del w:id="2164" w:author="DAO NAM LY" w:date="2019-07-05T21:02:00Z"/>
            </w:rPr>
          </w:rPrChange>
        </w:rPr>
      </w:pPr>
      <w:ins w:id="2165" w:author="Ngo Vi" w:date="2019-07-05T18:10:00Z">
        <w:del w:id="2166" w:author="DAO NAM LY" w:date="2019-07-05T21:02:00Z">
          <w:r w:rsidRPr="008D234F" w:rsidDel="008D234F">
            <w:rPr>
              <w:sz w:val="32"/>
              <w:szCs w:val="32"/>
              <w:rPrChange w:id="2167" w:author="DAO NAM LY" w:date="2019-07-05T21:03:00Z">
                <w:rPr/>
              </w:rPrChange>
            </w:rPr>
            <w:lastRenderedPageBreak/>
            <w:delText>D1: Tra cứu theo loại thuốc, ngày kê thuốc</w:delText>
          </w:r>
        </w:del>
      </w:ins>
    </w:p>
    <w:p w14:paraId="48A72486" w14:textId="43B1FB31" w:rsidR="008B6860" w:rsidRPr="008D234F" w:rsidDel="008D234F" w:rsidRDefault="008B6860" w:rsidP="008B6860">
      <w:pPr>
        <w:pStyle w:val="ListParagraph"/>
        <w:ind w:left="1080"/>
        <w:rPr>
          <w:ins w:id="2168" w:author="Ngo Vi" w:date="2019-07-05T18:10:00Z"/>
          <w:del w:id="2169" w:author="DAO NAM LY" w:date="2019-07-05T21:02:00Z"/>
          <w:sz w:val="32"/>
          <w:szCs w:val="32"/>
          <w:rPrChange w:id="2170" w:author="DAO NAM LY" w:date="2019-07-05T21:03:00Z">
            <w:rPr>
              <w:ins w:id="2171" w:author="Ngo Vi" w:date="2019-07-05T18:10:00Z"/>
              <w:del w:id="2172" w:author="DAO NAM LY" w:date="2019-07-05T21:02:00Z"/>
            </w:rPr>
          </w:rPrChange>
        </w:rPr>
      </w:pPr>
      <w:ins w:id="2173" w:author="Ngo Vi" w:date="2019-07-05T18:10:00Z">
        <w:del w:id="2174" w:author="DAO NAM LY" w:date="2019-07-05T21:02:00Z">
          <w:r w:rsidRPr="008D234F" w:rsidDel="008D234F">
            <w:rPr>
              <w:sz w:val="32"/>
              <w:szCs w:val="32"/>
              <w:rPrChange w:id="2175" w:author="DAO NAM LY" w:date="2019-07-05T21:03:00Z">
                <w:rPr/>
              </w:rPrChange>
            </w:rPr>
            <w:delText>D2: Không có</w:delText>
          </w:r>
        </w:del>
      </w:ins>
    </w:p>
    <w:p w14:paraId="4F30F8A1" w14:textId="0FBD377C" w:rsidR="008B6860" w:rsidRPr="008D234F" w:rsidDel="008D234F" w:rsidRDefault="008B6860" w:rsidP="008B6860">
      <w:pPr>
        <w:pStyle w:val="ListParagraph"/>
        <w:ind w:left="1080"/>
        <w:rPr>
          <w:ins w:id="2176" w:author="Ngo Vi" w:date="2019-07-05T18:10:00Z"/>
          <w:del w:id="2177" w:author="DAO NAM LY" w:date="2019-07-05T21:02:00Z"/>
          <w:sz w:val="32"/>
          <w:szCs w:val="32"/>
          <w:rPrChange w:id="2178" w:author="DAO NAM LY" w:date="2019-07-05T21:03:00Z">
            <w:rPr>
              <w:ins w:id="2179" w:author="Ngo Vi" w:date="2019-07-05T18:10:00Z"/>
              <w:del w:id="2180" w:author="DAO NAM LY" w:date="2019-07-05T21:02:00Z"/>
            </w:rPr>
          </w:rPrChange>
        </w:rPr>
      </w:pPr>
      <w:ins w:id="2181" w:author="Ngo Vi" w:date="2019-07-05T18:10:00Z">
        <w:del w:id="2182" w:author="DAO NAM LY" w:date="2019-07-05T21:02:00Z">
          <w:r w:rsidRPr="008D234F" w:rsidDel="008D234F">
            <w:rPr>
              <w:sz w:val="32"/>
              <w:szCs w:val="32"/>
              <w:rPrChange w:id="2183" w:author="DAO NAM LY" w:date="2019-07-05T21:03:00Z">
                <w:rPr/>
              </w:rPrChange>
            </w:rPr>
            <w:delText>D3: Danh sách loại thuốc đã kê,số lần dùng…</w:delText>
          </w:r>
        </w:del>
      </w:ins>
    </w:p>
    <w:p w14:paraId="24BF0B10" w14:textId="3D5FA455" w:rsidR="008B6860" w:rsidRPr="008D234F" w:rsidDel="008D234F" w:rsidRDefault="008B6860" w:rsidP="008B6860">
      <w:pPr>
        <w:pStyle w:val="ListParagraph"/>
        <w:ind w:left="1080"/>
        <w:rPr>
          <w:ins w:id="2184" w:author="Ngo Vi" w:date="2019-07-05T18:10:00Z"/>
          <w:del w:id="2185" w:author="DAO NAM LY" w:date="2019-07-05T21:02:00Z"/>
          <w:sz w:val="32"/>
          <w:szCs w:val="32"/>
          <w:rPrChange w:id="2186" w:author="DAO NAM LY" w:date="2019-07-05T21:03:00Z">
            <w:rPr>
              <w:ins w:id="2187" w:author="Ngo Vi" w:date="2019-07-05T18:10:00Z"/>
              <w:del w:id="2188" w:author="DAO NAM LY" w:date="2019-07-05T21:02:00Z"/>
            </w:rPr>
          </w:rPrChange>
        </w:rPr>
      </w:pPr>
      <w:ins w:id="2189" w:author="Ngo Vi" w:date="2019-07-05T18:10:00Z">
        <w:del w:id="2190" w:author="DAO NAM LY" w:date="2019-07-05T21:02:00Z">
          <w:r w:rsidRPr="008D234F" w:rsidDel="008D234F">
            <w:rPr>
              <w:sz w:val="32"/>
              <w:szCs w:val="32"/>
              <w:rPrChange w:id="2191" w:author="DAO NAM LY" w:date="2019-07-05T21:03:00Z">
                <w:rPr/>
              </w:rPrChange>
            </w:rPr>
            <w:delText>D4: D1</w:delText>
          </w:r>
        </w:del>
      </w:ins>
    </w:p>
    <w:p w14:paraId="50181EBB" w14:textId="6933F762" w:rsidR="008B6860" w:rsidRPr="008D234F" w:rsidDel="008D234F" w:rsidRDefault="008B6860" w:rsidP="008B6860">
      <w:pPr>
        <w:pStyle w:val="ListParagraph"/>
        <w:ind w:left="1080"/>
        <w:rPr>
          <w:ins w:id="2192" w:author="Ngo Vi" w:date="2019-07-05T18:10:00Z"/>
          <w:del w:id="2193" w:author="DAO NAM LY" w:date="2019-07-05T21:02:00Z"/>
          <w:sz w:val="32"/>
          <w:szCs w:val="32"/>
          <w:rPrChange w:id="2194" w:author="DAO NAM LY" w:date="2019-07-05T21:03:00Z">
            <w:rPr>
              <w:ins w:id="2195" w:author="Ngo Vi" w:date="2019-07-05T18:10:00Z"/>
              <w:del w:id="2196" w:author="DAO NAM LY" w:date="2019-07-05T21:02:00Z"/>
            </w:rPr>
          </w:rPrChange>
        </w:rPr>
      </w:pPr>
      <w:ins w:id="2197" w:author="Ngo Vi" w:date="2019-07-05T18:10:00Z">
        <w:del w:id="2198" w:author="DAO NAM LY" w:date="2019-07-05T21:02:00Z">
          <w:r w:rsidRPr="008D234F" w:rsidDel="008D234F">
            <w:rPr>
              <w:sz w:val="32"/>
              <w:szCs w:val="32"/>
              <w:rPrChange w:id="2199" w:author="DAO NAM LY" w:date="2019-07-05T21:03:00Z">
                <w:rPr/>
              </w:rPrChange>
            </w:rPr>
            <w:delText>D5: D6</w:delText>
          </w:r>
        </w:del>
      </w:ins>
    </w:p>
    <w:p w14:paraId="485FD56F" w14:textId="1338E0EE" w:rsidR="008B6860" w:rsidRPr="008D234F" w:rsidDel="008D234F" w:rsidRDefault="008B6860" w:rsidP="008B6860">
      <w:pPr>
        <w:pStyle w:val="ListParagraph"/>
        <w:ind w:left="1080"/>
        <w:rPr>
          <w:ins w:id="2200" w:author="Ngo Vi" w:date="2019-07-05T18:10:00Z"/>
          <w:del w:id="2201" w:author="DAO NAM LY" w:date="2019-07-05T21:02:00Z"/>
          <w:sz w:val="32"/>
          <w:szCs w:val="32"/>
          <w:rPrChange w:id="2202" w:author="DAO NAM LY" w:date="2019-07-05T21:03:00Z">
            <w:rPr>
              <w:ins w:id="2203" w:author="Ngo Vi" w:date="2019-07-05T18:10:00Z"/>
              <w:del w:id="2204" w:author="DAO NAM LY" w:date="2019-07-05T21:02:00Z"/>
            </w:rPr>
          </w:rPrChange>
        </w:rPr>
      </w:pPr>
      <w:ins w:id="2205" w:author="Ngo Vi" w:date="2019-07-05T18:10:00Z">
        <w:del w:id="2206" w:author="DAO NAM LY" w:date="2019-07-05T21:02:00Z">
          <w:r w:rsidRPr="008D234F" w:rsidDel="008D234F">
            <w:rPr>
              <w:sz w:val="32"/>
              <w:szCs w:val="32"/>
              <w:rPrChange w:id="2207" w:author="DAO NAM LY" w:date="2019-07-05T21:03:00Z">
                <w:rPr/>
              </w:rPrChange>
            </w:rPr>
            <w:delText>D6: Danh sách số lượng thuốc bán theo ngày, theo loại, số lượng thuốc còn lại trong kho</w:delText>
          </w:r>
        </w:del>
      </w:ins>
    </w:p>
    <w:p w14:paraId="36DA1F86" w14:textId="157A1BB4" w:rsidR="008B6860" w:rsidRPr="008D234F" w:rsidDel="008D234F" w:rsidRDefault="008B6860" w:rsidP="008B6860">
      <w:pPr>
        <w:pStyle w:val="ListParagraph"/>
        <w:numPr>
          <w:ilvl w:val="0"/>
          <w:numId w:val="15"/>
        </w:numPr>
        <w:rPr>
          <w:ins w:id="2208" w:author="Ngo Vi" w:date="2019-07-05T18:10:00Z"/>
          <w:del w:id="2209" w:author="DAO NAM LY" w:date="2019-07-05T21:02:00Z"/>
          <w:sz w:val="32"/>
          <w:szCs w:val="32"/>
          <w:rPrChange w:id="2210" w:author="DAO NAM LY" w:date="2019-07-05T21:03:00Z">
            <w:rPr>
              <w:ins w:id="2211" w:author="Ngo Vi" w:date="2019-07-05T18:10:00Z"/>
              <w:del w:id="2212" w:author="DAO NAM LY" w:date="2019-07-05T21:02:00Z"/>
            </w:rPr>
          </w:rPrChange>
        </w:rPr>
      </w:pPr>
      <w:ins w:id="2213" w:author="Ngo Vi" w:date="2019-07-05T18:10:00Z">
        <w:del w:id="2214" w:author="DAO NAM LY" w:date="2019-07-05T21:02:00Z">
          <w:r w:rsidRPr="008D234F" w:rsidDel="008D234F">
            <w:rPr>
              <w:sz w:val="32"/>
              <w:szCs w:val="32"/>
              <w:rPrChange w:id="2215" w:author="DAO NAM LY" w:date="2019-07-05T21:03:00Z">
                <w:rPr/>
              </w:rPrChange>
            </w:rPr>
            <w:delText>Bước 1: kết nối dữ liệu</w:delText>
          </w:r>
        </w:del>
      </w:ins>
    </w:p>
    <w:p w14:paraId="68F82288" w14:textId="0F8F2D58" w:rsidR="008B6860" w:rsidRPr="008D234F" w:rsidDel="008D234F" w:rsidRDefault="008B6860" w:rsidP="008B6860">
      <w:pPr>
        <w:pStyle w:val="ListParagraph"/>
        <w:numPr>
          <w:ilvl w:val="0"/>
          <w:numId w:val="15"/>
        </w:numPr>
        <w:rPr>
          <w:ins w:id="2216" w:author="Ngo Vi" w:date="2019-07-05T18:10:00Z"/>
          <w:del w:id="2217" w:author="DAO NAM LY" w:date="2019-07-05T21:02:00Z"/>
          <w:sz w:val="32"/>
          <w:szCs w:val="32"/>
          <w:rPrChange w:id="2218" w:author="DAO NAM LY" w:date="2019-07-05T21:03:00Z">
            <w:rPr>
              <w:ins w:id="2219" w:author="Ngo Vi" w:date="2019-07-05T18:10:00Z"/>
              <w:del w:id="2220" w:author="DAO NAM LY" w:date="2019-07-05T21:02:00Z"/>
            </w:rPr>
          </w:rPrChange>
        </w:rPr>
      </w:pPr>
      <w:ins w:id="2221" w:author="Ngo Vi" w:date="2019-07-05T18:10:00Z">
        <w:del w:id="2222" w:author="DAO NAM LY" w:date="2019-07-05T21:02:00Z">
          <w:r w:rsidRPr="008D234F" w:rsidDel="008D234F">
            <w:rPr>
              <w:sz w:val="32"/>
              <w:szCs w:val="32"/>
              <w:rPrChange w:id="2223" w:author="DAO NAM LY" w:date="2019-07-05T21:03:00Z">
                <w:rPr/>
              </w:rPrChange>
            </w:rPr>
            <w:delText>Bước 2: nhận D1 từ người dùng</w:delText>
          </w:r>
        </w:del>
      </w:ins>
    </w:p>
    <w:p w14:paraId="1251A6DB" w14:textId="6075ECE3" w:rsidR="008B6860" w:rsidRPr="008D234F" w:rsidDel="008D234F" w:rsidRDefault="008B6860" w:rsidP="008B6860">
      <w:pPr>
        <w:pStyle w:val="ListParagraph"/>
        <w:numPr>
          <w:ilvl w:val="0"/>
          <w:numId w:val="15"/>
        </w:numPr>
        <w:rPr>
          <w:ins w:id="2224" w:author="Ngo Vi" w:date="2019-07-05T18:10:00Z"/>
          <w:del w:id="2225" w:author="DAO NAM LY" w:date="2019-07-05T21:02:00Z"/>
          <w:sz w:val="32"/>
          <w:szCs w:val="32"/>
          <w:rPrChange w:id="2226" w:author="DAO NAM LY" w:date="2019-07-05T21:03:00Z">
            <w:rPr>
              <w:ins w:id="2227" w:author="Ngo Vi" w:date="2019-07-05T18:10:00Z"/>
              <w:del w:id="2228" w:author="DAO NAM LY" w:date="2019-07-05T21:02:00Z"/>
            </w:rPr>
          </w:rPrChange>
        </w:rPr>
      </w:pPr>
      <w:ins w:id="2229" w:author="Ngo Vi" w:date="2019-07-05T18:10:00Z">
        <w:del w:id="2230" w:author="DAO NAM LY" w:date="2019-07-05T21:02:00Z">
          <w:r w:rsidRPr="008D234F" w:rsidDel="008D234F">
            <w:rPr>
              <w:sz w:val="32"/>
              <w:szCs w:val="32"/>
              <w:rPrChange w:id="2231" w:author="DAO NAM LY" w:date="2019-07-05T21:03:00Z">
                <w:rPr/>
              </w:rPrChange>
            </w:rPr>
            <w:delText>Bước 3: lưu D4 xuống bộ nhớ phụ</w:delText>
          </w:r>
        </w:del>
      </w:ins>
    </w:p>
    <w:p w14:paraId="617AE52A" w14:textId="6BC97C5D" w:rsidR="008B6860" w:rsidRPr="008D234F" w:rsidDel="008D234F" w:rsidRDefault="008B6860" w:rsidP="008B6860">
      <w:pPr>
        <w:pStyle w:val="ListParagraph"/>
        <w:numPr>
          <w:ilvl w:val="0"/>
          <w:numId w:val="15"/>
        </w:numPr>
        <w:rPr>
          <w:ins w:id="2232" w:author="Ngo Vi" w:date="2019-07-05T18:10:00Z"/>
          <w:del w:id="2233" w:author="DAO NAM LY" w:date="2019-07-05T21:02:00Z"/>
          <w:sz w:val="32"/>
          <w:szCs w:val="32"/>
          <w:rPrChange w:id="2234" w:author="DAO NAM LY" w:date="2019-07-05T21:03:00Z">
            <w:rPr>
              <w:ins w:id="2235" w:author="Ngo Vi" w:date="2019-07-05T18:10:00Z"/>
              <w:del w:id="2236" w:author="DAO NAM LY" w:date="2019-07-05T21:02:00Z"/>
            </w:rPr>
          </w:rPrChange>
        </w:rPr>
      </w:pPr>
      <w:ins w:id="2237" w:author="Ngo Vi" w:date="2019-07-05T18:10:00Z">
        <w:del w:id="2238" w:author="DAO NAM LY" w:date="2019-07-05T21:02:00Z">
          <w:r w:rsidRPr="008D234F" w:rsidDel="008D234F">
            <w:rPr>
              <w:sz w:val="32"/>
              <w:szCs w:val="32"/>
              <w:rPrChange w:id="2239" w:author="DAO NAM LY" w:date="2019-07-05T21:03:00Z">
                <w:rPr/>
              </w:rPrChange>
            </w:rPr>
            <w:delText>Bước 4: đọc D3 từ bộ nhớ phụ</w:delText>
          </w:r>
        </w:del>
      </w:ins>
    </w:p>
    <w:p w14:paraId="42B672A5" w14:textId="66AF280C" w:rsidR="008B6860" w:rsidRPr="008D234F" w:rsidDel="008D234F" w:rsidRDefault="008B6860" w:rsidP="008B6860">
      <w:pPr>
        <w:pStyle w:val="ListParagraph"/>
        <w:numPr>
          <w:ilvl w:val="0"/>
          <w:numId w:val="15"/>
        </w:numPr>
        <w:rPr>
          <w:ins w:id="2240" w:author="Ngo Vi" w:date="2019-07-05T18:10:00Z"/>
          <w:del w:id="2241" w:author="DAO NAM LY" w:date="2019-07-05T21:02:00Z"/>
          <w:sz w:val="32"/>
          <w:szCs w:val="32"/>
          <w:rPrChange w:id="2242" w:author="DAO NAM LY" w:date="2019-07-05T21:03:00Z">
            <w:rPr>
              <w:ins w:id="2243" w:author="Ngo Vi" w:date="2019-07-05T18:10:00Z"/>
              <w:del w:id="2244" w:author="DAO NAM LY" w:date="2019-07-05T21:02:00Z"/>
            </w:rPr>
          </w:rPrChange>
        </w:rPr>
      </w:pPr>
      <w:ins w:id="2245" w:author="Ngo Vi" w:date="2019-07-05T18:10:00Z">
        <w:del w:id="2246" w:author="DAO NAM LY" w:date="2019-07-05T21:02:00Z">
          <w:r w:rsidRPr="008D234F" w:rsidDel="008D234F">
            <w:rPr>
              <w:sz w:val="32"/>
              <w:szCs w:val="32"/>
              <w:rPrChange w:id="2247" w:author="DAO NAM LY" w:date="2019-07-05T21:03:00Z">
                <w:rPr/>
              </w:rPrChange>
            </w:rPr>
            <w:delText xml:space="preserve">Bước 5: xuất D5 ra máy in </w:delText>
          </w:r>
        </w:del>
      </w:ins>
    </w:p>
    <w:p w14:paraId="6C58FD7A" w14:textId="0E3DCF89" w:rsidR="008B6860" w:rsidRPr="008D234F" w:rsidDel="008D234F" w:rsidRDefault="008B6860" w:rsidP="008B6860">
      <w:pPr>
        <w:pStyle w:val="ListParagraph"/>
        <w:numPr>
          <w:ilvl w:val="0"/>
          <w:numId w:val="15"/>
        </w:numPr>
        <w:rPr>
          <w:ins w:id="2248" w:author="Ngo Vi" w:date="2019-07-05T18:10:00Z"/>
          <w:del w:id="2249" w:author="DAO NAM LY" w:date="2019-07-05T21:02:00Z"/>
          <w:sz w:val="32"/>
          <w:szCs w:val="32"/>
          <w:rPrChange w:id="2250" w:author="DAO NAM LY" w:date="2019-07-05T21:03:00Z">
            <w:rPr>
              <w:ins w:id="2251" w:author="Ngo Vi" w:date="2019-07-05T18:10:00Z"/>
              <w:del w:id="2252" w:author="DAO NAM LY" w:date="2019-07-05T21:02:00Z"/>
            </w:rPr>
          </w:rPrChange>
        </w:rPr>
      </w:pPr>
      <w:ins w:id="2253" w:author="Ngo Vi" w:date="2019-07-05T18:10:00Z">
        <w:del w:id="2254" w:author="DAO NAM LY" w:date="2019-07-05T21:02:00Z">
          <w:r w:rsidRPr="008D234F" w:rsidDel="008D234F">
            <w:rPr>
              <w:sz w:val="32"/>
              <w:szCs w:val="32"/>
              <w:rPrChange w:id="2255" w:author="DAO NAM LY" w:date="2019-07-05T21:03:00Z">
                <w:rPr/>
              </w:rPrChange>
            </w:rPr>
            <w:delText>Bước 6: đóng kết nối dữ liệu</w:delText>
          </w:r>
        </w:del>
      </w:ins>
    </w:p>
    <w:p w14:paraId="2D0133D9" w14:textId="03D34B3D" w:rsidR="008B6860" w:rsidRPr="008D234F" w:rsidDel="008D234F" w:rsidRDefault="008B6860" w:rsidP="008B6860">
      <w:pPr>
        <w:pStyle w:val="ListParagraph"/>
        <w:numPr>
          <w:ilvl w:val="0"/>
          <w:numId w:val="15"/>
        </w:numPr>
        <w:rPr>
          <w:ins w:id="2256" w:author="Ngo Vi" w:date="2019-07-05T18:10:00Z"/>
          <w:del w:id="2257" w:author="DAO NAM LY" w:date="2019-07-05T21:02:00Z"/>
          <w:sz w:val="32"/>
          <w:szCs w:val="32"/>
          <w:rPrChange w:id="2258" w:author="DAO NAM LY" w:date="2019-07-05T21:03:00Z">
            <w:rPr>
              <w:ins w:id="2259" w:author="Ngo Vi" w:date="2019-07-05T18:10:00Z"/>
              <w:del w:id="2260" w:author="DAO NAM LY" w:date="2019-07-05T21:02:00Z"/>
            </w:rPr>
          </w:rPrChange>
        </w:rPr>
      </w:pPr>
      <w:ins w:id="2261" w:author="Ngo Vi" w:date="2019-07-05T18:10:00Z">
        <w:del w:id="2262" w:author="DAO NAM LY" w:date="2019-07-05T21:02:00Z">
          <w:r w:rsidRPr="008D234F" w:rsidDel="008D234F">
            <w:rPr>
              <w:sz w:val="32"/>
              <w:szCs w:val="32"/>
              <w:rPrChange w:id="2263" w:author="DAO NAM LY" w:date="2019-07-05T21:03:00Z">
                <w:rPr/>
              </w:rPrChange>
            </w:rPr>
            <w:delText>Bước 7: kết thúc.</w:delText>
          </w:r>
        </w:del>
      </w:ins>
    </w:p>
    <w:p w14:paraId="2F1B79D9" w14:textId="4F36ADC2" w:rsidR="008B6860" w:rsidRDefault="008B6860" w:rsidP="008B6860">
      <w:pPr>
        <w:pStyle w:val="ListParagraph"/>
        <w:numPr>
          <w:ilvl w:val="0"/>
          <w:numId w:val="11"/>
        </w:numPr>
        <w:rPr>
          <w:ins w:id="2264" w:author="DAO NAM LY" w:date="2019-07-05T21:04:00Z"/>
          <w:sz w:val="32"/>
          <w:szCs w:val="32"/>
        </w:rPr>
      </w:pPr>
      <w:ins w:id="2265" w:author="Ngo Vi" w:date="2019-07-05T18:10:00Z">
        <w:r w:rsidRPr="008D234F">
          <w:rPr>
            <w:sz w:val="32"/>
            <w:szCs w:val="32"/>
            <w:rPrChange w:id="2266" w:author="DAO NAM LY" w:date="2019-07-05T21:03:00Z">
              <w:rPr/>
            </w:rPrChange>
          </w:rPr>
          <w:t>Lập hóa đơn</w:t>
        </w:r>
      </w:ins>
    </w:p>
    <w:p w14:paraId="7FB4C3E3" w14:textId="205BE745" w:rsidR="008D234F" w:rsidRDefault="008D234F" w:rsidP="008D234F">
      <w:pPr>
        <w:rPr>
          <w:ins w:id="2267" w:author="DAO NAM LY" w:date="2019-07-05T21:04:00Z"/>
          <w:sz w:val="32"/>
          <w:szCs w:val="32"/>
        </w:rPr>
      </w:pPr>
      <w:ins w:id="2268" w:author="DAO NAM LY" w:date="2019-07-05T21:04:00Z">
        <w:r>
          <w:rPr>
            <w:noProof/>
            <w:sz w:val="32"/>
            <w:szCs w:val="32"/>
          </w:rPr>
          <w:drawing>
            <wp:inline distT="0" distB="0" distL="0" distR="0" wp14:anchorId="598FE683" wp14:editId="75538681">
              <wp:extent cx="6378147" cy="4511040"/>
              <wp:effectExtent l="0" t="0" r="3810" b="3810"/>
              <wp:docPr id="479" name="Hình ảnh 4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dfd_p00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0483" cy="4512692"/>
                      </a:xfrm>
                      <a:prstGeom prst="rect">
                        <a:avLst/>
                      </a:prstGeom>
                    </pic:spPr>
                  </pic:pic>
                </a:graphicData>
              </a:graphic>
            </wp:inline>
          </w:drawing>
        </w:r>
      </w:ins>
    </w:p>
    <w:p w14:paraId="4A1F34EC" w14:textId="77777777" w:rsidR="008D234F" w:rsidRPr="008D234F" w:rsidRDefault="008D234F" w:rsidP="008D234F">
      <w:pPr>
        <w:numPr>
          <w:ilvl w:val="0"/>
          <w:numId w:val="26"/>
        </w:numPr>
        <w:rPr>
          <w:ins w:id="2269" w:author="DAO NAM LY" w:date="2019-07-05T21:05:00Z"/>
          <w:sz w:val="28"/>
          <w:szCs w:val="28"/>
          <w:rPrChange w:id="2270" w:author="DAO NAM LY" w:date="2019-07-05T21:05:00Z">
            <w:rPr>
              <w:ins w:id="2271" w:author="DAO NAM LY" w:date="2019-07-05T21:05:00Z"/>
              <w:sz w:val="32"/>
              <w:szCs w:val="32"/>
            </w:rPr>
          </w:rPrChange>
        </w:rPr>
      </w:pPr>
      <w:ins w:id="2272" w:author="DAO NAM LY" w:date="2019-07-05T21:05:00Z">
        <w:r w:rsidRPr="008D234F">
          <w:rPr>
            <w:sz w:val="28"/>
            <w:szCs w:val="28"/>
            <w:rPrChange w:id="2273" w:author="DAO NAM LY" w:date="2019-07-05T21:05:00Z">
              <w:rPr>
                <w:sz w:val="32"/>
                <w:szCs w:val="32"/>
              </w:rPr>
            </w:rPrChange>
          </w:rPr>
          <w:t>Bước 1: kết nối dữ liệu</w:t>
        </w:r>
      </w:ins>
    </w:p>
    <w:p w14:paraId="2A3E2192" w14:textId="77777777" w:rsidR="008D234F" w:rsidRPr="008D234F" w:rsidRDefault="008D234F" w:rsidP="008D234F">
      <w:pPr>
        <w:numPr>
          <w:ilvl w:val="0"/>
          <w:numId w:val="26"/>
        </w:numPr>
        <w:rPr>
          <w:ins w:id="2274" w:author="DAO NAM LY" w:date="2019-07-05T21:05:00Z"/>
          <w:sz w:val="28"/>
          <w:szCs w:val="28"/>
          <w:rPrChange w:id="2275" w:author="DAO NAM LY" w:date="2019-07-05T21:05:00Z">
            <w:rPr>
              <w:ins w:id="2276" w:author="DAO NAM LY" w:date="2019-07-05T21:05:00Z"/>
              <w:sz w:val="32"/>
              <w:szCs w:val="32"/>
            </w:rPr>
          </w:rPrChange>
        </w:rPr>
      </w:pPr>
      <w:ins w:id="2277" w:author="DAO NAM LY" w:date="2019-07-05T21:05:00Z">
        <w:r w:rsidRPr="008D234F">
          <w:rPr>
            <w:sz w:val="28"/>
            <w:szCs w:val="28"/>
            <w:rPrChange w:id="2278" w:author="DAO NAM LY" w:date="2019-07-05T21:05:00Z">
              <w:rPr>
                <w:sz w:val="32"/>
                <w:szCs w:val="32"/>
              </w:rPr>
            </w:rPrChange>
          </w:rPr>
          <w:t>Bước 2: nhận D1 từ người dùng</w:t>
        </w:r>
      </w:ins>
    </w:p>
    <w:p w14:paraId="2C9A9DBB" w14:textId="77777777" w:rsidR="008D234F" w:rsidRPr="008D234F" w:rsidRDefault="008D234F" w:rsidP="008D234F">
      <w:pPr>
        <w:numPr>
          <w:ilvl w:val="0"/>
          <w:numId w:val="26"/>
        </w:numPr>
        <w:rPr>
          <w:ins w:id="2279" w:author="DAO NAM LY" w:date="2019-07-05T21:05:00Z"/>
          <w:sz w:val="28"/>
          <w:szCs w:val="28"/>
          <w:rPrChange w:id="2280" w:author="DAO NAM LY" w:date="2019-07-05T21:05:00Z">
            <w:rPr>
              <w:ins w:id="2281" w:author="DAO NAM LY" w:date="2019-07-05T21:05:00Z"/>
              <w:sz w:val="32"/>
              <w:szCs w:val="32"/>
            </w:rPr>
          </w:rPrChange>
        </w:rPr>
      </w:pPr>
      <w:ins w:id="2282" w:author="DAO NAM LY" w:date="2019-07-05T21:05:00Z">
        <w:r w:rsidRPr="008D234F">
          <w:rPr>
            <w:sz w:val="28"/>
            <w:szCs w:val="28"/>
            <w:rPrChange w:id="2283" w:author="DAO NAM LY" w:date="2019-07-05T21:05:00Z">
              <w:rPr>
                <w:sz w:val="32"/>
                <w:szCs w:val="32"/>
              </w:rPr>
            </w:rPrChange>
          </w:rPr>
          <w:t>Bước 3: đọc D3 từ bộ nhớ phụ</w:t>
        </w:r>
      </w:ins>
    </w:p>
    <w:p w14:paraId="42A1D18C" w14:textId="77777777" w:rsidR="008D234F" w:rsidRPr="008D234F" w:rsidRDefault="008D234F" w:rsidP="008D234F">
      <w:pPr>
        <w:numPr>
          <w:ilvl w:val="0"/>
          <w:numId w:val="26"/>
        </w:numPr>
        <w:rPr>
          <w:ins w:id="2284" w:author="DAO NAM LY" w:date="2019-07-05T21:05:00Z"/>
          <w:sz w:val="28"/>
          <w:szCs w:val="28"/>
          <w:rPrChange w:id="2285" w:author="DAO NAM LY" w:date="2019-07-05T21:05:00Z">
            <w:rPr>
              <w:ins w:id="2286" w:author="DAO NAM LY" w:date="2019-07-05T21:05:00Z"/>
              <w:sz w:val="32"/>
              <w:szCs w:val="32"/>
            </w:rPr>
          </w:rPrChange>
        </w:rPr>
      </w:pPr>
      <w:ins w:id="2287" w:author="DAO NAM LY" w:date="2019-07-05T21:05:00Z">
        <w:r w:rsidRPr="008D234F">
          <w:rPr>
            <w:sz w:val="28"/>
            <w:szCs w:val="28"/>
            <w:rPrChange w:id="2288" w:author="DAO NAM LY" w:date="2019-07-05T21:05:00Z">
              <w:rPr>
                <w:sz w:val="32"/>
                <w:szCs w:val="32"/>
              </w:rPr>
            </w:rPrChange>
          </w:rPr>
          <w:t>B</w:t>
        </w:r>
        <w:r w:rsidRPr="008D234F">
          <w:rPr>
            <w:sz w:val="28"/>
            <w:szCs w:val="28"/>
            <w:lang w:val="vi-VN"/>
            <w:rPrChange w:id="2289" w:author="DAO NAM LY" w:date="2019-07-05T21:05:00Z">
              <w:rPr>
                <w:sz w:val="32"/>
                <w:szCs w:val="32"/>
                <w:lang w:val="vi-VN"/>
              </w:rPr>
            </w:rPrChange>
          </w:rPr>
          <w:t>ư</w:t>
        </w:r>
        <w:r w:rsidRPr="008D234F">
          <w:rPr>
            <w:sz w:val="28"/>
            <w:szCs w:val="28"/>
            <w:rPrChange w:id="2290" w:author="DAO NAM LY" w:date="2019-07-05T21:05:00Z">
              <w:rPr>
                <w:sz w:val="32"/>
                <w:szCs w:val="32"/>
              </w:rPr>
            </w:rPrChange>
          </w:rPr>
          <w:t>ớc 4: chi tiết hóa đ</w:t>
        </w:r>
        <w:r w:rsidRPr="008D234F">
          <w:rPr>
            <w:sz w:val="28"/>
            <w:szCs w:val="28"/>
            <w:lang w:val="vi-VN"/>
            <w:rPrChange w:id="2291" w:author="DAO NAM LY" w:date="2019-07-05T21:05:00Z">
              <w:rPr>
                <w:sz w:val="32"/>
                <w:szCs w:val="32"/>
                <w:lang w:val="vi-VN"/>
              </w:rPr>
            </w:rPrChange>
          </w:rPr>
          <w:t>ơ</w:t>
        </w:r>
        <w:r w:rsidRPr="008D234F">
          <w:rPr>
            <w:sz w:val="28"/>
            <w:szCs w:val="28"/>
            <w:rPrChange w:id="2292" w:author="DAO NAM LY" w:date="2019-07-05T21:05:00Z">
              <w:rPr>
                <w:sz w:val="32"/>
                <w:szCs w:val="32"/>
              </w:rPr>
            </w:rPrChange>
          </w:rPr>
          <w:t>n thuốc đã sử dụng và tiền thuốc+khám</w:t>
        </w:r>
      </w:ins>
    </w:p>
    <w:p w14:paraId="54F0ADB1" w14:textId="77777777" w:rsidR="008D234F" w:rsidRPr="008D234F" w:rsidRDefault="008D234F" w:rsidP="008D234F">
      <w:pPr>
        <w:numPr>
          <w:ilvl w:val="0"/>
          <w:numId w:val="26"/>
        </w:numPr>
        <w:rPr>
          <w:ins w:id="2293" w:author="DAO NAM LY" w:date="2019-07-05T21:05:00Z"/>
          <w:sz w:val="28"/>
          <w:szCs w:val="28"/>
          <w:rPrChange w:id="2294" w:author="DAO NAM LY" w:date="2019-07-05T21:05:00Z">
            <w:rPr>
              <w:ins w:id="2295" w:author="DAO NAM LY" w:date="2019-07-05T21:05:00Z"/>
              <w:sz w:val="32"/>
              <w:szCs w:val="32"/>
            </w:rPr>
          </w:rPrChange>
        </w:rPr>
      </w:pPr>
      <w:ins w:id="2296" w:author="DAO NAM LY" w:date="2019-07-05T21:05:00Z">
        <w:r w:rsidRPr="008D234F">
          <w:rPr>
            <w:sz w:val="28"/>
            <w:szCs w:val="28"/>
            <w:rPrChange w:id="2297" w:author="DAO NAM LY" w:date="2019-07-05T21:05:00Z">
              <w:rPr>
                <w:sz w:val="32"/>
                <w:szCs w:val="32"/>
              </w:rPr>
            </w:rPrChange>
          </w:rPr>
          <w:t>Bước 5: đối chiếu ngày khám, họ tên với danh sách bệnh nhân</w:t>
        </w:r>
      </w:ins>
    </w:p>
    <w:p w14:paraId="3044443B" w14:textId="77777777" w:rsidR="008D234F" w:rsidRPr="008D234F" w:rsidRDefault="008D234F" w:rsidP="008D234F">
      <w:pPr>
        <w:numPr>
          <w:ilvl w:val="0"/>
          <w:numId w:val="26"/>
        </w:numPr>
        <w:rPr>
          <w:ins w:id="2298" w:author="DAO NAM LY" w:date="2019-07-05T21:05:00Z"/>
          <w:sz w:val="28"/>
          <w:szCs w:val="28"/>
          <w:rPrChange w:id="2299" w:author="DAO NAM LY" w:date="2019-07-05T21:05:00Z">
            <w:rPr>
              <w:ins w:id="2300" w:author="DAO NAM LY" w:date="2019-07-05T21:05:00Z"/>
              <w:sz w:val="32"/>
              <w:szCs w:val="32"/>
            </w:rPr>
          </w:rPrChange>
        </w:rPr>
      </w:pPr>
      <w:ins w:id="2301" w:author="DAO NAM LY" w:date="2019-07-05T21:05:00Z">
        <w:r w:rsidRPr="008D234F">
          <w:rPr>
            <w:sz w:val="28"/>
            <w:szCs w:val="28"/>
            <w:rPrChange w:id="2302" w:author="DAO NAM LY" w:date="2019-07-05T21:05:00Z">
              <w:rPr>
                <w:sz w:val="32"/>
                <w:szCs w:val="32"/>
              </w:rPr>
            </w:rPrChange>
          </w:rPr>
          <w:t xml:space="preserve">Bước 6: nếu đối chiếu không thỏa thì hiển thị lỗi </w:t>
        </w:r>
      </w:ins>
    </w:p>
    <w:p w14:paraId="45FA589C" w14:textId="77777777" w:rsidR="008D234F" w:rsidRPr="008D234F" w:rsidRDefault="008D234F" w:rsidP="008D234F">
      <w:pPr>
        <w:numPr>
          <w:ilvl w:val="0"/>
          <w:numId w:val="26"/>
        </w:numPr>
        <w:rPr>
          <w:ins w:id="2303" w:author="DAO NAM LY" w:date="2019-07-05T21:05:00Z"/>
          <w:sz w:val="28"/>
          <w:szCs w:val="28"/>
          <w:rPrChange w:id="2304" w:author="DAO NAM LY" w:date="2019-07-05T21:05:00Z">
            <w:rPr>
              <w:ins w:id="2305" w:author="DAO NAM LY" w:date="2019-07-05T21:05:00Z"/>
              <w:sz w:val="32"/>
              <w:szCs w:val="32"/>
            </w:rPr>
          </w:rPrChange>
        </w:rPr>
      </w:pPr>
      <w:ins w:id="2306" w:author="DAO NAM LY" w:date="2019-07-05T21:05:00Z">
        <w:r w:rsidRPr="008D234F">
          <w:rPr>
            <w:sz w:val="28"/>
            <w:szCs w:val="28"/>
            <w:rPrChange w:id="2307" w:author="DAO NAM LY" w:date="2019-07-05T21:05:00Z">
              <w:rPr>
                <w:sz w:val="32"/>
                <w:szCs w:val="32"/>
              </w:rPr>
            </w:rPrChange>
          </w:rPr>
          <w:t>Bước 7: lưu D4 xuống bộ nhớ phụ</w:t>
        </w:r>
      </w:ins>
    </w:p>
    <w:p w14:paraId="302635F5" w14:textId="77777777" w:rsidR="008D234F" w:rsidRPr="008D234F" w:rsidRDefault="008D234F" w:rsidP="008D234F">
      <w:pPr>
        <w:numPr>
          <w:ilvl w:val="0"/>
          <w:numId w:val="26"/>
        </w:numPr>
        <w:rPr>
          <w:ins w:id="2308" w:author="DAO NAM LY" w:date="2019-07-05T21:05:00Z"/>
          <w:sz w:val="28"/>
          <w:szCs w:val="28"/>
          <w:rPrChange w:id="2309" w:author="DAO NAM LY" w:date="2019-07-05T21:05:00Z">
            <w:rPr>
              <w:ins w:id="2310" w:author="DAO NAM LY" w:date="2019-07-05T21:05:00Z"/>
              <w:sz w:val="32"/>
              <w:szCs w:val="32"/>
            </w:rPr>
          </w:rPrChange>
        </w:rPr>
      </w:pPr>
      <w:ins w:id="2311" w:author="DAO NAM LY" w:date="2019-07-05T21:05:00Z">
        <w:r w:rsidRPr="008D234F">
          <w:rPr>
            <w:sz w:val="28"/>
            <w:szCs w:val="28"/>
            <w:rPrChange w:id="2312" w:author="DAO NAM LY" w:date="2019-07-05T21:05:00Z">
              <w:rPr>
                <w:sz w:val="32"/>
                <w:szCs w:val="32"/>
              </w:rPr>
            </w:rPrChange>
          </w:rPr>
          <w:t>Bước 8: đóng kết nối dữ liệu</w:t>
        </w:r>
      </w:ins>
    </w:p>
    <w:p w14:paraId="44F0D750" w14:textId="77777777" w:rsidR="008D234F" w:rsidRPr="008D234F" w:rsidRDefault="008D234F" w:rsidP="008D234F">
      <w:pPr>
        <w:numPr>
          <w:ilvl w:val="0"/>
          <w:numId w:val="26"/>
        </w:numPr>
        <w:rPr>
          <w:ins w:id="2313" w:author="DAO NAM LY" w:date="2019-07-05T21:05:00Z"/>
          <w:sz w:val="28"/>
          <w:szCs w:val="28"/>
          <w:rPrChange w:id="2314" w:author="DAO NAM LY" w:date="2019-07-05T21:05:00Z">
            <w:rPr>
              <w:ins w:id="2315" w:author="DAO NAM LY" w:date="2019-07-05T21:05:00Z"/>
              <w:sz w:val="32"/>
              <w:szCs w:val="32"/>
            </w:rPr>
          </w:rPrChange>
        </w:rPr>
      </w:pPr>
      <w:ins w:id="2316" w:author="DAO NAM LY" w:date="2019-07-05T21:05:00Z">
        <w:r w:rsidRPr="008D234F">
          <w:rPr>
            <w:sz w:val="28"/>
            <w:szCs w:val="28"/>
            <w:rPrChange w:id="2317" w:author="DAO NAM LY" w:date="2019-07-05T21:05:00Z">
              <w:rPr>
                <w:sz w:val="32"/>
                <w:szCs w:val="32"/>
              </w:rPr>
            </w:rPrChange>
          </w:rPr>
          <w:t>Bước 9: kết thúc.</w:t>
        </w:r>
      </w:ins>
    </w:p>
    <w:p w14:paraId="00C404D5" w14:textId="77777777" w:rsidR="008D234F" w:rsidRPr="008D234F" w:rsidRDefault="008D234F">
      <w:pPr>
        <w:rPr>
          <w:ins w:id="2318" w:author="Ngo Vi" w:date="2019-07-05T18:11:00Z"/>
          <w:sz w:val="32"/>
          <w:szCs w:val="32"/>
          <w:rPrChange w:id="2319" w:author="DAO NAM LY" w:date="2019-07-05T21:04:00Z">
            <w:rPr>
              <w:ins w:id="2320" w:author="Ngo Vi" w:date="2019-07-05T18:11:00Z"/>
            </w:rPr>
          </w:rPrChange>
        </w:rPr>
        <w:pPrChange w:id="2321" w:author="DAO NAM LY" w:date="2019-07-05T21:04:00Z">
          <w:pPr>
            <w:pStyle w:val="ListParagraph"/>
            <w:numPr>
              <w:numId w:val="11"/>
            </w:numPr>
            <w:ind w:left="1080" w:hanging="360"/>
          </w:pPr>
        </w:pPrChange>
      </w:pPr>
    </w:p>
    <w:p w14:paraId="04BF1E22" w14:textId="574362EB" w:rsidR="008B6860" w:rsidRPr="008D234F" w:rsidDel="008D234F" w:rsidRDefault="008B6860" w:rsidP="008B6860">
      <w:pPr>
        <w:pStyle w:val="ListParagraph"/>
        <w:ind w:left="1080"/>
        <w:rPr>
          <w:ins w:id="2322" w:author="Ngo Vi" w:date="2019-07-05T18:12:00Z"/>
          <w:del w:id="2323" w:author="DAO NAM LY" w:date="2019-07-05T21:04:00Z"/>
          <w:sz w:val="32"/>
          <w:szCs w:val="32"/>
          <w:rPrChange w:id="2324" w:author="DAO NAM LY" w:date="2019-07-05T21:04:00Z">
            <w:rPr>
              <w:ins w:id="2325" w:author="Ngo Vi" w:date="2019-07-05T18:12:00Z"/>
              <w:del w:id="2326" w:author="DAO NAM LY" w:date="2019-07-05T21:04:00Z"/>
            </w:rPr>
          </w:rPrChange>
        </w:rPr>
      </w:pPr>
      <w:ins w:id="2327" w:author="Ngo Vi" w:date="2019-07-05T18:12:00Z">
        <w:del w:id="2328" w:author="DAO NAM LY" w:date="2019-07-05T21:04:00Z">
          <w:r w:rsidRPr="008D234F" w:rsidDel="008D234F">
            <w:rPr>
              <w:noProof/>
              <w:sz w:val="32"/>
              <w:szCs w:val="32"/>
              <w:rPrChange w:id="2329" w:author="DAO NAM LY" w:date="2019-07-05T21:04:00Z">
                <w:rPr>
                  <w:noProof/>
                </w:rPr>
              </w:rPrChange>
            </w:rPr>
            <w:drawing>
              <wp:inline distT="0" distB="0" distL="0" distR="0" wp14:anchorId="16028910" wp14:editId="2E8F3AB6">
                <wp:extent cx="3110906" cy="19812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4482" cy="1989846"/>
                        </a:xfrm>
                        <a:prstGeom prst="rect">
                          <a:avLst/>
                        </a:prstGeom>
                      </pic:spPr>
                    </pic:pic>
                  </a:graphicData>
                </a:graphic>
              </wp:inline>
            </w:drawing>
          </w:r>
        </w:del>
      </w:ins>
    </w:p>
    <w:p w14:paraId="24D7C906" w14:textId="58CFF935" w:rsidR="00377256" w:rsidRPr="008D234F" w:rsidDel="008D234F" w:rsidRDefault="00377256" w:rsidP="00377256">
      <w:pPr>
        <w:pStyle w:val="ListParagraph"/>
        <w:ind w:left="1080"/>
        <w:rPr>
          <w:ins w:id="2330" w:author="Ngo Vi" w:date="2019-07-05T18:12:00Z"/>
          <w:del w:id="2331" w:author="DAO NAM LY" w:date="2019-07-05T21:04:00Z"/>
          <w:sz w:val="32"/>
          <w:szCs w:val="32"/>
          <w:rPrChange w:id="2332" w:author="DAO NAM LY" w:date="2019-07-05T21:04:00Z">
            <w:rPr>
              <w:ins w:id="2333" w:author="Ngo Vi" w:date="2019-07-05T18:12:00Z"/>
              <w:del w:id="2334" w:author="DAO NAM LY" w:date="2019-07-05T21:04:00Z"/>
            </w:rPr>
          </w:rPrChange>
        </w:rPr>
      </w:pPr>
      <w:ins w:id="2335" w:author="Ngo Vi" w:date="2019-07-05T18:12:00Z">
        <w:del w:id="2336" w:author="DAO NAM LY" w:date="2019-07-05T21:04:00Z">
          <w:r w:rsidRPr="008D234F" w:rsidDel="008D234F">
            <w:rPr>
              <w:sz w:val="32"/>
              <w:szCs w:val="32"/>
              <w:rPrChange w:id="2337" w:author="DAO NAM LY" w:date="2019-07-05T21:04:00Z">
                <w:rPr/>
              </w:rPrChange>
            </w:rPr>
            <w:delText>D1: Thông tin về bệnh nhân như họ tên, ngày khám,tiền khám, tiền thuốc</w:delText>
          </w:r>
        </w:del>
      </w:ins>
    </w:p>
    <w:p w14:paraId="0547AF38" w14:textId="1743EED9" w:rsidR="00377256" w:rsidRPr="008D234F" w:rsidDel="008D234F" w:rsidRDefault="00377256" w:rsidP="00377256">
      <w:pPr>
        <w:pStyle w:val="ListParagraph"/>
        <w:ind w:left="1080"/>
        <w:rPr>
          <w:ins w:id="2338" w:author="Ngo Vi" w:date="2019-07-05T18:12:00Z"/>
          <w:del w:id="2339" w:author="DAO NAM LY" w:date="2019-07-05T21:04:00Z"/>
          <w:sz w:val="32"/>
          <w:szCs w:val="32"/>
          <w:rPrChange w:id="2340" w:author="DAO NAM LY" w:date="2019-07-05T21:04:00Z">
            <w:rPr>
              <w:ins w:id="2341" w:author="Ngo Vi" w:date="2019-07-05T18:12:00Z"/>
              <w:del w:id="2342" w:author="DAO NAM LY" w:date="2019-07-05T21:04:00Z"/>
            </w:rPr>
          </w:rPrChange>
        </w:rPr>
      </w:pPr>
      <w:ins w:id="2343" w:author="Ngo Vi" w:date="2019-07-05T18:12:00Z">
        <w:del w:id="2344" w:author="DAO NAM LY" w:date="2019-07-05T21:04:00Z">
          <w:r w:rsidRPr="008D234F" w:rsidDel="008D234F">
            <w:rPr>
              <w:sz w:val="32"/>
              <w:szCs w:val="32"/>
              <w:rPrChange w:id="2345" w:author="DAO NAM LY" w:date="2019-07-05T21:04:00Z">
                <w:rPr/>
              </w:rPrChange>
            </w:rPr>
            <w:delText>D2: Không có</w:delText>
          </w:r>
        </w:del>
      </w:ins>
    </w:p>
    <w:p w14:paraId="2A19A820" w14:textId="7D8E7285" w:rsidR="00377256" w:rsidRPr="008D234F" w:rsidDel="008D234F" w:rsidRDefault="00377256" w:rsidP="00377256">
      <w:pPr>
        <w:pStyle w:val="ListParagraph"/>
        <w:ind w:left="1080"/>
        <w:rPr>
          <w:ins w:id="2346" w:author="Ngo Vi" w:date="2019-07-05T18:12:00Z"/>
          <w:del w:id="2347" w:author="DAO NAM LY" w:date="2019-07-05T21:04:00Z"/>
          <w:sz w:val="32"/>
          <w:szCs w:val="32"/>
          <w:rPrChange w:id="2348" w:author="DAO NAM LY" w:date="2019-07-05T21:04:00Z">
            <w:rPr>
              <w:ins w:id="2349" w:author="Ngo Vi" w:date="2019-07-05T18:12:00Z"/>
              <w:del w:id="2350" w:author="DAO NAM LY" w:date="2019-07-05T21:04:00Z"/>
            </w:rPr>
          </w:rPrChange>
        </w:rPr>
      </w:pPr>
      <w:ins w:id="2351" w:author="Ngo Vi" w:date="2019-07-05T18:12:00Z">
        <w:del w:id="2352" w:author="DAO NAM LY" w:date="2019-07-05T21:04:00Z">
          <w:r w:rsidRPr="008D234F" w:rsidDel="008D234F">
            <w:rPr>
              <w:sz w:val="32"/>
              <w:szCs w:val="32"/>
              <w:rPrChange w:id="2353" w:author="DAO NAM LY" w:date="2019-07-05T21:04:00Z">
                <w:rPr/>
              </w:rPrChange>
            </w:rPr>
            <w:delText>D3: Danh sách bệnh nhân,phiếu khám bệnh, tiền khám mặc định, đơn giá thuốc,</w:delText>
          </w:r>
        </w:del>
      </w:ins>
    </w:p>
    <w:p w14:paraId="3553909E" w14:textId="26E572A2" w:rsidR="00377256" w:rsidRPr="008D234F" w:rsidDel="008D234F" w:rsidRDefault="00377256" w:rsidP="00377256">
      <w:pPr>
        <w:pStyle w:val="ListParagraph"/>
        <w:ind w:left="1080"/>
        <w:rPr>
          <w:ins w:id="2354" w:author="Ngo Vi" w:date="2019-07-05T18:12:00Z"/>
          <w:del w:id="2355" w:author="DAO NAM LY" w:date="2019-07-05T21:04:00Z"/>
          <w:sz w:val="32"/>
          <w:szCs w:val="32"/>
          <w:rPrChange w:id="2356" w:author="DAO NAM LY" w:date="2019-07-05T21:04:00Z">
            <w:rPr>
              <w:ins w:id="2357" w:author="Ngo Vi" w:date="2019-07-05T18:12:00Z"/>
              <w:del w:id="2358" w:author="DAO NAM LY" w:date="2019-07-05T21:04:00Z"/>
            </w:rPr>
          </w:rPrChange>
        </w:rPr>
      </w:pPr>
      <w:ins w:id="2359" w:author="Ngo Vi" w:date="2019-07-05T18:12:00Z">
        <w:del w:id="2360" w:author="DAO NAM LY" w:date="2019-07-05T21:04:00Z">
          <w:r w:rsidRPr="008D234F" w:rsidDel="008D234F">
            <w:rPr>
              <w:sz w:val="32"/>
              <w:szCs w:val="32"/>
              <w:rPrChange w:id="2361" w:author="DAO NAM LY" w:date="2019-07-05T21:04:00Z">
                <w:rPr/>
              </w:rPrChange>
            </w:rPr>
            <w:delText>D4: D1</w:delText>
          </w:r>
        </w:del>
      </w:ins>
    </w:p>
    <w:p w14:paraId="61DFD1B1" w14:textId="75BD709A" w:rsidR="00377256" w:rsidRPr="008D234F" w:rsidDel="008D234F" w:rsidRDefault="00377256" w:rsidP="00377256">
      <w:pPr>
        <w:pStyle w:val="ListParagraph"/>
        <w:ind w:left="1080"/>
        <w:rPr>
          <w:ins w:id="2362" w:author="Ngo Vi" w:date="2019-07-05T18:12:00Z"/>
          <w:del w:id="2363" w:author="DAO NAM LY" w:date="2019-07-05T21:04:00Z"/>
          <w:sz w:val="32"/>
          <w:szCs w:val="32"/>
          <w:rPrChange w:id="2364" w:author="DAO NAM LY" w:date="2019-07-05T21:04:00Z">
            <w:rPr>
              <w:ins w:id="2365" w:author="Ngo Vi" w:date="2019-07-05T18:12:00Z"/>
              <w:del w:id="2366" w:author="DAO NAM LY" w:date="2019-07-05T21:04:00Z"/>
            </w:rPr>
          </w:rPrChange>
        </w:rPr>
      </w:pPr>
      <w:ins w:id="2367" w:author="Ngo Vi" w:date="2019-07-05T18:12:00Z">
        <w:del w:id="2368" w:author="DAO NAM LY" w:date="2019-07-05T21:04:00Z">
          <w:r w:rsidRPr="008D234F" w:rsidDel="008D234F">
            <w:rPr>
              <w:sz w:val="32"/>
              <w:szCs w:val="32"/>
              <w:rPrChange w:id="2369" w:author="DAO NAM LY" w:date="2019-07-05T21:04:00Z">
                <w:rPr/>
              </w:rPrChange>
            </w:rPr>
            <w:delText>D5: D6</w:delText>
          </w:r>
        </w:del>
      </w:ins>
    </w:p>
    <w:p w14:paraId="627C5A66" w14:textId="2A0B4960" w:rsidR="00377256" w:rsidRPr="008D234F" w:rsidDel="008D234F" w:rsidRDefault="00377256" w:rsidP="00377256">
      <w:pPr>
        <w:pStyle w:val="ListParagraph"/>
        <w:ind w:left="1080"/>
        <w:rPr>
          <w:ins w:id="2370" w:author="Ngo Vi" w:date="2019-07-05T18:12:00Z"/>
          <w:del w:id="2371" w:author="DAO NAM LY" w:date="2019-07-05T21:04:00Z"/>
          <w:sz w:val="32"/>
          <w:szCs w:val="32"/>
          <w:rPrChange w:id="2372" w:author="DAO NAM LY" w:date="2019-07-05T21:04:00Z">
            <w:rPr>
              <w:ins w:id="2373" w:author="Ngo Vi" w:date="2019-07-05T18:12:00Z"/>
              <w:del w:id="2374" w:author="DAO NAM LY" w:date="2019-07-05T21:04:00Z"/>
            </w:rPr>
          </w:rPrChange>
        </w:rPr>
      </w:pPr>
      <w:ins w:id="2375" w:author="Ngo Vi" w:date="2019-07-05T18:12:00Z">
        <w:del w:id="2376" w:author="DAO NAM LY" w:date="2019-07-05T21:04:00Z">
          <w:r w:rsidRPr="008D234F" w:rsidDel="008D234F">
            <w:rPr>
              <w:sz w:val="32"/>
              <w:szCs w:val="32"/>
              <w:rPrChange w:id="2377" w:author="DAO NAM LY" w:date="2019-07-05T21:04:00Z">
                <w:rPr/>
              </w:rPrChange>
            </w:rPr>
            <w:delText>D6: Hóa đơn thanh toán phí khám chữa bệnh, tiền thuốc…</w:delText>
          </w:r>
        </w:del>
      </w:ins>
    </w:p>
    <w:p w14:paraId="24182221" w14:textId="5ED7B2B1" w:rsidR="00377256" w:rsidRPr="008D234F" w:rsidDel="008D234F" w:rsidRDefault="00377256" w:rsidP="00377256">
      <w:pPr>
        <w:pStyle w:val="ListParagraph"/>
        <w:numPr>
          <w:ilvl w:val="0"/>
          <w:numId w:val="16"/>
        </w:numPr>
        <w:rPr>
          <w:ins w:id="2378" w:author="Ngo Vi" w:date="2019-07-05T18:12:00Z"/>
          <w:del w:id="2379" w:author="DAO NAM LY" w:date="2019-07-05T21:04:00Z"/>
          <w:sz w:val="32"/>
          <w:szCs w:val="32"/>
          <w:rPrChange w:id="2380" w:author="DAO NAM LY" w:date="2019-07-05T21:04:00Z">
            <w:rPr>
              <w:ins w:id="2381" w:author="Ngo Vi" w:date="2019-07-05T18:12:00Z"/>
              <w:del w:id="2382" w:author="DAO NAM LY" w:date="2019-07-05T21:04:00Z"/>
            </w:rPr>
          </w:rPrChange>
        </w:rPr>
      </w:pPr>
      <w:ins w:id="2383" w:author="Ngo Vi" w:date="2019-07-05T18:12:00Z">
        <w:del w:id="2384" w:author="DAO NAM LY" w:date="2019-07-05T21:04:00Z">
          <w:r w:rsidRPr="008D234F" w:rsidDel="008D234F">
            <w:rPr>
              <w:sz w:val="32"/>
              <w:szCs w:val="32"/>
              <w:rPrChange w:id="2385" w:author="DAO NAM LY" w:date="2019-07-05T21:04:00Z">
                <w:rPr/>
              </w:rPrChange>
            </w:rPr>
            <w:delText>Bước 1: kết nối dữ liệu</w:delText>
          </w:r>
        </w:del>
      </w:ins>
    </w:p>
    <w:p w14:paraId="4CE224ED" w14:textId="55B2CCC3" w:rsidR="00377256" w:rsidRPr="008D234F" w:rsidDel="008D234F" w:rsidRDefault="00377256" w:rsidP="00377256">
      <w:pPr>
        <w:pStyle w:val="ListParagraph"/>
        <w:numPr>
          <w:ilvl w:val="0"/>
          <w:numId w:val="16"/>
        </w:numPr>
        <w:rPr>
          <w:ins w:id="2386" w:author="Ngo Vi" w:date="2019-07-05T18:12:00Z"/>
          <w:del w:id="2387" w:author="DAO NAM LY" w:date="2019-07-05T21:04:00Z"/>
          <w:sz w:val="32"/>
          <w:szCs w:val="32"/>
          <w:rPrChange w:id="2388" w:author="DAO NAM LY" w:date="2019-07-05T21:04:00Z">
            <w:rPr>
              <w:ins w:id="2389" w:author="Ngo Vi" w:date="2019-07-05T18:12:00Z"/>
              <w:del w:id="2390" w:author="DAO NAM LY" w:date="2019-07-05T21:04:00Z"/>
            </w:rPr>
          </w:rPrChange>
        </w:rPr>
      </w:pPr>
      <w:ins w:id="2391" w:author="Ngo Vi" w:date="2019-07-05T18:12:00Z">
        <w:del w:id="2392" w:author="DAO NAM LY" w:date="2019-07-05T21:04:00Z">
          <w:r w:rsidRPr="008D234F" w:rsidDel="008D234F">
            <w:rPr>
              <w:sz w:val="32"/>
              <w:szCs w:val="32"/>
              <w:rPrChange w:id="2393" w:author="DAO NAM LY" w:date="2019-07-05T21:04:00Z">
                <w:rPr/>
              </w:rPrChange>
            </w:rPr>
            <w:delText>Bước 2: nhận D1 từ người dùng</w:delText>
          </w:r>
        </w:del>
      </w:ins>
    </w:p>
    <w:p w14:paraId="1AAF893E" w14:textId="55DDA70E" w:rsidR="00377256" w:rsidRPr="008D234F" w:rsidDel="008D234F" w:rsidRDefault="00377256" w:rsidP="00377256">
      <w:pPr>
        <w:pStyle w:val="ListParagraph"/>
        <w:numPr>
          <w:ilvl w:val="0"/>
          <w:numId w:val="16"/>
        </w:numPr>
        <w:rPr>
          <w:ins w:id="2394" w:author="Ngo Vi" w:date="2019-07-05T18:12:00Z"/>
          <w:del w:id="2395" w:author="DAO NAM LY" w:date="2019-07-05T21:04:00Z"/>
          <w:sz w:val="32"/>
          <w:szCs w:val="32"/>
          <w:rPrChange w:id="2396" w:author="DAO NAM LY" w:date="2019-07-05T21:04:00Z">
            <w:rPr>
              <w:ins w:id="2397" w:author="Ngo Vi" w:date="2019-07-05T18:12:00Z"/>
              <w:del w:id="2398" w:author="DAO NAM LY" w:date="2019-07-05T21:04:00Z"/>
            </w:rPr>
          </w:rPrChange>
        </w:rPr>
      </w:pPr>
      <w:ins w:id="2399" w:author="Ngo Vi" w:date="2019-07-05T18:12:00Z">
        <w:del w:id="2400" w:author="DAO NAM LY" w:date="2019-07-05T21:04:00Z">
          <w:r w:rsidRPr="008D234F" w:rsidDel="008D234F">
            <w:rPr>
              <w:sz w:val="32"/>
              <w:szCs w:val="32"/>
              <w:rPrChange w:id="2401" w:author="DAO NAM LY" w:date="2019-07-05T21:04:00Z">
                <w:rPr/>
              </w:rPrChange>
            </w:rPr>
            <w:delText>Bước 3: đọc D3 từ bộ nhớ phụ</w:delText>
          </w:r>
        </w:del>
      </w:ins>
    </w:p>
    <w:p w14:paraId="5B30CDA3" w14:textId="38D4CBA6" w:rsidR="00377256" w:rsidRPr="008D234F" w:rsidDel="008D234F" w:rsidRDefault="00377256" w:rsidP="00377256">
      <w:pPr>
        <w:pStyle w:val="ListParagraph"/>
        <w:numPr>
          <w:ilvl w:val="0"/>
          <w:numId w:val="16"/>
        </w:numPr>
        <w:rPr>
          <w:ins w:id="2402" w:author="Ngo Vi" w:date="2019-07-05T18:12:00Z"/>
          <w:del w:id="2403" w:author="DAO NAM LY" w:date="2019-07-05T21:04:00Z"/>
          <w:sz w:val="32"/>
          <w:szCs w:val="32"/>
          <w:rPrChange w:id="2404" w:author="DAO NAM LY" w:date="2019-07-05T21:04:00Z">
            <w:rPr>
              <w:ins w:id="2405" w:author="Ngo Vi" w:date="2019-07-05T18:12:00Z"/>
              <w:del w:id="2406" w:author="DAO NAM LY" w:date="2019-07-05T21:04:00Z"/>
            </w:rPr>
          </w:rPrChange>
        </w:rPr>
      </w:pPr>
      <w:ins w:id="2407" w:author="Ngo Vi" w:date="2019-07-05T18:12:00Z">
        <w:del w:id="2408" w:author="DAO NAM LY" w:date="2019-07-05T21:04:00Z">
          <w:r w:rsidRPr="008D234F" w:rsidDel="008D234F">
            <w:rPr>
              <w:sz w:val="32"/>
              <w:szCs w:val="32"/>
              <w:rPrChange w:id="2409" w:author="DAO NAM LY" w:date="2019-07-05T21:04:00Z">
                <w:rPr/>
              </w:rPrChange>
            </w:rPr>
            <w:delText>Bước 4: đối chiếu ngày khám, họ tên với danh sách bệnh nhân</w:delText>
          </w:r>
        </w:del>
      </w:ins>
    </w:p>
    <w:p w14:paraId="7A4DD64E" w14:textId="6D469244" w:rsidR="00377256" w:rsidRPr="008D234F" w:rsidDel="008D234F" w:rsidRDefault="00377256" w:rsidP="00377256">
      <w:pPr>
        <w:pStyle w:val="ListParagraph"/>
        <w:numPr>
          <w:ilvl w:val="0"/>
          <w:numId w:val="16"/>
        </w:numPr>
        <w:rPr>
          <w:ins w:id="2410" w:author="Ngo Vi" w:date="2019-07-05T18:12:00Z"/>
          <w:del w:id="2411" w:author="DAO NAM LY" w:date="2019-07-05T21:04:00Z"/>
          <w:sz w:val="32"/>
          <w:szCs w:val="32"/>
          <w:rPrChange w:id="2412" w:author="DAO NAM LY" w:date="2019-07-05T21:04:00Z">
            <w:rPr>
              <w:ins w:id="2413" w:author="Ngo Vi" w:date="2019-07-05T18:12:00Z"/>
              <w:del w:id="2414" w:author="DAO NAM LY" w:date="2019-07-05T21:04:00Z"/>
            </w:rPr>
          </w:rPrChange>
        </w:rPr>
      </w:pPr>
      <w:ins w:id="2415" w:author="Ngo Vi" w:date="2019-07-05T18:12:00Z">
        <w:del w:id="2416" w:author="DAO NAM LY" w:date="2019-07-05T21:04:00Z">
          <w:r w:rsidRPr="008D234F" w:rsidDel="008D234F">
            <w:rPr>
              <w:sz w:val="32"/>
              <w:szCs w:val="32"/>
              <w:rPrChange w:id="2417" w:author="DAO NAM LY" w:date="2019-07-05T21:04:00Z">
                <w:rPr/>
              </w:rPrChange>
            </w:rPr>
            <w:delText xml:space="preserve">Bước 5: nếu đối chiếu không thỏa thì hiển thị lỗi </w:delText>
          </w:r>
        </w:del>
      </w:ins>
    </w:p>
    <w:p w14:paraId="1723645A" w14:textId="302F2CBF" w:rsidR="00377256" w:rsidRPr="008D234F" w:rsidDel="008D234F" w:rsidRDefault="00377256" w:rsidP="00377256">
      <w:pPr>
        <w:pStyle w:val="ListParagraph"/>
        <w:numPr>
          <w:ilvl w:val="0"/>
          <w:numId w:val="16"/>
        </w:numPr>
        <w:rPr>
          <w:ins w:id="2418" w:author="Ngo Vi" w:date="2019-07-05T18:12:00Z"/>
          <w:del w:id="2419" w:author="DAO NAM LY" w:date="2019-07-05T21:04:00Z"/>
          <w:sz w:val="32"/>
          <w:szCs w:val="32"/>
          <w:rPrChange w:id="2420" w:author="DAO NAM LY" w:date="2019-07-05T21:04:00Z">
            <w:rPr>
              <w:ins w:id="2421" w:author="Ngo Vi" w:date="2019-07-05T18:12:00Z"/>
              <w:del w:id="2422" w:author="DAO NAM LY" w:date="2019-07-05T21:04:00Z"/>
            </w:rPr>
          </w:rPrChange>
        </w:rPr>
      </w:pPr>
      <w:ins w:id="2423" w:author="Ngo Vi" w:date="2019-07-05T18:12:00Z">
        <w:del w:id="2424" w:author="DAO NAM LY" w:date="2019-07-05T21:04:00Z">
          <w:r w:rsidRPr="008D234F" w:rsidDel="008D234F">
            <w:rPr>
              <w:sz w:val="32"/>
              <w:szCs w:val="32"/>
              <w:rPrChange w:id="2425" w:author="DAO NAM LY" w:date="2019-07-05T21:04:00Z">
                <w:rPr/>
              </w:rPrChange>
            </w:rPr>
            <w:delText>Bước 6: lưu D4 xuống bộ nhớ phụ</w:delText>
          </w:r>
        </w:del>
      </w:ins>
    </w:p>
    <w:p w14:paraId="43CD8778" w14:textId="1333E848" w:rsidR="00377256" w:rsidRPr="008D234F" w:rsidDel="008D234F" w:rsidRDefault="00377256" w:rsidP="00377256">
      <w:pPr>
        <w:pStyle w:val="ListParagraph"/>
        <w:numPr>
          <w:ilvl w:val="0"/>
          <w:numId w:val="16"/>
        </w:numPr>
        <w:rPr>
          <w:ins w:id="2426" w:author="Ngo Vi" w:date="2019-07-05T18:12:00Z"/>
          <w:del w:id="2427" w:author="DAO NAM LY" w:date="2019-07-05T21:04:00Z"/>
          <w:sz w:val="32"/>
          <w:szCs w:val="32"/>
          <w:rPrChange w:id="2428" w:author="DAO NAM LY" w:date="2019-07-05T21:04:00Z">
            <w:rPr>
              <w:ins w:id="2429" w:author="Ngo Vi" w:date="2019-07-05T18:12:00Z"/>
              <w:del w:id="2430" w:author="DAO NAM LY" w:date="2019-07-05T21:04:00Z"/>
            </w:rPr>
          </w:rPrChange>
        </w:rPr>
      </w:pPr>
      <w:ins w:id="2431" w:author="Ngo Vi" w:date="2019-07-05T18:12:00Z">
        <w:del w:id="2432" w:author="DAO NAM LY" w:date="2019-07-05T21:04:00Z">
          <w:r w:rsidRPr="008D234F" w:rsidDel="008D234F">
            <w:rPr>
              <w:sz w:val="32"/>
              <w:szCs w:val="32"/>
              <w:rPrChange w:id="2433" w:author="DAO NAM LY" w:date="2019-07-05T21:04:00Z">
                <w:rPr/>
              </w:rPrChange>
            </w:rPr>
            <w:delText>Bước 7: xuất D5 ra máy in</w:delText>
          </w:r>
        </w:del>
      </w:ins>
    </w:p>
    <w:p w14:paraId="3ED2D7F7" w14:textId="51DFDFA9" w:rsidR="00377256" w:rsidRPr="008D234F" w:rsidDel="008D234F" w:rsidRDefault="00377256" w:rsidP="00377256">
      <w:pPr>
        <w:pStyle w:val="ListParagraph"/>
        <w:numPr>
          <w:ilvl w:val="0"/>
          <w:numId w:val="16"/>
        </w:numPr>
        <w:rPr>
          <w:ins w:id="2434" w:author="Ngo Vi" w:date="2019-07-05T18:12:00Z"/>
          <w:del w:id="2435" w:author="DAO NAM LY" w:date="2019-07-05T21:04:00Z"/>
          <w:sz w:val="32"/>
          <w:szCs w:val="32"/>
          <w:rPrChange w:id="2436" w:author="DAO NAM LY" w:date="2019-07-05T21:04:00Z">
            <w:rPr>
              <w:ins w:id="2437" w:author="Ngo Vi" w:date="2019-07-05T18:12:00Z"/>
              <w:del w:id="2438" w:author="DAO NAM LY" w:date="2019-07-05T21:04:00Z"/>
            </w:rPr>
          </w:rPrChange>
        </w:rPr>
      </w:pPr>
      <w:ins w:id="2439" w:author="Ngo Vi" w:date="2019-07-05T18:12:00Z">
        <w:del w:id="2440" w:author="DAO NAM LY" w:date="2019-07-05T21:04:00Z">
          <w:r w:rsidRPr="008D234F" w:rsidDel="008D234F">
            <w:rPr>
              <w:sz w:val="32"/>
              <w:szCs w:val="32"/>
              <w:rPrChange w:id="2441" w:author="DAO NAM LY" w:date="2019-07-05T21:04:00Z">
                <w:rPr/>
              </w:rPrChange>
            </w:rPr>
            <w:delText>Bước 8: đóng kết nối dữ liệu</w:delText>
          </w:r>
        </w:del>
      </w:ins>
    </w:p>
    <w:p w14:paraId="0579EE97" w14:textId="4F8909A2" w:rsidR="00377256" w:rsidRPr="008D234F" w:rsidDel="008D234F" w:rsidRDefault="00377256">
      <w:pPr>
        <w:pStyle w:val="ListParagraph"/>
        <w:numPr>
          <w:ilvl w:val="0"/>
          <w:numId w:val="16"/>
        </w:numPr>
        <w:rPr>
          <w:ins w:id="2442" w:author="Ngo Vi" w:date="2019-07-05T18:10:00Z"/>
          <w:del w:id="2443" w:author="DAO NAM LY" w:date="2019-07-05T21:04:00Z"/>
          <w:sz w:val="32"/>
          <w:szCs w:val="32"/>
          <w:rPrChange w:id="2444" w:author="DAO NAM LY" w:date="2019-07-05T21:04:00Z">
            <w:rPr>
              <w:ins w:id="2445" w:author="Ngo Vi" w:date="2019-07-05T18:10:00Z"/>
              <w:del w:id="2446" w:author="DAO NAM LY" w:date="2019-07-05T21:04:00Z"/>
            </w:rPr>
          </w:rPrChange>
        </w:rPr>
        <w:pPrChange w:id="2447" w:author="Ngo Vi" w:date="2019-07-05T18:12:00Z">
          <w:pPr>
            <w:pStyle w:val="ListParagraph"/>
            <w:numPr>
              <w:numId w:val="11"/>
            </w:numPr>
            <w:ind w:left="1080" w:hanging="360"/>
          </w:pPr>
        </w:pPrChange>
      </w:pPr>
      <w:ins w:id="2448" w:author="Ngo Vi" w:date="2019-07-05T18:12:00Z">
        <w:del w:id="2449" w:author="DAO NAM LY" w:date="2019-07-05T21:04:00Z">
          <w:r w:rsidRPr="008D234F" w:rsidDel="008D234F">
            <w:rPr>
              <w:sz w:val="32"/>
              <w:szCs w:val="32"/>
              <w:rPrChange w:id="2450" w:author="DAO NAM LY" w:date="2019-07-05T21:04:00Z">
                <w:rPr/>
              </w:rPrChange>
            </w:rPr>
            <w:delText>Bước 9: kết thúc.</w:delText>
          </w:r>
        </w:del>
      </w:ins>
    </w:p>
    <w:p w14:paraId="6BD1D1DF" w14:textId="6A2A05AF" w:rsidR="008B6860" w:rsidRPr="008D234F" w:rsidRDefault="008B6860" w:rsidP="008B6860">
      <w:pPr>
        <w:pStyle w:val="ListParagraph"/>
        <w:numPr>
          <w:ilvl w:val="0"/>
          <w:numId w:val="11"/>
        </w:numPr>
        <w:rPr>
          <w:ins w:id="2451" w:author="Ngo Vi" w:date="2019-07-05T18:12:00Z"/>
          <w:sz w:val="32"/>
          <w:szCs w:val="32"/>
          <w:rPrChange w:id="2452" w:author="DAO NAM LY" w:date="2019-07-05T21:04:00Z">
            <w:rPr>
              <w:ins w:id="2453" w:author="Ngo Vi" w:date="2019-07-05T18:12:00Z"/>
            </w:rPr>
          </w:rPrChange>
        </w:rPr>
      </w:pPr>
      <w:ins w:id="2454" w:author="Ngo Vi" w:date="2019-07-05T18:10:00Z">
        <w:r w:rsidRPr="008D234F">
          <w:rPr>
            <w:sz w:val="32"/>
            <w:szCs w:val="32"/>
            <w:rPrChange w:id="2455" w:author="DAO NAM LY" w:date="2019-07-05T21:04:00Z">
              <w:rPr/>
            </w:rPrChange>
          </w:rPr>
          <w:t>Lập báo cáo tháng</w:t>
        </w:r>
      </w:ins>
    </w:p>
    <w:p w14:paraId="6928F02D" w14:textId="44EB2928" w:rsidR="00377256" w:rsidRDefault="008D234F" w:rsidP="008D234F">
      <w:pPr>
        <w:rPr>
          <w:ins w:id="2456" w:author="DAO NAM LY" w:date="2019-07-05T21:05:00Z"/>
        </w:rPr>
      </w:pPr>
      <w:ins w:id="2457" w:author="DAO NAM LY" w:date="2019-07-05T21:05:00Z">
        <w:r>
          <w:rPr>
            <w:noProof/>
          </w:rPr>
          <w:drawing>
            <wp:inline distT="0" distB="0" distL="0" distR="0" wp14:anchorId="7CBC6774" wp14:editId="21153050">
              <wp:extent cx="6475112" cy="4579620"/>
              <wp:effectExtent l="0" t="0" r="1905"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fd_p0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6477" cy="4580585"/>
                      </a:xfrm>
                      <a:prstGeom prst="rect">
                        <a:avLst/>
                      </a:prstGeom>
                    </pic:spPr>
                  </pic:pic>
                </a:graphicData>
              </a:graphic>
            </wp:inline>
          </w:drawing>
        </w:r>
      </w:ins>
      <w:ins w:id="2458" w:author="Ngo Vi" w:date="2019-07-05T18:12:00Z">
        <w:del w:id="2459" w:author="DAO NAM LY" w:date="2019-07-05T21:05:00Z">
          <w:r w:rsidR="00377256" w:rsidDel="008D234F">
            <w:rPr>
              <w:noProof/>
            </w:rPr>
            <w:drawing>
              <wp:inline distT="0" distB="0" distL="0" distR="0" wp14:anchorId="1FF4CAB0" wp14:editId="072CCCA8">
                <wp:extent cx="3032760" cy="1902667"/>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2011" cy="1914744"/>
                        </a:xfrm>
                        <a:prstGeom prst="rect">
                          <a:avLst/>
                        </a:prstGeom>
                      </pic:spPr>
                    </pic:pic>
                  </a:graphicData>
                </a:graphic>
              </wp:inline>
            </w:drawing>
          </w:r>
        </w:del>
      </w:ins>
    </w:p>
    <w:p w14:paraId="7EFFBECC" w14:textId="77777777" w:rsidR="008D234F" w:rsidRPr="009A5936" w:rsidRDefault="008D234F" w:rsidP="008D234F">
      <w:pPr>
        <w:numPr>
          <w:ilvl w:val="0"/>
          <w:numId w:val="27"/>
        </w:numPr>
        <w:rPr>
          <w:ins w:id="2460" w:author="DAO NAM LY" w:date="2019-07-05T21:06:00Z"/>
          <w:sz w:val="28"/>
          <w:szCs w:val="28"/>
          <w:rPrChange w:id="2461" w:author="DAO NAM LY" w:date="2019-07-05T21:06:00Z">
            <w:rPr>
              <w:ins w:id="2462" w:author="DAO NAM LY" w:date="2019-07-05T21:06:00Z"/>
            </w:rPr>
          </w:rPrChange>
        </w:rPr>
      </w:pPr>
      <w:ins w:id="2463" w:author="DAO NAM LY" w:date="2019-07-05T21:06:00Z">
        <w:r w:rsidRPr="009A5936">
          <w:rPr>
            <w:sz w:val="28"/>
            <w:szCs w:val="28"/>
            <w:rPrChange w:id="2464" w:author="DAO NAM LY" w:date="2019-07-05T21:06:00Z">
              <w:rPr/>
            </w:rPrChange>
          </w:rPr>
          <w:t>Bước 1: kết nối dữ liệu</w:t>
        </w:r>
      </w:ins>
    </w:p>
    <w:p w14:paraId="344784AE" w14:textId="77777777" w:rsidR="008D234F" w:rsidRPr="009A5936" w:rsidRDefault="008D234F" w:rsidP="008D234F">
      <w:pPr>
        <w:numPr>
          <w:ilvl w:val="0"/>
          <w:numId w:val="27"/>
        </w:numPr>
        <w:rPr>
          <w:ins w:id="2465" w:author="DAO NAM LY" w:date="2019-07-05T21:06:00Z"/>
          <w:sz w:val="28"/>
          <w:szCs w:val="28"/>
          <w:rPrChange w:id="2466" w:author="DAO NAM LY" w:date="2019-07-05T21:06:00Z">
            <w:rPr>
              <w:ins w:id="2467" w:author="DAO NAM LY" w:date="2019-07-05T21:06:00Z"/>
            </w:rPr>
          </w:rPrChange>
        </w:rPr>
      </w:pPr>
      <w:ins w:id="2468" w:author="DAO NAM LY" w:date="2019-07-05T21:06:00Z">
        <w:r w:rsidRPr="009A5936">
          <w:rPr>
            <w:sz w:val="28"/>
            <w:szCs w:val="28"/>
            <w:rPrChange w:id="2469" w:author="DAO NAM LY" w:date="2019-07-05T21:06:00Z">
              <w:rPr/>
            </w:rPrChange>
          </w:rPr>
          <w:t>Bước 2: nhận D1 từ người dùng</w:t>
        </w:r>
      </w:ins>
    </w:p>
    <w:p w14:paraId="36B9E8B2" w14:textId="77777777" w:rsidR="008D234F" w:rsidRPr="009A5936" w:rsidRDefault="008D234F" w:rsidP="008D234F">
      <w:pPr>
        <w:numPr>
          <w:ilvl w:val="0"/>
          <w:numId w:val="27"/>
        </w:numPr>
        <w:rPr>
          <w:ins w:id="2470" w:author="DAO NAM LY" w:date="2019-07-05T21:06:00Z"/>
          <w:sz w:val="28"/>
          <w:szCs w:val="28"/>
          <w:rPrChange w:id="2471" w:author="DAO NAM LY" w:date="2019-07-05T21:06:00Z">
            <w:rPr>
              <w:ins w:id="2472" w:author="DAO NAM LY" w:date="2019-07-05T21:06:00Z"/>
            </w:rPr>
          </w:rPrChange>
        </w:rPr>
      </w:pPr>
      <w:ins w:id="2473" w:author="DAO NAM LY" w:date="2019-07-05T21:06:00Z">
        <w:r w:rsidRPr="009A5936">
          <w:rPr>
            <w:sz w:val="28"/>
            <w:szCs w:val="28"/>
            <w:rPrChange w:id="2474" w:author="DAO NAM LY" w:date="2019-07-05T21:06:00Z">
              <w:rPr/>
            </w:rPrChange>
          </w:rPr>
          <w:t>Bước 3: đọc D3 từ bộ nhớ phụ và xử lý dữ liệu</w:t>
        </w:r>
      </w:ins>
    </w:p>
    <w:p w14:paraId="1520B435" w14:textId="77777777" w:rsidR="008D234F" w:rsidRPr="009A5936" w:rsidRDefault="008D234F" w:rsidP="008D234F">
      <w:pPr>
        <w:numPr>
          <w:ilvl w:val="0"/>
          <w:numId w:val="27"/>
        </w:numPr>
        <w:rPr>
          <w:ins w:id="2475" w:author="DAO NAM LY" w:date="2019-07-05T21:06:00Z"/>
          <w:sz w:val="28"/>
          <w:szCs w:val="28"/>
          <w:rPrChange w:id="2476" w:author="DAO NAM LY" w:date="2019-07-05T21:06:00Z">
            <w:rPr>
              <w:ins w:id="2477" w:author="DAO NAM LY" w:date="2019-07-05T21:06:00Z"/>
            </w:rPr>
          </w:rPrChange>
        </w:rPr>
      </w:pPr>
      <w:ins w:id="2478" w:author="DAO NAM LY" w:date="2019-07-05T21:06:00Z">
        <w:r w:rsidRPr="009A5936">
          <w:rPr>
            <w:sz w:val="28"/>
            <w:szCs w:val="28"/>
            <w:rPrChange w:id="2479" w:author="DAO NAM LY" w:date="2019-07-05T21:06:00Z">
              <w:rPr/>
            </w:rPrChange>
          </w:rPr>
          <w:t>Bước 4: hiển thị các hóa đ</w:t>
        </w:r>
        <w:r w:rsidRPr="009A5936">
          <w:rPr>
            <w:sz w:val="28"/>
            <w:szCs w:val="28"/>
            <w:lang w:val="vi-VN"/>
            <w:rPrChange w:id="2480" w:author="DAO NAM LY" w:date="2019-07-05T21:06:00Z">
              <w:rPr>
                <w:lang w:val="vi-VN"/>
              </w:rPr>
            </w:rPrChange>
          </w:rPr>
          <w:t>ơ</w:t>
        </w:r>
        <w:r w:rsidRPr="009A5936">
          <w:rPr>
            <w:sz w:val="28"/>
            <w:szCs w:val="28"/>
            <w:rPrChange w:id="2481" w:author="DAO NAM LY" w:date="2019-07-05T21:06:00Z">
              <w:rPr/>
            </w:rPrChange>
          </w:rPr>
          <w:t xml:space="preserve">n đã lập trong tháng và tỉ lệ của hóa đơn trên tổng doanh thu </w:t>
        </w:r>
      </w:ins>
    </w:p>
    <w:p w14:paraId="22AE09EE" w14:textId="77777777" w:rsidR="008D234F" w:rsidRPr="009A5936" w:rsidRDefault="008D234F" w:rsidP="008D234F">
      <w:pPr>
        <w:numPr>
          <w:ilvl w:val="0"/>
          <w:numId w:val="27"/>
        </w:numPr>
        <w:rPr>
          <w:ins w:id="2482" w:author="DAO NAM LY" w:date="2019-07-05T21:06:00Z"/>
          <w:sz w:val="28"/>
          <w:szCs w:val="28"/>
          <w:rPrChange w:id="2483" w:author="DAO NAM LY" w:date="2019-07-05T21:06:00Z">
            <w:rPr>
              <w:ins w:id="2484" w:author="DAO NAM LY" w:date="2019-07-05T21:06:00Z"/>
            </w:rPr>
          </w:rPrChange>
        </w:rPr>
      </w:pPr>
      <w:ins w:id="2485" w:author="DAO NAM LY" w:date="2019-07-05T21:06:00Z">
        <w:r w:rsidRPr="009A5936">
          <w:rPr>
            <w:sz w:val="28"/>
            <w:szCs w:val="28"/>
            <w:rPrChange w:id="2486" w:author="DAO NAM LY" w:date="2019-07-05T21:06:00Z">
              <w:rPr/>
            </w:rPrChange>
          </w:rPr>
          <w:t>Bước 5: đóng kết nối dữ liệu</w:t>
        </w:r>
      </w:ins>
    </w:p>
    <w:p w14:paraId="09BFBD8A" w14:textId="77777777" w:rsidR="008D234F" w:rsidRPr="009A5936" w:rsidRDefault="008D234F" w:rsidP="008D234F">
      <w:pPr>
        <w:numPr>
          <w:ilvl w:val="0"/>
          <w:numId w:val="27"/>
        </w:numPr>
        <w:rPr>
          <w:ins w:id="2487" w:author="DAO NAM LY" w:date="2019-07-05T21:06:00Z"/>
          <w:sz w:val="28"/>
          <w:szCs w:val="28"/>
          <w:rPrChange w:id="2488" w:author="DAO NAM LY" w:date="2019-07-05T21:06:00Z">
            <w:rPr>
              <w:ins w:id="2489" w:author="DAO NAM LY" w:date="2019-07-05T21:06:00Z"/>
            </w:rPr>
          </w:rPrChange>
        </w:rPr>
      </w:pPr>
      <w:ins w:id="2490" w:author="DAO NAM LY" w:date="2019-07-05T21:06:00Z">
        <w:r w:rsidRPr="009A5936">
          <w:rPr>
            <w:sz w:val="28"/>
            <w:szCs w:val="28"/>
            <w:rPrChange w:id="2491" w:author="DAO NAM LY" w:date="2019-07-05T21:06:00Z">
              <w:rPr/>
            </w:rPrChange>
          </w:rPr>
          <w:t>Bước 6: kết thúc.</w:t>
        </w:r>
      </w:ins>
    </w:p>
    <w:p w14:paraId="0C96B0F0" w14:textId="24DD6927" w:rsidR="008D234F" w:rsidRDefault="008D234F" w:rsidP="008D234F">
      <w:pPr>
        <w:rPr>
          <w:ins w:id="2492" w:author="DAO NAM LY" w:date="2019-07-05T21:06:00Z"/>
        </w:rPr>
      </w:pPr>
    </w:p>
    <w:p w14:paraId="5D17BAC2" w14:textId="77777777" w:rsidR="009A5936" w:rsidRDefault="009A5936">
      <w:pPr>
        <w:rPr>
          <w:ins w:id="2493" w:author="Ngo Vi" w:date="2019-07-05T18:13:00Z"/>
        </w:rPr>
        <w:pPrChange w:id="2494" w:author="DAO NAM LY" w:date="2019-07-05T21:05:00Z">
          <w:pPr>
            <w:pStyle w:val="ListParagraph"/>
            <w:ind w:left="1080"/>
          </w:pPr>
        </w:pPrChange>
      </w:pPr>
    </w:p>
    <w:p w14:paraId="2B7D5C2B" w14:textId="4A84AED2" w:rsidR="00377256" w:rsidRPr="008D234F" w:rsidDel="008D234F" w:rsidRDefault="00377256" w:rsidP="00377256">
      <w:pPr>
        <w:pStyle w:val="ListParagraph"/>
        <w:ind w:left="1080"/>
        <w:rPr>
          <w:ins w:id="2495" w:author="Ngo Vi" w:date="2019-07-05T18:13:00Z"/>
          <w:del w:id="2496" w:author="DAO NAM LY" w:date="2019-07-05T21:05:00Z"/>
          <w:sz w:val="32"/>
          <w:szCs w:val="32"/>
          <w:rPrChange w:id="2497" w:author="DAO NAM LY" w:date="2019-07-05T21:05:00Z">
            <w:rPr>
              <w:ins w:id="2498" w:author="Ngo Vi" w:date="2019-07-05T18:13:00Z"/>
              <w:del w:id="2499" w:author="DAO NAM LY" w:date="2019-07-05T21:05:00Z"/>
            </w:rPr>
          </w:rPrChange>
        </w:rPr>
      </w:pPr>
      <w:ins w:id="2500" w:author="Ngo Vi" w:date="2019-07-05T18:13:00Z">
        <w:del w:id="2501" w:author="DAO NAM LY" w:date="2019-07-05T21:05:00Z">
          <w:r w:rsidRPr="008D234F" w:rsidDel="008D234F">
            <w:rPr>
              <w:sz w:val="32"/>
              <w:szCs w:val="32"/>
              <w:rPrChange w:id="2502" w:author="DAO NAM LY" w:date="2019-07-05T21:05:00Z">
                <w:rPr/>
              </w:rPrChange>
            </w:rPr>
            <w:lastRenderedPageBreak/>
            <w:delText>D1: Thông tin ngày, tháng cần tra</w:delText>
          </w:r>
        </w:del>
      </w:ins>
    </w:p>
    <w:p w14:paraId="0345B4FE" w14:textId="5A3EA606" w:rsidR="00377256" w:rsidRPr="008D234F" w:rsidDel="008D234F" w:rsidRDefault="00377256" w:rsidP="00377256">
      <w:pPr>
        <w:pStyle w:val="ListParagraph"/>
        <w:ind w:left="1080"/>
        <w:rPr>
          <w:ins w:id="2503" w:author="Ngo Vi" w:date="2019-07-05T18:13:00Z"/>
          <w:del w:id="2504" w:author="DAO NAM LY" w:date="2019-07-05T21:05:00Z"/>
          <w:sz w:val="32"/>
          <w:szCs w:val="32"/>
          <w:rPrChange w:id="2505" w:author="DAO NAM LY" w:date="2019-07-05T21:05:00Z">
            <w:rPr>
              <w:ins w:id="2506" w:author="Ngo Vi" w:date="2019-07-05T18:13:00Z"/>
              <w:del w:id="2507" w:author="DAO NAM LY" w:date="2019-07-05T21:05:00Z"/>
            </w:rPr>
          </w:rPrChange>
        </w:rPr>
      </w:pPr>
      <w:ins w:id="2508" w:author="Ngo Vi" w:date="2019-07-05T18:13:00Z">
        <w:del w:id="2509" w:author="DAO NAM LY" w:date="2019-07-05T21:05:00Z">
          <w:r w:rsidRPr="008D234F" w:rsidDel="008D234F">
            <w:rPr>
              <w:sz w:val="32"/>
              <w:szCs w:val="32"/>
              <w:rPrChange w:id="2510" w:author="DAO NAM LY" w:date="2019-07-05T21:05:00Z">
                <w:rPr/>
              </w:rPrChange>
            </w:rPr>
            <w:delText>D2: Không có</w:delText>
          </w:r>
        </w:del>
      </w:ins>
    </w:p>
    <w:p w14:paraId="243D1FCF" w14:textId="2F7D92C1" w:rsidR="00377256" w:rsidRPr="008D234F" w:rsidDel="008D234F" w:rsidRDefault="00377256" w:rsidP="00377256">
      <w:pPr>
        <w:pStyle w:val="ListParagraph"/>
        <w:ind w:left="1080"/>
        <w:rPr>
          <w:ins w:id="2511" w:author="Ngo Vi" w:date="2019-07-05T18:13:00Z"/>
          <w:del w:id="2512" w:author="DAO NAM LY" w:date="2019-07-05T21:05:00Z"/>
          <w:sz w:val="32"/>
          <w:szCs w:val="32"/>
          <w:rPrChange w:id="2513" w:author="DAO NAM LY" w:date="2019-07-05T21:05:00Z">
            <w:rPr>
              <w:ins w:id="2514" w:author="Ngo Vi" w:date="2019-07-05T18:13:00Z"/>
              <w:del w:id="2515" w:author="DAO NAM LY" w:date="2019-07-05T21:05:00Z"/>
            </w:rPr>
          </w:rPrChange>
        </w:rPr>
      </w:pPr>
      <w:ins w:id="2516" w:author="Ngo Vi" w:date="2019-07-05T18:13:00Z">
        <w:del w:id="2517" w:author="DAO NAM LY" w:date="2019-07-05T21:05:00Z">
          <w:r w:rsidRPr="008D234F" w:rsidDel="008D234F">
            <w:rPr>
              <w:sz w:val="32"/>
              <w:szCs w:val="32"/>
              <w:rPrChange w:id="2518" w:author="DAO NAM LY" w:date="2019-07-05T21:05:00Z">
                <w:rPr/>
              </w:rPrChange>
            </w:rPr>
            <w:delText>D3: Doanh thu theo ngày, theo khoảng thời gian cụ thể,…</w:delText>
          </w:r>
        </w:del>
      </w:ins>
    </w:p>
    <w:p w14:paraId="57FA1022" w14:textId="7C9CED0A" w:rsidR="00377256" w:rsidRPr="008D234F" w:rsidDel="008D234F" w:rsidRDefault="00377256" w:rsidP="00377256">
      <w:pPr>
        <w:pStyle w:val="ListParagraph"/>
        <w:ind w:left="1080"/>
        <w:rPr>
          <w:ins w:id="2519" w:author="Ngo Vi" w:date="2019-07-05T18:13:00Z"/>
          <w:del w:id="2520" w:author="DAO NAM LY" w:date="2019-07-05T21:05:00Z"/>
          <w:sz w:val="32"/>
          <w:szCs w:val="32"/>
          <w:rPrChange w:id="2521" w:author="DAO NAM LY" w:date="2019-07-05T21:05:00Z">
            <w:rPr>
              <w:ins w:id="2522" w:author="Ngo Vi" w:date="2019-07-05T18:13:00Z"/>
              <w:del w:id="2523" w:author="DAO NAM LY" w:date="2019-07-05T21:05:00Z"/>
            </w:rPr>
          </w:rPrChange>
        </w:rPr>
      </w:pPr>
      <w:ins w:id="2524" w:author="Ngo Vi" w:date="2019-07-05T18:13:00Z">
        <w:del w:id="2525" w:author="DAO NAM LY" w:date="2019-07-05T21:05:00Z">
          <w:r w:rsidRPr="008D234F" w:rsidDel="008D234F">
            <w:rPr>
              <w:sz w:val="32"/>
              <w:szCs w:val="32"/>
              <w:rPrChange w:id="2526" w:author="DAO NAM LY" w:date="2019-07-05T21:05:00Z">
                <w:rPr/>
              </w:rPrChange>
            </w:rPr>
            <w:delText>D4: D5</w:delText>
          </w:r>
        </w:del>
      </w:ins>
    </w:p>
    <w:p w14:paraId="2F49C138" w14:textId="1D152913" w:rsidR="00377256" w:rsidRPr="008D234F" w:rsidDel="008D234F" w:rsidRDefault="00377256" w:rsidP="00377256">
      <w:pPr>
        <w:pStyle w:val="ListParagraph"/>
        <w:ind w:left="1080"/>
        <w:rPr>
          <w:ins w:id="2527" w:author="Ngo Vi" w:date="2019-07-05T18:13:00Z"/>
          <w:del w:id="2528" w:author="DAO NAM LY" w:date="2019-07-05T21:05:00Z"/>
          <w:sz w:val="32"/>
          <w:szCs w:val="32"/>
          <w:rPrChange w:id="2529" w:author="DAO NAM LY" w:date="2019-07-05T21:05:00Z">
            <w:rPr>
              <w:ins w:id="2530" w:author="Ngo Vi" w:date="2019-07-05T18:13:00Z"/>
              <w:del w:id="2531" w:author="DAO NAM LY" w:date="2019-07-05T21:05:00Z"/>
            </w:rPr>
          </w:rPrChange>
        </w:rPr>
      </w:pPr>
      <w:ins w:id="2532" w:author="Ngo Vi" w:date="2019-07-05T18:13:00Z">
        <w:del w:id="2533" w:author="DAO NAM LY" w:date="2019-07-05T21:05:00Z">
          <w:r w:rsidRPr="008D234F" w:rsidDel="008D234F">
            <w:rPr>
              <w:sz w:val="32"/>
              <w:szCs w:val="32"/>
              <w:rPrChange w:id="2534" w:author="DAO NAM LY" w:date="2019-07-05T21:05:00Z">
                <w:rPr/>
              </w:rPrChange>
            </w:rPr>
            <w:delText>D5: Báo cáo doanh thu theo tháng, ngày</w:delText>
          </w:r>
        </w:del>
      </w:ins>
    </w:p>
    <w:p w14:paraId="1A0D2503" w14:textId="17D9B22A" w:rsidR="00377256" w:rsidRPr="008D234F" w:rsidDel="008D234F" w:rsidRDefault="00377256" w:rsidP="00377256">
      <w:pPr>
        <w:pStyle w:val="ListParagraph"/>
        <w:numPr>
          <w:ilvl w:val="0"/>
          <w:numId w:val="17"/>
        </w:numPr>
        <w:rPr>
          <w:ins w:id="2535" w:author="Ngo Vi" w:date="2019-07-05T18:13:00Z"/>
          <w:del w:id="2536" w:author="DAO NAM LY" w:date="2019-07-05T21:05:00Z"/>
          <w:sz w:val="32"/>
          <w:szCs w:val="32"/>
          <w:rPrChange w:id="2537" w:author="DAO NAM LY" w:date="2019-07-05T21:05:00Z">
            <w:rPr>
              <w:ins w:id="2538" w:author="Ngo Vi" w:date="2019-07-05T18:13:00Z"/>
              <w:del w:id="2539" w:author="DAO NAM LY" w:date="2019-07-05T21:05:00Z"/>
            </w:rPr>
          </w:rPrChange>
        </w:rPr>
      </w:pPr>
      <w:ins w:id="2540" w:author="Ngo Vi" w:date="2019-07-05T18:13:00Z">
        <w:del w:id="2541" w:author="DAO NAM LY" w:date="2019-07-05T21:05:00Z">
          <w:r w:rsidRPr="008D234F" w:rsidDel="008D234F">
            <w:rPr>
              <w:sz w:val="32"/>
              <w:szCs w:val="32"/>
              <w:rPrChange w:id="2542" w:author="DAO NAM LY" w:date="2019-07-05T21:05:00Z">
                <w:rPr/>
              </w:rPrChange>
            </w:rPr>
            <w:delText>Bước 1: kết nối dữ liệu</w:delText>
          </w:r>
        </w:del>
      </w:ins>
    </w:p>
    <w:p w14:paraId="0551AAAD" w14:textId="150F8518" w:rsidR="00377256" w:rsidRPr="008D234F" w:rsidDel="008D234F" w:rsidRDefault="00377256" w:rsidP="00377256">
      <w:pPr>
        <w:pStyle w:val="ListParagraph"/>
        <w:numPr>
          <w:ilvl w:val="0"/>
          <w:numId w:val="17"/>
        </w:numPr>
        <w:rPr>
          <w:ins w:id="2543" w:author="Ngo Vi" w:date="2019-07-05T18:13:00Z"/>
          <w:del w:id="2544" w:author="DAO NAM LY" w:date="2019-07-05T21:05:00Z"/>
          <w:sz w:val="32"/>
          <w:szCs w:val="32"/>
          <w:rPrChange w:id="2545" w:author="DAO NAM LY" w:date="2019-07-05T21:05:00Z">
            <w:rPr>
              <w:ins w:id="2546" w:author="Ngo Vi" w:date="2019-07-05T18:13:00Z"/>
              <w:del w:id="2547" w:author="DAO NAM LY" w:date="2019-07-05T21:05:00Z"/>
            </w:rPr>
          </w:rPrChange>
        </w:rPr>
      </w:pPr>
      <w:ins w:id="2548" w:author="Ngo Vi" w:date="2019-07-05T18:13:00Z">
        <w:del w:id="2549" w:author="DAO NAM LY" w:date="2019-07-05T21:05:00Z">
          <w:r w:rsidRPr="008D234F" w:rsidDel="008D234F">
            <w:rPr>
              <w:sz w:val="32"/>
              <w:szCs w:val="32"/>
              <w:rPrChange w:id="2550" w:author="DAO NAM LY" w:date="2019-07-05T21:05:00Z">
                <w:rPr/>
              </w:rPrChange>
            </w:rPr>
            <w:delText>Bước 2: nhận D1 từ người dùng</w:delText>
          </w:r>
        </w:del>
      </w:ins>
    </w:p>
    <w:p w14:paraId="290D665F" w14:textId="1AFF7EF2" w:rsidR="00377256" w:rsidRPr="008D234F" w:rsidDel="008D234F" w:rsidRDefault="00377256" w:rsidP="00377256">
      <w:pPr>
        <w:pStyle w:val="ListParagraph"/>
        <w:numPr>
          <w:ilvl w:val="0"/>
          <w:numId w:val="17"/>
        </w:numPr>
        <w:rPr>
          <w:ins w:id="2551" w:author="Ngo Vi" w:date="2019-07-05T18:13:00Z"/>
          <w:del w:id="2552" w:author="DAO NAM LY" w:date="2019-07-05T21:05:00Z"/>
          <w:sz w:val="32"/>
          <w:szCs w:val="32"/>
          <w:rPrChange w:id="2553" w:author="DAO NAM LY" w:date="2019-07-05T21:05:00Z">
            <w:rPr>
              <w:ins w:id="2554" w:author="Ngo Vi" w:date="2019-07-05T18:13:00Z"/>
              <w:del w:id="2555" w:author="DAO NAM LY" w:date="2019-07-05T21:05:00Z"/>
            </w:rPr>
          </w:rPrChange>
        </w:rPr>
      </w:pPr>
      <w:ins w:id="2556" w:author="Ngo Vi" w:date="2019-07-05T18:13:00Z">
        <w:del w:id="2557" w:author="DAO NAM LY" w:date="2019-07-05T21:05:00Z">
          <w:r w:rsidRPr="008D234F" w:rsidDel="008D234F">
            <w:rPr>
              <w:sz w:val="32"/>
              <w:szCs w:val="32"/>
              <w:rPrChange w:id="2558" w:author="DAO NAM LY" w:date="2019-07-05T21:05:00Z">
                <w:rPr/>
              </w:rPrChange>
            </w:rPr>
            <w:delText>Bước 3: đọc D3 từ bộ nhớ phụ</w:delText>
          </w:r>
        </w:del>
      </w:ins>
    </w:p>
    <w:p w14:paraId="021D14D8" w14:textId="43CDF47A" w:rsidR="00377256" w:rsidRPr="008D234F" w:rsidDel="008D234F" w:rsidRDefault="00377256" w:rsidP="00377256">
      <w:pPr>
        <w:pStyle w:val="ListParagraph"/>
        <w:numPr>
          <w:ilvl w:val="0"/>
          <w:numId w:val="17"/>
        </w:numPr>
        <w:rPr>
          <w:ins w:id="2559" w:author="Ngo Vi" w:date="2019-07-05T18:13:00Z"/>
          <w:del w:id="2560" w:author="DAO NAM LY" w:date="2019-07-05T21:05:00Z"/>
          <w:sz w:val="32"/>
          <w:szCs w:val="32"/>
          <w:rPrChange w:id="2561" w:author="DAO NAM LY" w:date="2019-07-05T21:05:00Z">
            <w:rPr>
              <w:ins w:id="2562" w:author="Ngo Vi" w:date="2019-07-05T18:13:00Z"/>
              <w:del w:id="2563" w:author="DAO NAM LY" w:date="2019-07-05T21:05:00Z"/>
            </w:rPr>
          </w:rPrChange>
        </w:rPr>
      </w:pPr>
      <w:ins w:id="2564" w:author="Ngo Vi" w:date="2019-07-05T18:13:00Z">
        <w:del w:id="2565" w:author="DAO NAM LY" w:date="2019-07-05T21:05:00Z">
          <w:r w:rsidRPr="008D234F" w:rsidDel="008D234F">
            <w:rPr>
              <w:sz w:val="32"/>
              <w:szCs w:val="32"/>
              <w:rPrChange w:id="2566" w:author="DAO NAM LY" w:date="2019-07-05T21:05:00Z">
                <w:rPr/>
              </w:rPrChange>
            </w:rPr>
            <w:delText xml:space="preserve">Bước 4:xuất D5 ra máy in </w:delText>
          </w:r>
        </w:del>
      </w:ins>
    </w:p>
    <w:p w14:paraId="30B55D24" w14:textId="50C9DA5A" w:rsidR="00377256" w:rsidRPr="008D234F" w:rsidDel="008D234F" w:rsidRDefault="00377256" w:rsidP="00377256">
      <w:pPr>
        <w:pStyle w:val="ListParagraph"/>
        <w:numPr>
          <w:ilvl w:val="0"/>
          <w:numId w:val="17"/>
        </w:numPr>
        <w:rPr>
          <w:ins w:id="2567" w:author="Ngo Vi" w:date="2019-07-05T18:13:00Z"/>
          <w:del w:id="2568" w:author="DAO NAM LY" w:date="2019-07-05T21:05:00Z"/>
          <w:sz w:val="32"/>
          <w:szCs w:val="32"/>
          <w:rPrChange w:id="2569" w:author="DAO NAM LY" w:date="2019-07-05T21:05:00Z">
            <w:rPr>
              <w:ins w:id="2570" w:author="Ngo Vi" w:date="2019-07-05T18:13:00Z"/>
              <w:del w:id="2571" w:author="DAO NAM LY" w:date="2019-07-05T21:05:00Z"/>
            </w:rPr>
          </w:rPrChange>
        </w:rPr>
      </w:pPr>
      <w:ins w:id="2572" w:author="Ngo Vi" w:date="2019-07-05T18:13:00Z">
        <w:del w:id="2573" w:author="DAO NAM LY" w:date="2019-07-05T21:05:00Z">
          <w:r w:rsidRPr="008D234F" w:rsidDel="008D234F">
            <w:rPr>
              <w:sz w:val="32"/>
              <w:szCs w:val="32"/>
              <w:rPrChange w:id="2574" w:author="DAO NAM LY" w:date="2019-07-05T21:05:00Z">
                <w:rPr/>
              </w:rPrChange>
            </w:rPr>
            <w:delText>Bước 5: đóng kết nối dữ liệu</w:delText>
          </w:r>
        </w:del>
      </w:ins>
    </w:p>
    <w:p w14:paraId="5ACFA71B" w14:textId="5E6B8906" w:rsidR="00377256" w:rsidRPr="008D234F" w:rsidDel="008D234F" w:rsidRDefault="00377256">
      <w:pPr>
        <w:pStyle w:val="ListParagraph"/>
        <w:numPr>
          <w:ilvl w:val="0"/>
          <w:numId w:val="17"/>
        </w:numPr>
        <w:rPr>
          <w:ins w:id="2575" w:author="Ngo Vi" w:date="2019-07-05T18:10:00Z"/>
          <w:del w:id="2576" w:author="DAO NAM LY" w:date="2019-07-05T21:05:00Z"/>
          <w:sz w:val="32"/>
          <w:szCs w:val="32"/>
          <w:rPrChange w:id="2577" w:author="DAO NAM LY" w:date="2019-07-05T21:05:00Z">
            <w:rPr>
              <w:ins w:id="2578" w:author="Ngo Vi" w:date="2019-07-05T18:10:00Z"/>
              <w:del w:id="2579" w:author="DAO NAM LY" w:date="2019-07-05T21:05:00Z"/>
            </w:rPr>
          </w:rPrChange>
        </w:rPr>
        <w:pPrChange w:id="2580" w:author="Ngo Vi" w:date="2019-07-05T18:13:00Z">
          <w:pPr>
            <w:pStyle w:val="ListParagraph"/>
            <w:numPr>
              <w:numId w:val="11"/>
            </w:numPr>
            <w:ind w:left="1080" w:hanging="360"/>
          </w:pPr>
        </w:pPrChange>
      </w:pPr>
      <w:ins w:id="2581" w:author="Ngo Vi" w:date="2019-07-05T18:13:00Z">
        <w:del w:id="2582" w:author="DAO NAM LY" w:date="2019-07-05T21:05:00Z">
          <w:r w:rsidRPr="008D234F" w:rsidDel="008D234F">
            <w:rPr>
              <w:sz w:val="32"/>
              <w:szCs w:val="32"/>
              <w:rPrChange w:id="2583" w:author="DAO NAM LY" w:date="2019-07-05T21:05:00Z">
                <w:rPr/>
              </w:rPrChange>
            </w:rPr>
            <w:delText>Bước 6: kết thúc.</w:delText>
          </w:r>
        </w:del>
      </w:ins>
    </w:p>
    <w:p w14:paraId="02CC2A4F" w14:textId="23B0685B" w:rsidR="009A5936" w:rsidRDefault="008B6860" w:rsidP="009A5936">
      <w:pPr>
        <w:pStyle w:val="ListParagraph"/>
        <w:numPr>
          <w:ilvl w:val="0"/>
          <w:numId w:val="11"/>
        </w:numPr>
        <w:rPr>
          <w:ins w:id="2584" w:author="DAO NAM LY" w:date="2019-07-05T21:06:00Z"/>
          <w:sz w:val="32"/>
          <w:szCs w:val="32"/>
        </w:rPr>
      </w:pPr>
      <w:ins w:id="2585" w:author="Ngo Vi" w:date="2019-07-05T18:11:00Z">
        <w:r w:rsidRPr="008D234F">
          <w:rPr>
            <w:sz w:val="32"/>
            <w:szCs w:val="32"/>
            <w:rPrChange w:id="2586" w:author="DAO NAM LY" w:date="2019-07-05T21:05:00Z">
              <w:rPr/>
            </w:rPrChange>
          </w:rPr>
          <w:t>Thay đổi số bệnh nhân tối đa trong ngày</w:t>
        </w:r>
      </w:ins>
    </w:p>
    <w:p w14:paraId="41A03011" w14:textId="741DB82C" w:rsidR="009A5936" w:rsidRDefault="009A5936" w:rsidP="009A5936">
      <w:pPr>
        <w:rPr>
          <w:ins w:id="2587" w:author="DAO NAM LY" w:date="2019-07-05T21:07:00Z"/>
          <w:sz w:val="32"/>
          <w:szCs w:val="32"/>
        </w:rPr>
      </w:pPr>
      <w:ins w:id="2588" w:author="DAO NAM LY" w:date="2019-07-05T21:07:00Z">
        <w:r>
          <w:rPr>
            <w:noProof/>
            <w:sz w:val="32"/>
            <w:szCs w:val="32"/>
          </w:rPr>
          <w:drawing>
            <wp:inline distT="0" distB="0" distL="0" distR="0" wp14:anchorId="2CE54769" wp14:editId="2E00E9FF">
              <wp:extent cx="6335052" cy="4480560"/>
              <wp:effectExtent l="0" t="0" r="889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fd_p01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8584" cy="4483058"/>
                      </a:xfrm>
                      <a:prstGeom prst="rect">
                        <a:avLst/>
                      </a:prstGeom>
                    </pic:spPr>
                  </pic:pic>
                </a:graphicData>
              </a:graphic>
            </wp:inline>
          </w:drawing>
        </w:r>
      </w:ins>
    </w:p>
    <w:p w14:paraId="6443617A" w14:textId="77777777" w:rsidR="009A5936" w:rsidRPr="009A5936" w:rsidRDefault="009A5936" w:rsidP="009A5936">
      <w:pPr>
        <w:numPr>
          <w:ilvl w:val="0"/>
          <w:numId w:val="28"/>
        </w:numPr>
        <w:rPr>
          <w:ins w:id="2589" w:author="DAO NAM LY" w:date="2019-07-05T21:07:00Z"/>
          <w:sz w:val="28"/>
          <w:szCs w:val="28"/>
          <w:rPrChange w:id="2590" w:author="DAO NAM LY" w:date="2019-07-05T21:07:00Z">
            <w:rPr>
              <w:ins w:id="2591" w:author="DAO NAM LY" w:date="2019-07-05T21:07:00Z"/>
              <w:sz w:val="32"/>
              <w:szCs w:val="32"/>
            </w:rPr>
          </w:rPrChange>
        </w:rPr>
      </w:pPr>
      <w:ins w:id="2592" w:author="DAO NAM LY" w:date="2019-07-05T21:07:00Z">
        <w:r w:rsidRPr="009A5936">
          <w:rPr>
            <w:sz w:val="28"/>
            <w:szCs w:val="28"/>
            <w:rPrChange w:id="2593" w:author="DAO NAM LY" w:date="2019-07-05T21:07:00Z">
              <w:rPr>
                <w:sz w:val="32"/>
                <w:szCs w:val="32"/>
              </w:rPr>
            </w:rPrChange>
          </w:rPr>
          <w:t>Bước 1: kết nối dữ liệu</w:t>
        </w:r>
      </w:ins>
    </w:p>
    <w:p w14:paraId="07FF6588" w14:textId="77777777" w:rsidR="009A5936" w:rsidRPr="009A5936" w:rsidRDefault="009A5936" w:rsidP="009A5936">
      <w:pPr>
        <w:numPr>
          <w:ilvl w:val="0"/>
          <w:numId w:val="28"/>
        </w:numPr>
        <w:rPr>
          <w:ins w:id="2594" w:author="DAO NAM LY" w:date="2019-07-05T21:07:00Z"/>
          <w:sz w:val="28"/>
          <w:szCs w:val="28"/>
          <w:rPrChange w:id="2595" w:author="DAO NAM LY" w:date="2019-07-05T21:07:00Z">
            <w:rPr>
              <w:ins w:id="2596" w:author="DAO NAM LY" w:date="2019-07-05T21:07:00Z"/>
              <w:sz w:val="32"/>
              <w:szCs w:val="32"/>
            </w:rPr>
          </w:rPrChange>
        </w:rPr>
      </w:pPr>
      <w:ins w:id="2597" w:author="DAO NAM LY" w:date="2019-07-05T21:07:00Z">
        <w:r w:rsidRPr="009A5936">
          <w:rPr>
            <w:sz w:val="28"/>
            <w:szCs w:val="28"/>
            <w:rPrChange w:id="2598" w:author="DAO NAM LY" w:date="2019-07-05T21:07:00Z">
              <w:rPr>
                <w:sz w:val="32"/>
                <w:szCs w:val="32"/>
              </w:rPr>
            </w:rPrChange>
          </w:rPr>
          <w:t xml:space="preserve">Bước 2: đọc D3 từ bộ nhớ phụ </w:t>
        </w:r>
      </w:ins>
    </w:p>
    <w:p w14:paraId="6BE6CE92" w14:textId="77777777" w:rsidR="009A5936" w:rsidRPr="009A5936" w:rsidRDefault="009A5936" w:rsidP="009A5936">
      <w:pPr>
        <w:numPr>
          <w:ilvl w:val="0"/>
          <w:numId w:val="28"/>
        </w:numPr>
        <w:rPr>
          <w:ins w:id="2599" w:author="DAO NAM LY" w:date="2019-07-05T21:07:00Z"/>
          <w:sz w:val="28"/>
          <w:szCs w:val="28"/>
          <w:rPrChange w:id="2600" w:author="DAO NAM LY" w:date="2019-07-05T21:07:00Z">
            <w:rPr>
              <w:ins w:id="2601" w:author="DAO NAM LY" w:date="2019-07-05T21:07:00Z"/>
              <w:sz w:val="32"/>
              <w:szCs w:val="32"/>
            </w:rPr>
          </w:rPrChange>
        </w:rPr>
      </w:pPr>
      <w:ins w:id="2602" w:author="DAO NAM LY" w:date="2019-07-05T21:07:00Z">
        <w:r w:rsidRPr="009A5936">
          <w:rPr>
            <w:sz w:val="28"/>
            <w:szCs w:val="28"/>
            <w:rPrChange w:id="2603" w:author="DAO NAM LY" w:date="2019-07-05T21:07:00Z">
              <w:rPr>
                <w:sz w:val="32"/>
                <w:szCs w:val="32"/>
              </w:rPr>
            </w:rPrChange>
          </w:rPr>
          <w:t>Bước 3: nhận thay đổi quy định D1 từ người dùng</w:t>
        </w:r>
      </w:ins>
    </w:p>
    <w:p w14:paraId="108FB1C6" w14:textId="77777777" w:rsidR="009A5936" w:rsidRPr="009A5936" w:rsidRDefault="009A5936" w:rsidP="009A5936">
      <w:pPr>
        <w:numPr>
          <w:ilvl w:val="0"/>
          <w:numId w:val="28"/>
        </w:numPr>
        <w:rPr>
          <w:ins w:id="2604" w:author="DAO NAM LY" w:date="2019-07-05T21:07:00Z"/>
          <w:sz w:val="28"/>
          <w:szCs w:val="28"/>
          <w:rPrChange w:id="2605" w:author="DAO NAM LY" w:date="2019-07-05T21:07:00Z">
            <w:rPr>
              <w:ins w:id="2606" w:author="DAO NAM LY" w:date="2019-07-05T21:07:00Z"/>
              <w:sz w:val="32"/>
              <w:szCs w:val="32"/>
            </w:rPr>
          </w:rPrChange>
        </w:rPr>
      </w:pPr>
      <w:ins w:id="2607" w:author="DAO NAM LY" w:date="2019-07-05T21:07:00Z">
        <w:r w:rsidRPr="009A5936">
          <w:rPr>
            <w:sz w:val="28"/>
            <w:szCs w:val="28"/>
            <w:rPrChange w:id="2608" w:author="DAO NAM LY" w:date="2019-07-05T21:07:00Z">
              <w:rPr>
                <w:sz w:val="32"/>
                <w:szCs w:val="32"/>
              </w:rPr>
            </w:rPrChange>
          </w:rPr>
          <w:t>Bước 4: L</w:t>
        </w:r>
        <w:r w:rsidRPr="009A5936">
          <w:rPr>
            <w:sz w:val="28"/>
            <w:szCs w:val="28"/>
            <w:lang w:val="vi-VN"/>
            <w:rPrChange w:id="2609" w:author="DAO NAM LY" w:date="2019-07-05T21:07:00Z">
              <w:rPr>
                <w:sz w:val="32"/>
                <w:szCs w:val="32"/>
                <w:lang w:val="vi-VN"/>
              </w:rPr>
            </w:rPrChange>
          </w:rPr>
          <w:t>ư</w:t>
        </w:r>
        <w:r w:rsidRPr="009A5936">
          <w:rPr>
            <w:sz w:val="28"/>
            <w:szCs w:val="28"/>
            <w:rPrChange w:id="2610" w:author="DAO NAM LY" w:date="2019-07-05T21:07:00Z">
              <w:rPr>
                <w:sz w:val="32"/>
                <w:szCs w:val="32"/>
              </w:rPr>
            </w:rPrChange>
          </w:rPr>
          <w:t>u D4 xuống bộ nhớ phụ</w:t>
        </w:r>
      </w:ins>
    </w:p>
    <w:p w14:paraId="73A3C0C8" w14:textId="77777777" w:rsidR="009A5936" w:rsidRPr="009A5936" w:rsidRDefault="009A5936" w:rsidP="009A5936">
      <w:pPr>
        <w:numPr>
          <w:ilvl w:val="0"/>
          <w:numId w:val="28"/>
        </w:numPr>
        <w:rPr>
          <w:ins w:id="2611" w:author="DAO NAM LY" w:date="2019-07-05T21:07:00Z"/>
          <w:sz w:val="28"/>
          <w:szCs w:val="28"/>
          <w:rPrChange w:id="2612" w:author="DAO NAM LY" w:date="2019-07-05T21:07:00Z">
            <w:rPr>
              <w:ins w:id="2613" w:author="DAO NAM LY" w:date="2019-07-05T21:07:00Z"/>
              <w:sz w:val="32"/>
              <w:szCs w:val="32"/>
            </w:rPr>
          </w:rPrChange>
        </w:rPr>
      </w:pPr>
      <w:ins w:id="2614" w:author="DAO NAM LY" w:date="2019-07-05T21:07:00Z">
        <w:r w:rsidRPr="009A5936">
          <w:rPr>
            <w:sz w:val="28"/>
            <w:szCs w:val="28"/>
            <w:rPrChange w:id="2615" w:author="DAO NAM LY" w:date="2019-07-05T21:07:00Z">
              <w:rPr>
                <w:sz w:val="32"/>
                <w:szCs w:val="32"/>
              </w:rPr>
            </w:rPrChange>
          </w:rPr>
          <w:t>B</w:t>
        </w:r>
        <w:r w:rsidRPr="009A5936">
          <w:rPr>
            <w:sz w:val="28"/>
            <w:szCs w:val="28"/>
            <w:lang w:val="vi-VN"/>
            <w:rPrChange w:id="2616" w:author="DAO NAM LY" w:date="2019-07-05T21:07:00Z">
              <w:rPr>
                <w:sz w:val="32"/>
                <w:szCs w:val="32"/>
                <w:lang w:val="vi-VN"/>
              </w:rPr>
            </w:rPrChange>
          </w:rPr>
          <w:t>ư</w:t>
        </w:r>
        <w:r w:rsidRPr="009A5936">
          <w:rPr>
            <w:sz w:val="28"/>
            <w:szCs w:val="28"/>
            <w:rPrChange w:id="2617" w:author="DAO NAM LY" w:date="2019-07-05T21:07:00Z">
              <w:rPr>
                <w:sz w:val="32"/>
                <w:szCs w:val="32"/>
              </w:rPr>
            </w:rPrChange>
          </w:rPr>
          <w:t>ớc 5: đ</w:t>
        </w:r>
        <w:r w:rsidRPr="009A5936">
          <w:rPr>
            <w:sz w:val="28"/>
            <w:szCs w:val="28"/>
            <w:lang w:val="vi-VN"/>
            <w:rPrChange w:id="2618" w:author="DAO NAM LY" w:date="2019-07-05T21:07:00Z">
              <w:rPr>
                <w:sz w:val="32"/>
                <w:szCs w:val="32"/>
                <w:lang w:val="vi-VN"/>
              </w:rPr>
            </w:rPrChange>
          </w:rPr>
          <w:t>ư</w:t>
        </w:r>
        <w:r w:rsidRPr="009A5936">
          <w:rPr>
            <w:sz w:val="28"/>
            <w:szCs w:val="28"/>
            <w:rPrChange w:id="2619" w:author="DAO NAM LY" w:date="2019-07-05T21:07:00Z">
              <w:rPr>
                <w:sz w:val="32"/>
                <w:szCs w:val="32"/>
              </w:rPr>
            </w:rPrChange>
          </w:rPr>
          <w:t>a kết quả thay đổi cho người dùng</w:t>
        </w:r>
      </w:ins>
    </w:p>
    <w:p w14:paraId="6C27C046" w14:textId="77777777" w:rsidR="009A5936" w:rsidRPr="009A5936" w:rsidRDefault="009A5936" w:rsidP="009A5936">
      <w:pPr>
        <w:numPr>
          <w:ilvl w:val="0"/>
          <w:numId w:val="28"/>
        </w:numPr>
        <w:rPr>
          <w:ins w:id="2620" w:author="DAO NAM LY" w:date="2019-07-05T21:07:00Z"/>
          <w:sz w:val="28"/>
          <w:szCs w:val="28"/>
          <w:rPrChange w:id="2621" w:author="DAO NAM LY" w:date="2019-07-05T21:07:00Z">
            <w:rPr>
              <w:ins w:id="2622" w:author="DAO NAM LY" w:date="2019-07-05T21:07:00Z"/>
              <w:sz w:val="32"/>
              <w:szCs w:val="32"/>
            </w:rPr>
          </w:rPrChange>
        </w:rPr>
      </w:pPr>
      <w:ins w:id="2623" w:author="DAO NAM LY" w:date="2019-07-05T21:07:00Z">
        <w:r w:rsidRPr="009A5936">
          <w:rPr>
            <w:sz w:val="28"/>
            <w:szCs w:val="28"/>
            <w:rPrChange w:id="2624" w:author="DAO NAM LY" w:date="2019-07-05T21:07:00Z">
              <w:rPr>
                <w:sz w:val="32"/>
                <w:szCs w:val="32"/>
              </w:rPr>
            </w:rPrChange>
          </w:rPr>
          <w:t>Bước 6: đóng kết nối dữ liệu</w:t>
        </w:r>
      </w:ins>
    </w:p>
    <w:p w14:paraId="4C0834F1" w14:textId="77777777" w:rsidR="009A5936" w:rsidRPr="009A5936" w:rsidRDefault="009A5936" w:rsidP="009A5936">
      <w:pPr>
        <w:numPr>
          <w:ilvl w:val="0"/>
          <w:numId w:val="28"/>
        </w:numPr>
        <w:rPr>
          <w:ins w:id="2625" w:author="DAO NAM LY" w:date="2019-07-05T21:07:00Z"/>
          <w:sz w:val="28"/>
          <w:szCs w:val="28"/>
          <w:rPrChange w:id="2626" w:author="DAO NAM LY" w:date="2019-07-05T21:07:00Z">
            <w:rPr>
              <w:ins w:id="2627" w:author="DAO NAM LY" w:date="2019-07-05T21:07:00Z"/>
              <w:sz w:val="32"/>
              <w:szCs w:val="32"/>
            </w:rPr>
          </w:rPrChange>
        </w:rPr>
      </w:pPr>
      <w:ins w:id="2628" w:author="DAO NAM LY" w:date="2019-07-05T21:07:00Z">
        <w:r w:rsidRPr="009A5936">
          <w:rPr>
            <w:sz w:val="28"/>
            <w:szCs w:val="28"/>
            <w:rPrChange w:id="2629" w:author="DAO NAM LY" w:date="2019-07-05T21:07:00Z">
              <w:rPr>
                <w:sz w:val="32"/>
                <w:szCs w:val="32"/>
              </w:rPr>
            </w:rPrChange>
          </w:rPr>
          <w:t>Bước 7: kết thúc.</w:t>
        </w:r>
      </w:ins>
    </w:p>
    <w:p w14:paraId="332F5656" w14:textId="29B293C9" w:rsidR="009A5936" w:rsidRDefault="009A5936" w:rsidP="009A5936">
      <w:pPr>
        <w:rPr>
          <w:ins w:id="2630" w:author="DAO NAM LY" w:date="2019-07-05T21:07:00Z"/>
          <w:sz w:val="32"/>
          <w:szCs w:val="32"/>
        </w:rPr>
      </w:pPr>
    </w:p>
    <w:p w14:paraId="42DC3DD7" w14:textId="77777777" w:rsidR="009A5936" w:rsidRPr="009A5936" w:rsidRDefault="009A5936">
      <w:pPr>
        <w:rPr>
          <w:ins w:id="2631" w:author="DAO NAM LY" w:date="2019-07-05T21:06:00Z"/>
          <w:sz w:val="32"/>
          <w:szCs w:val="32"/>
          <w:rPrChange w:id="2632" w:author="DAO NAM LY" w:date="2019-07-05T21:06:00Z">
            <w:rPr>
              <w:ins w:id="2633" w:author="DAO NAM LY" w:date="2019-07-05T21:06:00Z"/>
            </w:rPr>
          </w:rPrChange>
        </w:rPr>
        <w:pPrChange w:id="2634" w:author="DAO NAM LY" w:date="2019-07-05T21:06:00Z">
          <w:pPr>
            <w:pStyle w:val="ListParagraph"/>
            <w:numPr>
              <w:numId w:val="11"/>
            </w:numPr>
            <w:ind w:left="1080" w:hanging="360"/>
          </w:pPr>
        </w:pPrChange>
      </w:pPr>
    </w:p>
    <w:p w14:paraId="3C6F599D" w14:textId="16CDC22A" w:rsidR="009A5936" w:rsidRPr="009A5936" w:rsidDel="009A5936" w:rsidRDefault="009A5936" w:rsidP="008B6860">
      <w:pPr>
        <w:pStyle w:val="ListParagraph"/>
        <w:numPr>
          <w:ilvl w:val="0"/>
          <w:numId w:val="11"/>
        </w:numPr>
        <w:rPr>
          <w:ins w:id="2635" w:author="Ngo Vi" w:date="2019-07-05T18:13:00Z"/>
          <w:del w:id="2636" w:author="DAO NAM LY" w:date="2019-07-05T21:06:00Z"/>
          <w:sz w:val="32"/>
          <w:szCs w:val="32"/>
          <w:rPrChange w:id="2637" w:author="DAO NAM LY" w:date="2019-07-05T21:07:00Z">
            <w:rPr>
              <w:ins w:id="2638" w:author="Ngo Vi" w:date="2019-07-05T18:13:00Z"/>
              <w:del w:id="2639" w:author="DAO NAM LY" w:date="2019-07-05T21:06:00Z"/>
            </w:rPr>
          </w:rPrChange>
        </w:rPr>
      </w:pPr>
    </w:p>
    <w:p w14:paraId="635D4F52" w14:textId="6E9E8ED6" w:rsidR="00377256" w:rsidRPr="009A5936" w:rsidDel="009A5936" w:rsidRDefault="00377256" w:rsidP="00377256">
      <w:pPr>
        <w:pStyle w:val="ListParagraph"/>
        <w:ind w:left="1080"/>
        <w:rPr>
          <w:ins w:id="2640" w:author="Ngo Vi" w:date="2019-07-05T18:13:00Z"/>
          <w:del w:id="2641" w:author="DAO NAM LY" w:date="2019-07-05T21:06:00Z"/>
          <w:sz w:val="32"/>
          <w:szCs w:val="32"/>
          <w:rPrChange w:id="2642" w:author="DAO NAM LY" w:date="2019-07-05T21:07:00Z">
            <w:rPr>
              <w:ins w:id="2643" w:author="Ngo Vi" w:date="2019-07-05T18:13:00Z"/>
              <w:del w:id="2644" w:author="DAO NAM LY" w:date="2019-07-05T21:06:00Z"/>
            </w:rPr>
          </w:rPrChange>
        </w:rPr>
      </w:pPr>
      <w:ins w:id="2645" w:author="Ngo Vi" w:date="2019-07-05T18:13:00Z">
        <w:del w:id="2646" w:author="DAO NAM LY" w:date="2019-07-05T21:06:00Z">
          <w:r w:rsidRPr="009A5936" w:rsidDel="009A5936">
            <w:rPr>
              <w:noProof/>
              <w:sz w:val="32"/>
              <w:szCs w:val="32"/>
              <w:rPrChange w:id="2647" w:author="DAO NAM LY" w:date="2019-07-05T21:07:00Z">
                <w:rPr>
                  <w:noProof/>
                </w:rPr>
              </w:rPrChange>
            </w:rPr>
            <w:drawing>
              <wp:inline distT="0" distB="0" distL="0" distR="0" wp14:anchorId="2DC58DF3" wp14:editId="1614E6AB">
                <wp:extent cx="3027790" cy="1882140"/>
                <wp:effectExtent l="0" t="0" r="127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6161" cy="1887344"/>
                        </a:xfrm>
                        <a:prstGeom prst="rect">
                          <a:avLst/>
                        </a:prstGeom>
                      </pic:spPr>
                    </pic:pic>
                  </a:graphicData>
                </a:graphic>
              </wp:inline>
            </w:drawing>
          </w:r>
        </w:del>
      </w:ins>
    </w:p>
    <w:p w14:paraId="4202F42B" w14:textId="10954F82" w:rsidR="00377256" w:rsidRPr="009A5936" w:rsidDel="009A5936" w:rsidRDefault="00377256">
      <w:pPr>
        <w:pStyle w:val="ListParagraph"/>
        <w:ind w:left="1080"/>
        <w:rPr>
          <w:ins w:id="2648" w:author="Ngo Vi" w:date="2019-07-05T18:14:00Z"/>
          <w:del w:id="2649" w:author="DAO NAM LY" w:date="2019-07-05T21:06:00Z"/>
          <w:sz w:val="32"/>
          <w:szCs w:val="32"/>
          <w:rPrChange w:id="2650" w:author="DAO NAM LY" w:date="2019-07-05T21:07:00Z">
            <w:rPr>
              <w:ins w:id="2651" w:author="Ngo Vi" w:date="2019-07-05T18:14:00Z"/>
              <w:del w:id="2652" w:author="DAO NAM LY" w:date="2019-07-05T21:06:00Z"/>
            </w:rPr>
          </w:rPrChange>
        </w:rPr>
      </w:pPr>
      <w:ins w:id="2653" w:author="Ngo Vi" w:date="2019-07-05T18:14:00Z">
        <w:del w:id="2654" w:author="DAO NAM LY" w:date="2019-07-05T21:06:00Z">
          <w:r w:rsidRPr="009A5936" w:rsidDel="009A5936">
            <w:rPr>
              <w:sz w:val="32"/>
              <w:szCs w:val="32"/>
              <w:rPrChange w:id="2655" w:author="DAO NAM LY" w:date="2019-07-05T21:07:00Z">
                <w:rPr/>
              </w:rPrChange>
            </w:rPr>
            <w:delText>D1: Nhập số l</w:delText>
          </w:r>
          <w:r w:rsidRPr="009A5936" w:rsidDel="009A5936">
            <w:rPr>
              <w:sz w:val="32"/>
              <w:szCs w:val="32"/>
              <w:lang w:val="vi-VN"/>
              <w:rPrChange w:id="2656" w:author="DAO NAM LY" w:date="2019-07-05T21:07:00Z">
                <w:rPr>
                  <w:lang w:val="vi-VN"/>
                </w:rPr>
              </w:rPrChange>
            </w:rPr>
            <w:delText>ư</w:delText>
          </w:r>
          <w:r w:rsidRPr="009A5936" w:rsidDel="009A5936">
            <w:rPr>
              <w:sz w:val="32"/>
              <w:szCs w:val="32"/>
              <w:rPrChange w:id="2657" w:author="DAO NAM LY" w:date="2019-07-05T21:07:00Z">
                <w:rPr/>
              </w:rPrChange>
            </w:rPr>
            <w:delText>ợng bệnh nhân có thể khám tối đa trong ngày</w:delText>
          </w:r>
        </w:del>
      </w:ins>
    </w:p>
    <w:p w14:paraId="065DE978" w14:textId="707C4E11" w:rsidR="00377256" w:rsidRPr="009A5936" w:rsidDel="009A5936" w:rsidRDefault="00377256" w:rsidP="00377256">
      <w:pPr>
        <w:pStyle w:val="ListParagraph"/>
        <w:ind w:left="1080"/>
        <w:rPr>
          <w:ins w:id="2658" w:author="Ngo Vi" w:date="2019-07-05T18:14:00Z"/>
          <w:del w:id="2659" w:author="DAO NAM LY" w:date="2019-07-05T21:06:00Z"/>
          <w:sz w:val="32"/>
          <w:szCs w:val="32"/>
          <w:rPrChange w:id="2660" w:author="DAO NAM LY" w:date="2019-07-05T21:07:00Z">
            <w:rPr>
              <w:ins w:id="2661" w:author="Ngo Vi" w:date="2019-07-05T18:14:00Z"/>
              <w:del w:id="2662" w:author="DAO NAM LY" w:date="2019-07-05T21:06:00Z"/>
            </w:rPr>
          </w:rPrChange>
        </w:rPr>
      </w:pPr>
      <w:ins w:id="2663" w:author="Ngo Vi" w:date="2019-07-05T18:14:00Z">
        <w:del w:id="2664" w:author="DAO NAM LY" w:date="2019-07-05T21:06:00Z">
          <w:r w:rsidRPr="009A5936" w:rsidDel="009A5936">
            <w:rPr>
              <w:sz w:val="32"/>
              <w:szCs w:val="32"/>
              <w:rPrChange w:id="2665" w:author="DAO NAM LY" w:date="2019-07-05T21:07:00Z">
                <w:rPr/>
              </w:rPrChange>
            </w:rPr>
            <w:delText>D2: Không có</w:delText>
          </w:r>
        </w:del>
      </w:ins>
    </w:p>
    <w:p w14:paraId="5BD25DE2" w14:textId="2715CFCF" w:rsidR="00377256" w:rsidRPr="009A5936" w:rsidDel="009A5936" w:rsidRDefault="00377256" w:rsidP="00377256">
      <w:pPr>
        <w:pStyle w:val="ListParagraph"/>
        <w:ind w:left="1080"/>
        <w:rPr>
          <w:ins w:id="2666" w:author="Ngo Vi" w:date="2019-07-05T18:14:00Z"/>
          <w:del w:id="2667" w:author="DAO NAM LY" w:date="2019-07-05T21:06:00Z"/>
          <w:sz w:val="32"/>
          <w:szCs w:val="32"/>
          <w:rPrChange w:id="2668" w:author="DAO NAM LY" w:date="2019-07-05T21:07:00Z">
            <w:rPr>
              <w:ins w:id="2669" w:author="Ngo Vi" w:date="2019-07-05T18:14:00Z"/>
              <w:del w:id="2670" w:author="DAO NAM LY" w:date="2019-07-05T21:06:00Z"/>
            </w:rPr>
          </w:rPrChange>
        </w:rPr>
      </w:pPr>
      <w:ins w:id="2671" w:author="Ngo Vi" w:date="2019-07-05T18:14:00Z">
        <w:del w:id="2672" w:author="DAO NAM LY" w:date="2019-07-05T21:06:00Z">
          <w:r w:rsidRPr="009A5936" w:rsidDel="009A5936">
            <w:rPr>
              <w:sz w:val="32"/>
              <w:szCs w:val="32"/>
              <w:rPrChange w:id="2673" w:author="DAO NAM LY" w:date="2019-07-05T21:07:00Z">
                <w:rPr/>
              </w:rPrChange>
            </w:rPr>
            <w:delText>D3: Quy định tr</w:delText>
          </w:r>
          <w:r w:rsidRPr="009A5936" w:rsidDel="009A5936">
            <w:rPr>
              <w:sz w:val="32"/>
              <w:szCs w:val="32"/>
              <w:lang w:val="vi-VN"/>
              <w:rPrChange w:id="2674" w:author="DAO NAM LY" w:date="2019-07-05T21:07:00Z">
                <w:rPr>
                  <w:lang w:val="vi-VN"/>
                </w:rPr>
              </w:rPrChange>
            </w:rPr>
            <w:delText>ư</w:delText>
          </w:r>
          <w:r w:rsidRPr="009A5936" w:rsidDel="009A5936">
            <w:rPr>
              <w:sz w:val="32"/>
              <w:szCs w:val="32"/>
              <w:rPrChange w:id="2675" w:author="DAO NAM LY" w:date="2019-07-05T21:07:00Z">
                <w:rPr/>
              </w:rPrChange>
            </w:rPr>
            <w:delText>ớc đó về số l</w:delText>
          </w:r>
          <w:r w:rsidRPr="009A5936" w:rsidDel="009A5936">
            <w:rPr>
              <w:sz w:val="32"/>
              <w:szCs w:val="32"/>
              <w:lang w:val="vi-VN"/>
              <w:rPrChange w:id="2676" w:author="DAO NAM LY" w:date="2019-07-05T21:07:00Z">
                <w:rPr>
                  <w:lang w:val="vi-VN"/>
                </w:rPr>
              </w:rPrChange>
            </w:rPr>
            <w:delText>ư</w:delText>
          </w:r>
          <w:r w:rsidRPr="009A5936" w:rsidDel="009A5936">
            <w:rPr>
              <w:sz w:val="32"/>
              <w:szCs w:val="32"/>
              <w:rPrChange w:id="2677" w:author="DAO NAM LY" w:date="2019-07-05T21:07:00Z">
                <w:rPr/>
              </w:rPrChange>
            </w:rPr>
            <w:delText>ợng bệnh nhân</w:delText>
          </w:r>
        </w:del>
      </w:ins>
    </w:p>
    <w:p w14:paraId="30689745" w14:textId="32B298DD" w:rsidR="00377256" w:rsidRPr="009A5936" w:rsidDel="009A5936" w:rsidRDefault="00377256" w:rsidP="00377256">
      <w:pPr>
        <w:pStyle w:val="ListParagraph"/>
        <w:ind w:left="1080"/>
        <w:rPr>
          <w:ins w:id="2678" w:author="Ngo Vi" w:date="2019-07-05T18:14:00Z"/>
          <w:del w:id="2679" w:author="DAO NAM LY" w:date="2019-07-05T21:06:00Z"/>
          <w:sz w:val="32"/>
          <w:szCs w:val="32"/>
          <w:rPrChange w:id="2680" w:author="DAO NAM LY" w:date="2019-07-05T21:07:00Z">
            <w:rPr>
              <w:ins w:id="2681" w:author="Ngo Vi" w:date="2019-07-05T18:14:00Z"/>
              <w:del w:id="2682" w:author="DAO NAM LY" w:date="2019-07-05T21:06:00Z"/>
            </w:rPr>
          </w:rPrChange>
        </w:rPr>
      </w:pPr>
      <w:ins w:id="2683" w:author="Ngo Vi" w:date="2019-07-05T18:14:00Z">
        <w:del w:id="2684" w:author="DAO NAM LY" w:date="2019-07-05T21:06:00Z">
          <w:r w:rsidRPr="009A5936" w:rsidDel="009A5936">
            <w:rPr>
              <w:sz w:val="32"/>
              <w:szCs w:val="32"/>
              <w:rPrChange w:id="2685" w:author="DAO NAM LY" w:date="2019-07-05T21:07:00Z">
                <w:rPr/>
              </w:rPrChange>
            </w:rPr>
            <w:delText>D4: D1</w:delText>
          </w:r>
        </w:del>
      </w:ins>
    </w:p>
    <w:p w14:paraId="378008AF" w14:textId="5EB84547" w:rsidR="00377256" w:rsidRPr="009A5936" w:rsidDel="009A5936" w:rsidRDefault="00377256" w:rsidP="00377256">
      <w:pPr>
        <w:pStyle w:val="ListParagraph"/>
        <w:ind w:left="1080"/>
        <w:rPr>
          <w:ins w:id="2686" w:author="Ngo Vi" w:date="2019-07-05T18:14:00Z"/>
          <w:del w:id="2687" w:author="DAO NAM LY" w:date="2019-07-05T21:06:00Z"/>
          <w:sz w:val="32"/>
          <w:szCs w:val="32"/>
          <w:rPrChange w:id="2688" w:author="DAO NAM LY" w:date="2019-07-05T21:07:00Z">
            <w:rPr>
              <w:ins w:id="2689" w:author="Ngo Vi" w:date="2019-07-05T18:14:00Z"/>
              <w:del w:id="2690" w:author="DAO NAM LY" w:date="2019-07-05T21:06:00Z"/>
            </w:rPr>
          </w:rPrChange>
        </w:rPr>
      </w:pPr>
      <w:ins w:id="2691" w:author="Ngo Vi" w:date="2019-07-05T18:14:00Z">
        <w:del w:id="2692" w:author="DAO NAM LY" w:date="2019-07-05T21:06:00Z">
          <w:r w:rsidRPr="009A5936" w:rsidDel="009A5936">
            <w:rPr>
              <w:sz w:val="32"/>
              <w:szCs w:val="32"/>
              <w:rPrChange w:id="2693" w:author="DAO NAM LY" w:date="2019-07-05T21:07:00Z">
                <w:rPr/>
              </w:rPrChange>
            </w:rPr>
            <w:delText>D5: Không có</w:delText>
          </w:r>
        </w:del>
      </w:ins>
    </w:p>
    <w:p w14:paraId="45D9FA84" w14:textId="55BD98CC" w:rsidR="00377256" w:rsidRPr="009A5936" w:rsidDel="009A5936" w:rsidRDefault="00377256" w:rsidP="00377256">
      <w:pPr>
        <w:pStyle w:val="ListParagraph"/>
        <w:ind w:left="1080"/>
        <w:rPr>
          <w:ins w:id="2694" w:author="Ngo Vi" w:date="2019-07-05T18:14:00Z"/>
          <w:del w:id="2695" w:author="DAO NAM LY" w:date="2019-07-05T21:06:00Z"/>
          <w:sz w:val="32"/>
          <w:szCs w:val="32"/>
          <w:rPrChange w:id="2696" w:author="DAO NAM LY" w:date="2019-07-05T21:07:00Z">
            <w:rPr>
              <w:ins w:id="2697" w:author="Ngo Vi" w:date="2019-07-05T18:14:00Z"/>
              <w:del w:id="2698" w:author="DAO NAM LY" w:date="2019-07-05T21:06:00Z"/>
            </w:rPr>
          </w:rPrChange>
        </w:rPr>
      </w:pPr>
      <w:ins w:id="2699" w:author="Ngo Vi" w:date="2019-07-05T18:14:00Z">
        <w:del w:id="2700" w:author="DAO NAM LY" w:date="2019-07-05T21:06:00Z">
          <w:r w:rsidRPr="009A5936" w:rsidDel="009A5936">
            <w:rPr>
              <w:sz w:val="32"/>
              <w:szCs w:val="32"/>
              <w:rPrChange w:id="2701" w:author="DAO NAM LY" w:date="2019-07-05T21:07:00Z">
                <w:rPr/>
              </w:rPrChange>
            </w:rPr>
            <w:delText>D6: D3</w:delText>
          </w:r>
        </w:del>
      </w:ins>
    </w:p>
    <w:p w14:paraId="323CF907" w14:textId="777CF75B" w:rsidR="00377256" w:rsidRPr="009A5936" w:rsidDel="009A5936" w:rsidRDefault="00377256" w:rsidP="00377256">
      <w:pPr>
        <w:pStyle w:val="ListParagraph"/>
        <w:numPr>
          <w:ilvl w:val="0"/>
          <w:numId w:val="18"/>
        </w:numPr>
        <w:rPr>
          <w:ins w:id="2702" w:author="Ngo Vi" w:date="2019-07-05T18:14:00Z"/>
          <w:del w:id="2703" w:author="DAO NAM LY" w:date="2019-07-05T21:06:00Z"/>
          <w:sz w:val="32"/>
          <w:szCs w:val="32"/>
          <w:rPrChange w:id="2704" w:author="DAO NAM LY" w:date="2019-07-05T21:07:00Z">
            <w:rPr>
              <w:ins w:id="2705" w:author="Ngo Vi" w:date="2019-07-05T18:14:00Z"/>
              <w:del w:id="2706" w:author="DAO NAM LY" w:date="2019-07-05T21:06:00Z"/>
            </w:rPr>
          </w:rPrChange>
        </w:rPr>
      </w:pPr>
      <w:ins w:id="2707" w:author="Ngo Vi" w:date="2019-07-05T18:14:00Z">
        <w:del w:id="2708" w:author="DAO NAM LY" w:date="2019-07-05T21:06:00Z">
          <w:r w:rsidRPr="009A5936" w:rsidDel="009A5936">
            <w:rPr>
              <w:sz w:val="32"/>
              <w:szCs w:val="32"/>
              <w:rPrChange w:id="2709" w:author="DAO NAM LY" w:date="2019-07-05T21:07:00Z">
                <w:rPr/>
              </w:rPrChange>
            </w:rPr>
            <w:delText>Bước 1: kết nối dữ liệu</w:delText>
          </w:r>
        </w:del>
      </w:ins>
    </w:p>
    <w:p w14:paraId="682A5875" w14:textId="10FCEF34" w:rsidR="00377256" w:rsidRPr="009A5936" w:rsidDel="009A5936" w:rsidRDefault="00377256" w:rsidP="00377256">
      <w:pPr>
        <w:pStyle w:val="ListParagraph"/>
        <w:numPr>
          <w:ilvl w:val="0"/>
          <w:numId w:val="18"/>
        </w:numPr>
        <w:rPr>
          <w:ins w:id="2710" w:author="Ngo Vi" w:date="2019-07-05T18:14:00Z"/>
          <w:del w:id="2711" w:author="DAO NAM LY" w:date="2019-07-05T21:06:00Z"/>
          <w:sz w:val="32"/>
          <w:szCs w:val="32"/>
          <w:rPrChange w:id="2712" w:author="DAO NAM LY" w:date="2019-07-05T21:07:00Z">
            <w:rPr>
              <w:ins w:id="2713" w:author="Ngo Vi" w:date="2019-07-05T18:14:00Z"/>
              <w:del w:id="2714" w:author="DAO NAM LY" w:date="2019-07-05T21:06:00Z"/>
            </w:rPr>
          </w:rPrChange>
        </w:rPr>
      </w:pPr>
      <w:ins w:id="2715" w:author="Ngo Vi" w:date="2019-07-05T18:14:00Z">
        <w:del w:id="2716" w:author="DAO NAM LY" w:date="2019-07-05T21:06:00Z">
          <w:r w:rsidRPr="009A5936" w:rsidDel="009A5936">
            <w:rPr>
              <w:sz w:val="32"/>
              <w:szCs w:val="32"/>
              <w:rPrChange w:id="2717" w:author="DAO NAM LY" w:date="2019-07-05T21:07:00Z">
                <w:rPr/>
              </w:rPrChange>
            </w:rPr>
            <w:delText xml:space="preserve">Bước 2: đọc D3 từ bộ nhớ phụ </w:delText>
          </w:r>
        </w:del>
      </w:ins>
    </w:p>
    <w:p w14:paraId="3B907551" w14:textId="15F3E8D0" w:rsidR="00377256" w:rsidRPr="009A5936" w:rsidDel="009A5936" w:rsidRDefault="00377256" w:rsidP="00377256">
      <w:pPr>
        <w:pStyle w:val="ListParagraph"/>
        <w:numPr>
          <w:ilvl w:val="0"/>
          <w:numId w:val="18"/>
        </w:numPr>
        <w:rPr>
          <w:ins w:id="2718" w:author="Ngo Vi" w:date="2019-07-05T18:14:00Z"/>
          <w:del w:id="2719" w:author="DAO NAM LY" w:date="2019-07-05T21:06:00Z"/>
          <w:sz w:val="32"/>
          <w:szCs w:val="32"/>
          <w:rPrChange w:id="2720" w:author="DAO NAM LY" w:date="2019-07-05T21:07:00Z">
            <w:rPr>
              <w:ins w:id="2721" w:author="Ngo Vi" w:date="2019-07-05T18:14:00Z"/>
              <w:del w:id="2722" w:author="DAO NAM LY" w:date="2019-07-05T21:06:00Z"/>
            </w:rPr>
          </w:rPrChange>
        </w:rPr>
      </w:pPr>
      <w:ins w:id="2723" w:author="Ngo Vi" w:date="2019-07-05T18:14:00Z">
        <w:del w:id="2724" w:author="DAO NAM LY" w:date="2019-07-05T21:06:00Z">
          <w:r w:rsidRPr="009A5936" w:rsidDel="009A5936">
            <w:rPr>
              <w:sz w:val="32"/>
              <w:szCs w:val="32"/>
              <w:rPrChange w:id="2725" w:author="DAO NAM LY" w:date="2019-07-05T21:07:00Z">
                <w:rPr/>
              </w:rPrChange>
            </w:rPr>
            <w:delText>Bước 3: nhận thay đổi quy định D1 từ người dùng</w:delText>
          </w:r>
        </w:del>
      </w:ins>
    </w:p>
    <w:p w14:paraId="2FF18516" w14:textId="2EE6CAE7" w:rsidR="00377256" w:rsidRPr="009A5936" w:rsidDel="009A5936" w:rsidRDefault="00377256" w:rsidP="00377256">
      <w:pPr>
        <w:pStyle w:val="ListParagraph"/>
        <w:numPr>
          <w:ilvl w:val="0"/>
          <w:numId w:val="18"/>
        </w:numPr>
        <w:rPr>
          <w:ins w:id="2726" w:author="Ngo Vi" w:date="2019-07-05T18:14:00Z"/>
          <w:del w:id="2727" w:author="DAO NAM LY" w:date="2019-07-05T21:06:00Z"/>
          <w:sz w:val="32"/>
          <w:szCs w:val="32"/>
          <w:rPrChange w:id="2728" w:author="DAO NAM LY" w:date="2019-07-05T21:07:00Z">
            <w:rPr>
              <w:ins w:id="2729" w:author="Ngo Vi" w:date="2019-07-05T18:14:00Z"/>
              <w:del w:id="2730" w:author="DAO NAM LY" w:date="2019-07-05T21:06:00Z"/>
            </w:rPr>
          </w:rPrChange>
        </w:rPr>
      </w:pPr>
      <w:ins w:id="2731" w:author="Ngo Vi" w:date="2019-07-05T18:14:00Z">
        <w:del w:id="2732" w:author="DAO NAM LY" w:date="2019-07-05T21:06:00Z">
          <w:r w:rsidRPr="009A5936" w:rsidDel="009A5936">
            <w:rPr>
              <w:sz w:val="32"/>
              <w:szCs w:val="32"/>
              <w:rPrChange w:id="2733" w:author="DAO NAM LY" w:date="2019-07-05T21:07:00Z">
                <w:rPr/>
              </w:rPrChange>
            </w:rPr>
            <w:delText>Bước 4: L</w:delText>
          </w:r>
          <w:r w:rsidRPr="009A5936" w:rsidDel="009A5936">
            <w:rPr>
              <w:sz w:val="32"/>
              <w:szCs w:val="32"/>
              <w:lang w:val="vi-VN"/>
              <w:rPrChange w:id="2734" w:author="DAO NAM LY" w:date="2019-07-05T21:07:00Z">
                <w:rPr>
                  <w:lang w:val="vi-VN"/>
                </w:rPr>
              </w:rPrChange>
            </w:rPr>
            <w:delText>ư</w:delText>
          </w:r>
          <w:r w:rsidRPr="009A5936" w:rsidDel="009A5936">
            <w:rPr>
              <w:sz w:val="32"/>
              <w:szCs w:val="32"/>
              <w:rPrChange w:id="2735" w:author="DAO NAM LY" w:date="2019-07-05T21:07:00Z">
                <w:rPr/>
              </w:rPrChange>
            </w:rPr>
            <w:delText>u D4 xuống bộ nhớ phụ</w:delText>
          </w:r>
        </w:del>
      </w:ins>
    </w:p>
    <w:p w14:paraId="5F8B5C9B" w14:textId="4CD34A93" w:rsidR="00377256" w:rsidRPr="009A5936" w:rsidDel="009A5936" w:rsidRDefault="00377256" w:rsidP="00377256">
      <w:pPr>
        <w:pStyle w:val="ListParagraph"/>
        <w:numPr>
          <w:ilvl w:val="0"/>
          <w:numId w:val="18"/>
        </w:numPr>
        <w:rPr>
          <w:ins w:id="2736" w:author="Ngo Vi" w:date="2019-07-05T18:14:00Z"/>
          <w:del w:id="2737" w:author="DAO NAM LY" w:date="2019-07-05T21:06:00Z"/>
          <w:sz w:val="32"/>
          <w:szCs w:val="32"/>
          <w:rPrChange w:id="2738" w:author="DAO NAM LY" w:date="2019-07-05T21:07:00Z">
            <w:rPr>
              <w:ins w:id="2739" w:author="Ngo Vi" w:date="2019-07-05T18:14:00Z"/>
              <w:del w:id="2740" w:author="DAO NAM LY" w:date="2019-07-05T21:06:00Z"/>
            </w:rPr>
          </w:rPrChange>
        </w:rPr>
      </w:pPr>
      <w:ins w:id="2741" w:author="Ngo Vi" w:date="2019-07-05T18:14:00Z">
        <w:del w:id="2742" w:author="DAO NAM LY" w:date="2019-07-05T21:06:00Z">
          <w:r w:rsidRPr="009A5936" w:rsidDel="009A5936">
            <w:rPr>
              <w:sz w:val="32"/>
              <w:szCs w:val="32"/>
              <w:rPrChange w:id="2743" w:author="DAO NAM LY" w:date="2019-07-05T21:07:00Z">
                <w:rPr/>
              </w:rPrChange>
            </w:rPr>
            <w:delText>Bước 5: đóng kết nối dữ liệu</w:delText>
          </w:r>
        </w:del>
      </w:ins>
    </w:p>
    <w:p w14:paraId="0892CEBD" w14:textId="4E2847AA" w:rsidR="00377256" w:rsidRPr="009A5936" w:rsidDel="009A5936" w:rsidRDefault="00377256">
      <w:pPr>
        <w:pStyle w:val="ListParagraph"/>
        <w:numPr>
          <w:ilvl w:val="0"/>
          <w:numId w:val="18"/>
        </w:numPr>
        <w:rPr>
          <w:ins w:id="2744" w:author="Ngo Vi" w:date="2019-07-05T18:11:00Z"/>
          <w:del w:id="2745" w:author="DAO NAM LY" w:date="2019-07-05T21:06:00Z"/>
          <w:sz w:val="32"/>
          <w:szCs w:val="32"/>
          <w:rPrChange w:id="2746" w:author="DAO NAM LY" w:date="2019-07-05T21:07:00Z">
            <w:rPr>
              <w:ins w:id="2747" w:author="Ngo Vi" w:date="2019-07-05T18:11:00Z"/>
              <w:del w:id="2748" w:author="DAO NAM LY" w:date="2019-07-05T21:06:00Z"/>
            </w:rPr>
          </w:rPrChange>
        </w:rPr>
        <w:pPrChange w:id="2749" w:author="Ngo Vi" w:date="2019-07-05T18:14:00Z">
          <w:pPr>
            <w:pStyle w:val="ListParagraph"/>
            <w:numPr>
              <w:numId w:val="11"/>
            </w:numPr>
            <w:ind w:left="1080" w:hanging="360"/>
          </w:pPr>
        </w:pPrChange>
      </w:pPr>
      <w:ins w:id="2750" w:author="Ngo Vi" w:date="2019-07-05T18:14:00Z">
        <w:del w:id="2751" w:author="DAO NAM LY" w:date="2019-07-05T21:06:00Z">
          <w:r w:rsidRPr="009A5936" w:rsidDel="009A5936">
            <w:rPr>
              <w:sz w:val="32"/>
              <w:szCs w:val="32"/>
              <w:rPrChange w:id="2752" w:author="DAO NAM LY" w:date="2019-07-05T21:07:00Z">
                <w:rPr/>
              </w:rPrChange>
            </w:rPr>
            <w:delText>Bước 6: kết thúc.</w:delText>
          </w:r>
        </w:del>
      </w:ins>
    </w:p>
    <w:p w14:paraId="26331D07" w14:textId="1223DC96" w:rsidR="008B6860" w:rsidRDefault="008B6860" w:rsidP="008B6860">
      <w:pPr>
        <w:pStyle w:val="ListParagraph"/>
        <w:numPr>
          <w:ilvl w:val="0"/>
          <w:numId w:val="11"/>
        </w:numPr>
        <w:rPr>
          <w:ins w:id="2753" w:author="DAO NAM LY" w:date="2019-07-05T21:08:00Z"/>
          <w:sz w:val="32"/>
          <w:szCs w:val="32"/>
        </w:rPr>
      </w:pPr>
      <w:ins w:id="2754" w:author="Ngo Vi" w:date="2019-07-05T18:11:00Z">
        <w:r w:rsidRPr="009A5936">
          <w:rPr>
            <w:sz w:val="32"/>
            <w:szCs w:val="32"/>
            <w:rPrChange w:id="2755" w:author="DAO NAM LY" w:date="2019-07-05T21:07:00Z">
              <w:rPr/>
            </w:rPrChange>
          </w:rPr>
          <w:t>Thay đổi số lượng loại bệnh, đơn vị thuốc và cách dùng</w:t>
        </w:r>
      </w:ins>
    </w:p>
    <w:p w14:paraId="04D229A2" w14:textId="24036938" w:rsidR="009A5936" w:rsidRDefault="009A5936" w:rsidP="009A5936">
      <w:pPr>
        <w:rPr>
          <w:ins w:id="2756" w:author="DAO NAM LY" w:date="2019-07-05T21:08:00Z"/>
          <w:sz w:val="32"/>
          <w:szCs w:val="32"/>
        </w:rPr>
      </w:pPr>
      <w:ins w:id="2757" w:author="DAO NAM LY" w:date="2019-07-05T21:08:00Z">
        <w:r>
          <w:rPr>
            <w:noProof/>
            <w:sz w:val="32"/>
            <w:szCs w:val="32"/>
          </w:rPr>
          <w:drawing>
            <wp:inline distT="0" distB="0" distL="0" distR="0" wp14:anchorId="35C6CC82" wp14:editId="6AF71592">
              <wp:extent cx="6550530" cy="4632960"/>
              <wp:effectExtent l="0" t="0" r="3175"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_p01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6207" cy="4636975"/>
                      </a:xfrm>
                      <a:prstGeom prst="rect">
                        <a:avLst/>
                      </a:prstGeom>
                    </pic:spPr>
                  </pic:pic>
                </a:graphicData>
              </a:graphic>
            </wp:inline>
          </w:drawing>
        </w:r>
      </w:ins>
    </w:p>
    <w:p w14:paraId="3053FE52" w14:textId="77777777" w:rsidR="009A5936" w:rsidRPr="009A5936" w:rsidRDefault="009A5936" w:rsidP="009A5936">
      <w:pPr>
        <w:numPr>
          <w:ilvl w:val="0"/>
          <w:numId w:val="29"/>
        </w:numPr>
        <w:rPr>
          <w:ins w:id="2758" w:author="DAO NAM LY" w:date="2019-07-05T21:09:00Z"/>
          <w:sz w:val="28"/>
          <w:szCs w:val="28"/>
          <w:rPrChange w:id="2759" w:author="DAO NAM LY" w:date="2019-07-05T21:09:00Z">
            <w:rPr>
              <w:ins w:id="2760" w:author="DAO NAM LY" w:date="2019-07-05T21:09:00Z"/>
              <w:sz w:val="32"/>
              <w:szCs w:val="32"/>
            </w:rPr>
          </w:rPrChange>
        </w:rPr>
      </w:pPr>
      <w:ins w:id="2761" w:author="DAO NAM LY" w:date="2019-07-05T21:09:00Z">
        <w:r w:rsidRPr="009A5936">
          <w:rPr>
            <w:sz w:val="28"/>
            <w:szCs w:val="28"/>
            <w:rPrChange w:id="2762" w:author="DAO NAM LY" w:date="2019-07-05T21:09:00Z">
              <w:rPr>
                <w:sz w:val="32"/>
                <w:szCs w:val="32"/>
              </w:rPr>
            </w:rPrChange>
          </w:rPr>
          <w:t>Bước 1: kết nối dữ liệu</w:t>
        </w:r>
      </w:ins>
    </w:p>
    <w:p w14:paraId="21506D3A" w14:textId="77777777" w:rsidR="009A5936" w:rsidRPr="009A5936" w:rsidRDefault="009A5936" w:rsidP="009A5936">
      <w:pPr>
        <w:numPr>
          <w:ilvl w:val="0"/>
          <w:numId w:val="29"/>
        </w:numPr>
        <w:rPr>
          <w:ins w:id="2763" w:author="DAO NAM LY" w:date="2019-07-05T21:09:00Z"/>
          <w:sz w:val="28"/>
          <w:szCs w:val="28"/>
          <w:rPrChange w:id="2764" w:author="DAO NAM LY" w:date="2019-07-05T21:09:00Z">
            <w:rPr>
              <w:ins w:id="2765" w:author="DAO NAM LY" w:date="2019-07-05T21:09:00Z"/>
              <w:sz w:val="32"/>
              <w:szCs w:val="32"/>
            </w:rPr>
          </w:rPrChange>
        </w:rPr>
      </w:pPr>
      <w:ins w:id="2766" w:author="DAO NAM LY" w:date="2019-07-05T21:09:00Z">
        <w:r w:rsidRPr="009A5936">
          <w:rPr>
            <w:sz w:val="28"/>
            <w:szCs w:val="28"/>
            <w:rPrChange w:id="2767" w:author="DAO NAM LY" w:date="2019-07-05T21:09:00Z">
              <w:rPr>
                <w:sz w:val="32"/>
                <w:szCs w:val="32"/>
              </w:rPr>
            </w:rPrChange>
          </w:rPr>
          <w:t xml:space="preserve">Bước 2: đọc D3 từ bộ nhớ phụ </w:t>
        </w:r>
      </w:ins>
    </w:p>
    <w:p w14:paraId="257B10F4" w14:textId="77777777" w:rsidR="009A5936" w:rsidRPr="009A5936" w:rsidRDefault="009A5936" w:rsidP="009A5936">
      <w:pPr>
        <w:numPr>
          <w:ilvl w:val="0"/>
          <w:numId w:val="29"/>
        </w:numPr>
        <w:rPr>
          <w:ins w:id="2768" w:author="DAO NAM LY" w:date="2019-07-05T21:09:00Z"/>
          <w:sz w:val="28"/>
          <w:szCs w:val="28"/>
          <w:rPrChange w:id="2769" w:author="DAO NAM LY" w:date="2019-07-05T21:09:00Z">
            <w:rPr>
              <w:ins w:id="2770" w:author="DAO NAM LY" w:date="2019-07-05T21:09:00Z"/>
              <w:sz w:val="32"/>
              <w:szCs w:val="32"/>
            </w:rPr>
          </w:rPrChange>
        </w:rPr>
      </w:pPr>
      <w:ins w:id="2771" w:author="DAO NAM LY" w:date="2019-07-05T21:09:00Z">
        <w:r w:rsidRPr="009A5936">
          <w:rPr>
            <w:sz w:val="28"/>
            <w:szCs w:val="28"/>
            <w:rPrChange w:id="2772" w:author="DAO NAM LY" w:date="2019-07-05T21:09:00Z">
              <w:rPr>
                <w:sz w:val="32"/>
                <w:szCs w:val="32"/>
              </w:rPr>
            </w:rPrChange>
          </w:rPr>
          <w:t>Bước 3: nhận thay đổi quy định D1 từ người dùng</w:t>
        </w:r>
      </w:ins>
    </w:p>
    <w:p w14:paraId="7D463408" w14:textId="77777777" w:rsidR="009A5936" w:rsidRPr="009A5936" w:rsidRDefault="009A5936" w:rsidP="009A5936">
      <w:pPr>
        <w:numPr>
          <w:ilvl w:val="0"/>
          <w:numId w:val="29"/>
        </w:numPr>
        <w:rPr>
          <w:ins w:id="2773" w:author="DAO NAM LY" w:date="2019-07-05T21:09:00Z"/>
          <w:sz w:val="28"/>
          <w:szCs w:val="28"/>
          <w:rPrChange w:id="2774" w:author="DAO NAM LY" w:date="2019-07-05T21:09:00Z">
            <w:rPr>
              <w:ins w:id="2775" w:author="DAO NAM LY" w:date="2019-07-05T21:09:00Z"/>
              <w:sz w:val="32"/>
              <w:szCs w:val="32"/>
            </w:rPr>
          </w:rPrChange>
        </w:rPr>
      </w:pPr>
      <w:ins w:id="2776" w:author="DAO NAM LY" w:date="2019-07-05T21:09:00Z">
        <w:r w:rsidRPr="009A5936">
          <w:rPr>
            <w:sz w:val="28"/>
            <w:szCs w:val="28"/>
            <w:rPrChange w:id="2777" w:author="DAO NAM LY" w:date="2019-07-05T21:09:00Z">
              <w:rPr>
                <w:sz w:val="32"/>
                <w:szCs w:val="32"/>
              </w:rPr>
            </w:rPrChange>
          </w:rPr>
          <w:t>Bước 4: L</w:t>
        </w:r>
        <w:r w:rsidRPr="009A5936">
          <w:rPr>
            <w:sz w:val="28"/>
            <w:szCs w:val="28"/>
            <w:lang w:val="vi-VN"/>
            <w:rPrChange w:id="2778" w:author="DAO NAM LY" w:date="2019-07-05T21:09:00Z">
              <w:rPr>
                <w:sz w:val="32"/>
                <w:szCs w:val="32"/>
                <w:lang w:val="vi-VN"/>
              </w:rPr>
            </w:rPrChange>
          </w:rPr>
          <w:t>ư</w:t>
        </w:r>
        <w:r w:rsidRPr="009A5936">
          <w:rPr>
            <w:sz w:val="28"/>
            <w:szCs w:val="28"/>
            <w:rPrChange w:id="2779" w:author="DAO NAM LY" w:date="2019-07-05T21:09:00Z">
              <w:rPr>
                <w:sz w:val="32"/>
                <w:szCs w:val="32"/>
              </w:rPr>
            </w:rPrChange>
          </w:rPr>
          <w:t>u D4 xuống bộ nhớ phụ</w:t>
        </w:r>
      </w:ins>
    </w:p>
    <w:p w14:paraId="09471D7B" w14:textId="77777777" w:rsidR="009A5936" w:rsidRPr="009A5936" w:rsidRDefault="009A5936" w:rsidP="009A5936">
      <w:pPr>
        <w:numPr>
          <w:ilvl w:val="0"/>
          <w:numId w:val="29"/>
        </w:numPr>
        <w:rPr>
          <w:ins w:id="2780" w:author="DAO NAM LY" w:date="2019-07-05T21:09:00Z"/>
          <w:sz w:val="28"/>
          <w:szCs w:val="28"/>
          <w:rPrChange w:id="2781" w:author="DAO NAM LY" w:date="2019-07-05T21:09:00Z">
            <w:rPr>
              <w:ins w:id="2782" w:author="DAO NAM LY" w:date="2019-07-05T21:09:00Z"/>
              <w:sz w:val="32"/>
              <w:szCs w:val="32"/>
            </w:rPr>
          </w:rPrChange>
        </w:rPr>
      </w:pPr>
      <w:ins w:id="2783" w:author="DAO NAM LY" w:date="2019-07-05T21:09:00Z">
        <w:r w:rsidRPr="009A5936">
          <w:rPr>
            <w:sz w:val="28"/>
            <w:szCs w:val="28"/>
            <w:rPrChange w:id="2784" w:author="DAO NAM LY" w:date="2019-07-05T21:09:00Z">
              <w:rPr>
                <w:sz w:val="32"/>
                <w:szCs w:val="32"/>
              </w:rPr>
            </w:rPrChange>
          </w:rPr>
          <w:t>B</w:t>
        </w:r>
        <w:r w:rsidRPr="009A5936">
          <w:rPr>
            <w:sz w:val="28"/>
            <w:szCs w:val="28"/>
            <w:lang w:val="vi-VN"/>
            <w:rPrChange w:id="2785" w:author="DAO NAM LY" w:date="2019-07-05T21:09:00Z">
              <w:rPr>
                <w:sz w:val="32"/>
                <w:szCs w:val="32"/>
                <w:lang w:val="vi-VN"/>
              </w:rPr>
            </w:rPrChange>
          </w:rPr>
          <w:t>ư</w:t>
        </w:r>
        <w:r w:rsidRPr="009A5936">
          <w:rPr>
            <w:sz w:val="28"/>
            <w:szCs w:val="28"/>
            <w:rPrChange w:id="2786" w:author="DAO NAM LY" w:date="2019-07-05T21:09:00Z">
              <w:rPr>
                <w:sz w:val="32"/>
                <w:szCs w:val="32"/>
              </w:rPr>
            </w:rPrChange>
          </w:rPr>
          <w:t>ớc 5: đ</w:t>
        </w:r>
        <w:r w:rsidRPr="009A5936">
          <w:rPr>
            <w:sz w:val="28"/>
            <w:szCs w:val="28"/>
            <w:lang w:val="vi-VN"/>
            <w:rPrChange w:id="2787" w:author="DAO NAM LY" w:date="2019-07-05T21:09:00Z">
              <w:rPr>
                <w:sz w:val="32"/>
                <w:szCs w:val="32"/>
                <w:lang w:val="vi-VN"/>
              </w:rPr>
            </w:rPrChange>
          </w:rPr>
          <w:t>ư</w:t>
        </w:r>
        <w:r w:rsidRPr="009A5936">
          <w:rPr>
            <w:sz w:val="28"/>
            <w:szCs w:val="28"/>
            <w:rPrChange w:id="2788" w:author="DAO NAM LY" w:date="2019-07-05T21:09:00Z">
              <w:rPr>
                <w:sz w:val="32"/>
                <w:szCs w:val="32"/>
              </w:rPr>
            </w:rPrChange>
          </w:rPr>
          <w:t>a kết quả thay đổi cho người dùng</w:t>
        </w:r>
      </w:ins>
    </w:p>
    <w:p w14:paraId="0842B3DB" w14:textId="77777777" w:rsidR="009A5936" w:rsidRPr="009A5936" w:rsidRDefault="009A5936" w:rsidP="009A5936">
      <w:pPr>
        <w:numPr>
          <w:ilvl w:val="0"/>
          <w:numId w:val="29"/>
        </w:numPr>
        <w:rPr>
          <w:ins w:id="2789" w:author="DAO NAM LY" w:date="2019-07-05T21:09:00Z"/>
          <w:sz w:val="28"/>
          <w:szCs w:val="28"/>
          <w:rPrChange w:id="2790" w:author="DAO NAM LY" w:date="2019-07-05T21:09:00Z">
            <w:rPr>
              <w:ins w:id="2791" w:author="DAO NAM LY" w:date="2019-07-05T21:09:00Z"/>
              <w:sz w:val="32"/>
              <w:szCs w:val="32"/>
            </w:rPr>
          </w:rPrChange>
        </w:rPr>
      </w:pPr>
      <w:ins w:id="2792" w:author="DAO NAM LY" w:date="2019-07-05T21:09:00Z">
        <w:r w:rsidRPr="009A5936">
          <w:rPr>
            <w:sz w:val="28"/>
            <w:szCs w:val="28"/>
            <w:rPrChange w:id="2793" w:author="DAO NAM LY" w:date="2019-07-05T21:09:00Z">
              <w:rPr>
                <w:sz w:val="32"/>
                <w:szCs w:val="32"/>
              </w:rPr>
            </w:rPrChange>
          </w:rPr>
          <w:t>Bước 6: đóng kết nối dữ liệu</w:t>
        </w:r>
      </w:ins>
    </w:p>
    <w:p w14:paraId="01FA8692" w14:textId="77777777" w:rsidR="009A5936" w:rsidRPr="009A5936" w:rsidRDefault="009A5936" w:rsidP="009A5936">
      <w:pPr>
        <w:numPr>
          <w:ilvl w:val="0"/>
          <w:numId w:val="29"/>
        </w:numPr>
        <w:rPr>
          <w:ins w:id="2794" w:author="DAO NAM LY" w:date="2019-07-05T21:09:00Z"/>
          <w:sz w:val="28"/>
          <w:szCs w:val="28"/>
          <w:rPrChange w:id="2795" w:author="DAO NAM LY" w:date="2019-07-05T21:09:00Z">
            <w:rPr>
              <w:ins w:id="2796" w:author="DAO NAM LY" w:date="2019-07-05T21:09:00Z"/>
              <w:sz w:val="32"/>
              <w:szCs w:val="32"/>
            </w:rPr>
          </w:rPrChange>
        </w:rPr>
      </w:pPr>
      <w:ins w:id="2797" w:author="DAO NAM LY" w:date="2019-07-05T21:09:00Z">
        <w:r w:rsidRPr="009A5936">
          <w:rPr>
            <w:sz w:val="28"/>
            <w:szCs w:val="28"/>
            <w:rPrChange w:id="2798" w:author="DAO NAM LY" w:date="2019-07-05T21:09:00Z">
              <w:rPr>
                <w:sz w:val="32"/>
                <w:szCs w:val="32"/>
              </w:rPr>
            </w:rPrChange>
          </w:rPr>
          <w:t>Bước 7: kết thúc.</w:t>
        </w:r>
      </w:ins>
    </w:p>
    <w:p w14:paraId="31E84177" w14:textId="77777777" w:rsidR="009A5936" w:rsidRPr="009A5936" w:rsidRDefault="009A5936">
      <w:pPr>
        <w:rPr>
          <w:ins w:id="2799" w:author="Ngo Vi" w:date="2019-07-05T18:14:00Z"/>
          <w:sz w:val="32"/>
          <w:szCs w:val="32"/>
          <w:rPrChange w:id="2800" w:author="DAO NAM LY" w:date="2019-07-05T21:08:00Z">
            <w:rPr>
              <w:ins w:id="2801" w:author="Ngo Vi" w:date="2019-07-05T18:14:00Z"/>
            </w:rPr>
          </w:rPrChange>
        </w:rPr>
        <w:pPrChange w:id="2802" w:author="DAO NAM LY" w:date="2019-07-05T21:08:00Z">
          <w:pPr>
            <w:pStyle w:val="ListParagraph"/>
            <w:numPr>
              <w:numId w:val="11"/>
            </w:numPr>
            <w:ind w:left="1080" w:hanging="360"/>
          </w:pPr>
        </w:pPrChange>
      </w:pPr>
    </w:p>
    <w:p w14:paraId="77A8EE6F" w14:textId="163D474F" w:rsidR="00377256" w:rsidRDefault="00377256" w:rsidP="00377256">
      <w:pPr>
        <w:pStyle w:val="ListParagraph"/>
        <w:ind w:left="1080"/>
        <w:rPr>
          <w:ins w:id="2803" w:author="Ngo Vi" w:date="2019-07-05T18:14:00Z"/>
        </w:rPr>
      </w:pPr>
      <w:ins w:id="2804" w:author="Ngo Vi" w:date="2019-07-05T18:14:00Z">
        <w:del w:id="2805" w:author="DAO NAM LY" w:date="2019-07-05T21:08:00Z">
          <w:r w:rsidDel="009A5936">
            <w:rPr>
              <w:noProof/>
            </w:rPr>
            <w:drawing>
              <wp:inline distT="0" distB="0" distL="0" distR="0" wp14:anchorId="3E80C0B4" wp14:editId="47E5723F">
                <wp:extent cx="3219642" cy="19964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6267" cy="2000548"/>
                        </a:xfrm>
                        <a:prstGeom prst="rect">
                          <a:avLst/>
                        </a:prstGeom>
                      </pic:spPr>
                    </pic:pic>
                  </a:graphicData>
                </a:graphic>
              </wp:inline>
            </w:drawing>
          </w:r>
        </w:del>
      </w:ins>
    </w:p>
    <w:p w14:paraId="750EE999" w14:textId="732256DB" w:rsidR="00377256" w:rsidRPr="009A5936" w:rsidDel="009A5936" w:rsidRDefault="00377256" w:rsidP="00377256">
      <w:pPr>
        <w:pStyle w:val="ListParagraph"/>
        <w:ind w:left="1080"/>
        <w:rPr>
          <w:ins w:id="2806" w:author="Ngo Vi" w:date="2019-07-05T18:14:00Z"/>
          <w:del w:id="2807" w:author="DAO NAM LY" w:date="2019-07-05T21:08:00Z"/>
          <w:sz w:val="32"/>
          <w:szCs w:val="32"/>
          <w:rPrChange w:id="2808" w:author="DAO NAM LY" w:date="2019-07-05T21:08:00Z">
            <w:rPr>
              <w:ins w:id="2809" w:author="Ngo Vi" w:date="2019-07-05T18:14:00Z"/>
              <w:del w:id="2810" w:author="DAO NAM LY" w:date="2019-07-05T21:08:00Z"/>
            </w:rPr>
          </w:rPrChange>
        </w:rPr>
      </w:pPr>
      <w:ins w:id="2811" w:author="Ngo Vi" w:date="2019-07-05T18:14:00Z">
        <w:del w:id="2812" w:author="DAO NAM LY" w:date="2019-07-05T21:08:00Z">
          <w:r w:rsidRPr="009A5936" w:rsidDel="009A5936">
            <w:rPr>
              <w:sz w:val="32"/>
              <w:szCs w:val="32"/>
              <w:rPrChange w:id="2813" w:author="DAO NAM LY" w:date="2019-07-05T21:08:00Z">
                <w:rPr/>
              </w:rPrChange>
            </w:rPr>
            <w:lastRenderedPageBreak/>
            <w:delText>D1: Nhập số l</w:delText>
          </w:r>
          <w:r w:rsidRPr="009A5936" w:rsidDel="009A5936">
            <w:rPr>
              <w:sz w:val="32"/>
              <w:szCs w:val="32"/>
              <w:lang w:val="vi-VN"/>
              <w:rPrChange w:id="2814" w:author="DAO NAM LY" w:date="2019-07-05T21:08:00Z">
                <w:rPr>
                  <w:lang w:val="vi-VN"/>
                </w:rPr>
              </w:rPrChange>
            </w:rPr>
            <w:delText>ư</w:delText>
          </w:r>
          <w:r w:rsidRPr="009A5936" w:rsidDel="009A5936">
            <w:rPr>
              <w:sz w:val="32"/>
              <w:szCs w:val="32"/>
              <w:rPrChange w:id="2815" w:author="DAO NAM LY" w:date="2019-07-05T21:08:00Z">
                <w:rPr/>
              </w:rPrChange>
            </w:rPr>
            <w:delText>ợng loại bệnh, thuốc, đ</w:delText>
          </w:r>
          <w:r w:rsidRPr="009A5936" w:rsidDel="009A5936">
            <w:rPr>
              <w:sz w:val="32"/>
              <w:szCs w:val="32"/>
              <w:lang w:val="vi-VN"/>
              <w:rPrChange w:id="2816" w:author="DAO NAM LY" w:date="2019-07-05T21:08:00Z">
                <w:rPr>
                  <w:lang w:val="vi-VN"/>
                </w:rPr>
              </w:rPrChange>
            </w:rPr>
            <w:delText>ơ</w:delText>
          </w:r>
          <w:r w:rsidRPr="009A5936" w:rsidDel="009A5936">
            <w:rPr>
              <w:sz w:val="32"/>
              <w:szCs w:val="32"/>
              <w:rPrChange w:id="2817" w:author="DAO NAM LY" w:date="2019-07-05T21:08:00Z">
                <w:rPr/>
              </w:rPrChange>
            </w:rPr>
            <w:delText>n vị, cách dùng</w:delText>
          </w:r>
        </w:del>
      </w:ins>
    </w:p>
    <w:p w14:paraId="582480BA" w14:textId="2FD88E24" w:rsidR="00377256" w:rsidRPr="009A5936" w:rsidDel="009A5936" w:rsidRDefault="00377256" w:rsidP="00377256">
      <w:pPr>
        <w:pStyle w:val="ListParagraph"/>
        <w:ind w:left="1080"/>
        <w:rPr>
          <w:ins w:id="2818" w:author="Ngo Vi" w:date="2019-07-05T18:14:00Z"/>
          <w:del w:id="2819" w:author="DAO NAM LY" w:date="2019-07-05T21:08:00Z"/>
          <w:sz w:val="32"/>
          <w:szCs w:val="32"/>
          <w:rPrChange w:id="2820" w:author="DAO NAM LY" w:date="2019-07-05T21:08:00Z">
            <w:rPr>
              <w:ins w:id="2821" w:author="Ngo Vi" w:date="2019-07-05T18:14:00Z"/>
              <w:del w:id="2822" w:author="DAO NAM LY" w:date="2019-07-05T21:08:00Z"/>
            </w:rPr>
          </w:rPrChange>
        </w:rPr>
      </w:pPr>
      <w:ins w:id="2823" w:author="Ngo Vi" w:date="2019-07-05T18:14:00Z">
        <w:del w:id="2824" w:author="DAO NAM LY" w:date="2019-07-05T21:08:00Z">
          <w:r w:rsidRPr="009A5936" w:rsidDel="009A5936">
            <w:rPr>
              <w:sz w:val="32"/>
              <w:szCs w:val="32"/>
              <w:rPrChange w:id="2825" w:author="DAO NAM LY" w:date="2019-07-05T21:08:00Z">
                <w:rPr/>
              </w:rPrChange>
            </w:rPr>
            <w:delText>D2: Không có</w:delText>
          </w:r>
        </w:del>
      </w:ins>
    </w:p>
    <w:p w14:paraId="0B6B3A03" w14:textId="4134D0CD" w:rsidR="00377256" w:rsidRPr="009A5936" w:rsidDel="009A5936" w:rsidRDefault="00377256" w:rsidP="00377256">
      <w:pPr>
        <w:pStyle w:val="ListParagraph"/>
        <w:ind w:left="1080"/>
        <w:rPr>
          <w:ins w:id="2826" w:author="Ngo Vi" w:date="2019-07-05T18:14:00Z"/>
          <w:del w:id="2827" w:author="DAO NAM LY" w:date="2019-07-05T21:08:00Z"/>
          <w:sz w:val="32"/>
          <w:szCs w:val="32"/>
          <w:rPrChange w:id="2828" w:author="DAO NAM LY" w:date="2019-07-05T21:08:00Z">
            <w:rPr>
              <w:ins w:id="2829" w:author="Ngo Vi" w:date="2019-07-05T18:14:00Z"/>
              <w:del w:id="2830" w:author="DAO NAM LY" w:date="2019-07-05T21:08:00Z"/>
            </w:rPr>
          </w:rPrChange>
        </w:rPr>
      </w:pPr>
      <w:ins w:id="2831" w:author="Ngo Vi" w:date="2019-07-05T18:14:00Z">
        <w:del w:id="2832" w:author="DAO NAM LY" w:date="2019-07-05T21:08:00Z">
          <w:r w:rsidRPr="009A5936" w:rsidDel="009A5936">
            <w:rPr>
              <w:sz w:val="32"/>
              <w:szCs w:val="32"/>
              <w:rPrChange w:id="2833" w:author="DAO NAM LY" w:date="2019-07-05T21:08:00Z">
                <w:rPr/>
              </w:rPrChange>
            </w:rPr>
            <w:delText>D3: dữ liệu về thuốc, dữ liệu về bệnh</w:delText>
          </w:r>
        </w:del>
      </w:ins>
    </w:p>
    <w:p w14:paraId="2B9D41C9" w14:textId="4F5B82DC" w:rsidR="00377256" w:rsidRPr="009A5936" w:rsidDel="009A5936" w:rsidRDefault="00377256" w:rsidP="00377256">
      <w:pPr>
        <w:pStyle w:val="ListParagraph"/>
        <w:ind w:left="1080"/>
        <w:rPr>
          <w:ins w:id="2834" w:author="Ngo Vi" w:date="2019-07-05T18:14:00Z"/>
          <w:del w:id="2835" w:author="DAO NAM LY" w:date="2019-07-05T21:08:00Z"/>
          <w:sz w:val="32"/>
          <w:szCs w:val="32"/>
          <w:rPrChange w:id="2836" w:author="DAO NAM LY" w:date="2019-07-05T21:08:00Z">
            <w:rPr>
              <w:ins w:id="2837" w:author="Ngo Vi" w:date="2019-07-05T18:14:00Z"/>
              <w:del w:id="2838" w:author="DAO NAM LY" w:date="2019-07-05T21:08:00Z"/>
            </w:rPr>
          </w:rPrChange>
        </w:rPr>
      </w:pPr>
      <w:ins w:id="2839" w:author="Ngo Vi" w:date="2019-07-05T18:14:00Z">
        <w:del w:id="2840" w:author="DAO NAM LY" w:date="2019-07-05T21:08:00Z">
          <w:r w:rsidRPr="009A5936" w:rsidDel="009A5936">
            <w:rPr>
              <w:sz w:val="32"/>
              <w:szCs w:val="32"/>
              <w:rPrChange w:id="2841" w:author="DAO NAM LY" w:date="2019-07-05T21:08:00Z">
                <w:rPr/>
              </w:rPrChange>
            </w:rPr>
            <w:delText>D4: D1</w:delText>
          </w:r>
        </w:del>
      </w:ins>
    </w:p>
    <w:p w14:paraId="4AF17471" w14:textId="21DC1E35" w:rsidR="00377256" w:rsidRPr="009A5936" w:rsidDel="009A5936" w:rsidRDefault="00377256" w:rsidP="00377256">
      <w:pPr>
        <w:pStyle w:val="ListParagraph"/>
        <w:ind w:left="1080"/>
        <w:rPr>
          <w:ins w:id="2842" w:author="Ngo Vi" w:date="2019-07-05T18:14:00Z"/>
          <w:del w:id="2843" w:author="DAO NAM LY" w:date="2019-07-05T21:08:00Z"/>
          <w:sz w:val="32"/>
          <w:szCs w:val="32"/>
          <w:rPrChange w:id="2844" w:author="DAO NAM LY" w:date="2019-07-05T21:08:00Z">
            <w:rPr>
              <w:ins w:id="2845" w:author="Ngo Vi" w:date="2019-07-05T18:14:00Z"/>
              <w:del w:id="2846" w:author="DAO NAM LY" w:date="2019-07-05T21:08:00Z"/>
            </w:rPr>
          </w:rPrChange>
        </w:rPr>
      </w:pPr>
      <w:ins w:id="2847" w:author="Ngo Vi" w:date="2019-07-05T18:14:00Z">
        <w:del w:id="2848" w:author="DAO NAM LY" w:date="2019-07-05T21:08:00Z">
          <w:r w:rsidRPr="009A5936" w:rsidDel="009A5936">
            <w:rPr>
              <w:sz w:val="32"/>
              <w:szCs w:val="32"/>
              <w:rPrChange w:id="2849" w:author="DAO NAM LY" w:date="2019-07-05T21:08:00Z">
                <w:rPr/>
              </w:rPrChange>
            </w:rPr>
            <w:delText>D5: Không có</w:delText>
          </w:r>
        </w:del>
      </w:ins>
    </w:p>
    <w:p w14:paraId="2C0CE446" w14:textId="621BC12E" w:rsidR="00377256" w:rsidRPr="009A5936" w:rsidDel="009A5936" w:rsidRDefault="00377256" w:rsidP="00377256">
      <w:pPr>
        <w:pStyle w:val="ListParagraph"/>
        <w:ind w:left="1080"/>
        <w:rPr>
          <w:ins w:id="2850" w:author="Ngo Vi" w:date="2019-07-05T18:15:00Z"/>
          <w:del w:id="2851" w:author="DAO NAM LY" w:date="2019-07-05T21:08:00Z"/>
          <w:sz w:val="32"/>
          <w:szCs w:val="32"/>
          <w:rPrChange w:id="2852" w:author="DAO NAM LY" w:date="2019-07-05T21:08:00Z">
            <w:rPr>
              <w:ins w:id="2853" w:author="Ngo Vi" w:date="2019-07-05T18:15:00Z"/>
              <w:del w:id="2854" w:author="DAO NAM LY" w:date="2019-07-05T21:08:00Z"/>
            </w:rPr>
          </w:rPrChange>
        </w:rPr>
      </w:pPr>
      <w:ins w:id="2855" w:author="Ngo Vi" w:date="2019-07-05T18:14:00Z">
        <w:del w:id="2856" w:author="DAO NAM LY" w:date="2019-07-05T21:08:00Z">
          <w:r w:rsidRPr="009A5936" w:rsidDel="009A5936">
            <w:rPr>
              <w:sz w:val="32"/>
              <w:szCs w:val="32"/>
              <w:rPrChange w:id="2857" w:author="DAO NAM LY" w:date="2019-07-05T21:08:00Z">
                <w:rPr/>
              </w:rPrChange>
            </w:rPr>
            <w:delText>D6: Thông tin cụ thể về thuốc nh</w:delText>
          </w:r>
          <w:r w:rsidRPr="009A5936" w:rsidDel="009A5936">
            <w:rPr>
              <w:sz w:val="32"/>
              <w:szCs w:val="32"/>
              <w:lang w:val="vi-VN"/>
              <w:rPrChange w:id="2858" w:author="DAO NAM LY" w:date="2019-07-05T21:08:00Z">
                <w:rPr>
                  <w:lang w:val="vi-VN"/>
                </w:rPr>
              </w:rPrChange>
            </w:rPr>
            <w:delText>ư</w:delText>
          </w:r>
          <w:r w:rsidRPr="009A5936" w:rsidDel="009A5936">
            <w:rPr>
              <w:sz w:val="32"/>
              <w:szCs w:val="32"/>
              <w:rPrChange w:id="2859" w:author="DAO NAM LY" w:date="2019-07-05T21:08:00Z">
                <w:rPr/>
              </w:rPrChange>
            </w:rPr>
            <w:delText xml:space="preserve"> số l</w:delText>
          </w:r>
          <w:r w:rsidRPr="009A5936" w:rsidDel="009A5936">
            <w:rPr>
              <w:sz w:val="32"/>
              <w:szCs w:val="32"/>
              <w:lang w:val="vi-VN"/>
              <w:rPrChange w:id="2860" w:author="DAO NAM LY" w:date="2019-07-05T21:08:00Z">
                <w:rPr>
                  <w:lang w:val="vi-VN"/>
                </w:rPr>
              </w:rPrChange>
            </w:rPr>
            <w:delText>ư</w:delText>
          </w:r>
          <w:r w:rsidRPr="009A5936" w:rsidDel="009A5936">
            <w:rPr>
              <w:sz w:val="32"/>
              <w:szCs w:val="32"/>
              <w:rPrChange w:id="2861" w:author="DAO NAM LY" w:date="2019-07-05T21:08:00Z">
                <w:rPr/>
              </w:rPrChange>
            </w:rPr>
            <w:delText>ợng, đ</w:delText>
          </w:r>
          <w:r w:rsidRPr="009A5936" w:rsidDel="009A5936">
            <w:rPr>
              <w:sz w:val="32"/>
              <w:szCs w:val="32"/>
              <w:lang w:val="vi-VN"/>
              <w:rPrChange w:id="2862" w:author="DAO NAM LY" w:date="2019-07-05T21:08:00Z">
                <w:rPr>
                  <w:lang w:val="vi-VN"/>
                </w:rPr>
              </w:rPrChange>
            </w:rPr>
            <w:delText>ơ</w:delText>
          </w:r>
          <w:r w:rsidRPr="009A5936" w:rsidDel="009A5936">
            <w:rPr>
              <w:sz w:val="32"/>
              <w:szCs w:val="32"/>
              <w:rPrChange w:id="2863" w:author="DAO NAM LY" w:date="2019-07-05T21:08:00Z">
                <w:rPr/>
              </w:rPrChange>
            </w:rPr>
            <w:delText>n vị, cách dùng, thông tin về số l</w:delText>
          </w:r>
          <w:r w:rsidRPr="009A5936" w:rsidDel="009A5936">
            <w:rPr>
              <w:sz w:val="32"/>
              <w:szCs w:val="32"/>
              <w:lang w:val="vi-VN"/>
              <w:rPrChange w:id="2864" w:author="DAO NAM LY" w:date="2019-07-05T21:08:00Z">
                <w:rPr>
                  <w:lang w:val="vi-VN"/>
                </w:rPr>
              </w:rPrChange>
            </w:rPr>
            <w:delText>ư</w:delText>
          </w:r>
          <w:r w:rsidRPr="009A5936" w:rsidDel="009A5936">
            <w:rPr>
              <w:sz w:val="32"/>
              <w:szCs w:val="32"/>
              <w:rPrChange w:id="2865" w:author="DAO NAM LY" w:date="2019-07-05T21:08:00Z">
                <w:rPr/>
              </w:rPrChange>
            </w:rPr>
            <w:delText xml:space="preserve">ợng loại bệnh </w:delText>
          </w:r>
        </w:del>
      </w:ins>
    </w:p>
    <w:p w14:paraId="54349C7B" w14:textId="57BAD148" w:rsidR="00377256" w:rsidRPr="009A5936" w:rsidDel="009A5936" w:rsidRDefault="00377256" w:rsidP="00377256">
      <w:pPr>
        <w:pStyle w:val="ListParagraph"/>
        <w:numPr>
          <w:ilvl w:val="0"/>
          <w:numId w:val="20"/>
        </w:numPr>
        <w:rPr>
          <w:ins w:id="2866" w:author="Ngo Vi" w:date="2019-07-05T18:15:00Z"/>
          <w:del w:id="2867" w:author="DAO NAM LY" w:date="2019-07-05T21:08:00Z"/>
          <w:sz w:val="32"/>
          <w:szCs w:val="32"/>
          <w:rPrChange w:id="2868" w:author="DAO NAM LY" w:date="2019-07-05T21:08:00Z">
            <w:rPr>
              <w:ins w:id="2869" w:author="Ngo Vi" w:date="2019-07-05T18:15:00Z"/>
              <w:del w:id="2870" w:author="DAO NAM LY" w:date="2019-07-05T21:08:00Z"/>
            </w:rPr>
          </w:rPrChange>
        </w:rPr>
      </w:pPr>
      <w:ins w:id="2871" w:author="Ngo Vi" w:date="2019-07-05T18:15:00Z">
        <w:del w:id="2872" w:author="DAO NAM LY" w:date="2019-07-05T21:08:00Z">
          <w:r w:rsidRPr="009A5936" w:rsidDel="009A5936">
            <w:rPr>
              <w:sz w:val="32"/>
              <w:szCs w:val="32"/>
              <w:rPrChange w:id="2873" w:author="DAO NAM LY" w:date="2019-07-05T21:08:00Z">
                <w:rPr/>
              </w:rPrChange>
            </w:rPr>
            <w:delText>Bước 1: kết nối dữ liệu</w:delText>
          </w:r>
        </w:del>
      </w:ins>
    </w:p>
    <w:p w14:paraId="0163FF9E" w14:textId="654319B7" w:rsidR="00377256" w:rsidRPr="009A5936" w:rsidDel="009A5936" w:rsidRDefault="00377256" w:rsidP="00377256">
      <w:pPr>
        <w:pStyle w:val="ListParagraph"/>
        <w:numPr>
          <w:ilvl w:val="0"/>
          <w:numId w:val="20"/>
        </w:numPr>
        <w:rPr>
          <w:ins w:id="2874" w:author="Ngo Vi" w:date="2019-07-05T18:15:00Z"/>
          <w:del w:id="2875" w:author="DAO NAM LY" w:date="2019-07-05T21:08:00Z"/>
          <w:sz w:val="32"/>
          <w:szCs w:val="32"/>
          <w:rPrChange w:id="2876" w:author="DAO NAM LY" w:date="2019-07-05T21:08:00Z">
            <w:rPr>
              <w:ins w:id="2877" w:author="Ngo Vi" w:date="2019-07-05T18:15:00Z"/>
              <w:del w:id="2878" w:author="DAO NAM LY" w:date="2019-07-05T21:08:00Z"/>
            </w:rPr>
          </w:rPrChange>
        </w:rPr>
      </w:pPr>
      <w:ins w:id="2879" w:author="Ngo Vi" w:date="2019-07-05T18:15:00Z">
        <w:del w:id="2880" w:author="DAO NAM LY" w:date="2019-07-05T21:08:00Z">
          <w:r w:rsidRPr="009A5936" w:rsidDel="009A5936">
            <w:rPr>
              <w:sz w:val="32"/>
              <w:szCs w:val="32"/>
              <w:rPrChange w:id="2881" w:author="DAO NAM LY" w:date="2019-07-05T21:08:00Z">
                <w:rPr/>
              </w:rPrChange>
            </w:rPr>
            <w:delText xml:space="preserve">Bước 2: đọc D3 từ bộ nhớ phụ </w:delText>
          </w:r>
        </w:del>
      </w:ins>
    </w:p>
    <w:p w14:paraId="7451F735" w14:textId="247752C4" w:rsidR="00377256" w:rsidRPr="009A5936" w:rsidDel="009A5936" w:rsidRDefault="00377256" w:rsidP="00377256">
      <w:pPr>
        <w:pStyle w:val="ListParagraph"/>
        <w:numPr>
          <w:ilvl w:val="0"/>
          <w:numId w:val="20"/>
        </w:numPr>
        <w:rPr>
          <w:ins w:id="2882" w:author="Ngo Vi" w:date="2019-07-05T18:15:00Z"/>
          <w:del w:id="2883" w:author="DAO NAM LY" w:date="2019-07-05T21:08:00Z"/>
          <w:sz w:val="32"/>
          <w:szCs w:val="32"/>
          <w:rPrChange w:id="2884" w:author="DAO NAM LY" w:date="2019-07-05T21:08:00Z">
            <w:rPr>
              <w:ins w:id="2885" w:author="Ngo Vi" w:date="2019-07-05T18:15:00Z"/>
              <w:del w:id="2886" w:author="DAO NAM LY" w:date="2019-07-05T21:08:00Z"/>
            </w:rPr>
          </w:rPrChange>
        </w:rPr>
      </w:pPr>
      <w:ins w:id="2887" w:author="Ngo Vi" w:date="2019-07-05T18:15:00Z">
        <w:del w:id="2888" w:author="DAO NAM LY" w:date="2019-07-05T21:08:00Z">
          <w:r w:rsidRPr="009A5936" w:rsidDel="009A5936">
            <w:rPr>
              <w:sz w:val="32"/>
              <w:szCs w:val="32"/>
              <w:rPrChange w:id="2889" w:author="DAO NAM LY" w:date="2019-07-05T21:08:00Z">
                <w:rPr/>
              </w:rPrChange>
            </w:rPr>
            <w:delText>Bước 3: nhận thay đổi quy định D1 từ người dùng</w:delText>
          </w:r>
        </w:del>
      </w:ins>
    </w:p>
    <w:p w14:paraId="0785AFE8" w14:textId="04D7323B" w:rsidR="00377256" w:rsidRPr="009A5936" w:rsidDel="009A5936" w:rsidRDefault="00377256" w:rsidP="00377256">
      <w:pPr>
        <w:pStyle w:val="ListParagraph"/>
        <w:numPr>
          <w:ilvl w:val="0"/>
          <w:numId w:val="20"/>
        </w:numPr>
        <w:rPr>
          <w:ins w:id="2890" w:author="Ngo Vi" w:date="2019-07-05T18:15:00Z"/>
          <w:del w:id="2891" w:author="DAO NAM LY" w:date="2019-07-05T21:08:00Z"/>
          <w:sz w:val="32"/>
          <w:szCs w:val="32"/>
          <w:rPrChange w:id="2892" w:author="DAO NAM LY" w:date="2019-07-05T21:08:00Z">
            <w:rPr>
              <w:ins w:id="2893" w:author="Ngo Vi" w:date="2019-07-05T18:15:00Z"/>
              <w:del w:id="2894" w:author="DAO NAM LY" w:date="2019-07-05T21:08:00Z"/>
            </w:rPr>
          </w:rPrChange>
        </w:rPr>
      </w:pPr>
      <w:ins w:id="2895" w:author="Ngo Vi" w:date="2019-07-05T18:15:00Z">
        <w:del w:id="2896" w:author="DAO NAM LY" w:date="2019-07-05T21:08:00Z">
          <w:r w:rsidRPr="009A5936" w:rsidDel="009A5936">
            <w:rPr>
              <w:sz w:val="32"/>
              <w:szCs w:val="32"/>
              <w:rPrChange w:id="2897" w:author="DAO NAM LY" w:date="2019-07-05T21:08:00Z">
                <w:rPr/>
              </w:rPrChange>
            </w:rPr>
            <w:delText>Bước 4: L</w:delText>
          </w:r>
          <w:r w:rsidRPr="009A5936" w:rsidDel="009A5936">
            <w:rPr>
              <w:sz w:val="32"/>
              <w:szCs w:val="32"/>
              <w:lang w:val="vi-VN"/>
              <w:rPrChange w:id="2898" w:author="DAO NAM LY" w:date="2019-07-05T21:08:00Z">
                <w:rPr>
                  <w:lang w:val="vi-VN"/>
                </w:rPr>
              </w:rPrChange>
            </w:rPr>
            <w:delText>ư</w:delText>
          </w:r>
          <w:r w:rsidRPr="009A5936" w:rsidDel="009A5936">
            <w:rPr>
              <w:sz w:val="32"/>
              <w:szCs w:val="32"/>
              <w:rPrChange w:id="2899" w:author="DAO NAM LY" w:date="2019-07-05T21:08:00Z">
                <w:rPr/>
              </w:rPrChange>
            </w:rPr>
            <w:delText>u D4 xuống bộ nhớ phụ</w:delText>
          </w:r>
        </w:del>
      </w:ins>
    </w:p>
    <w:p w14:paraId="2EBA1BD8" w14:textId="5272953C" w:rsidR="00377256" w:rsidRPr="009A5936" w:rsidDel="009A5936" w:rsidRDefault="00377256" w:rsidP="00377256">
      <w:pPr>
        <w:pStyle w:val="ListParagraph"/>
        <w:numPr>
          <w:ilvl w:val="0"/>
          <w:numId w:val="20"/>
        </w:numPr>
        <w:rPr>
          <w:ins w:id="2900" w:author="Ngo Vi" w:date="2019-07-05T18:15:00Z"/>
          <w:del w:id="2901" w:author="DAO NAM LY" w:date="2019-07-05T21:08:00Z"/>
          <w:sz w:val="32"/>
          <w:szCs w:val="32"/>
          <w:rPrChange w:id="2902" w:author="DAO NAM LY" w:date="2019-07-05T21:08:00Z">
            <w:rPr>
              <w:ins w:id="2903" w:author="Ngo Vi" w:date="2019-07-05T18:15:00Z"/>
              <w:del w:id="2904" w:author="DAO NAM LY" w:date="2019-07-05T21:08:00Z"/>
            </w:rPr>
          </w:rPrChange>
        </w:rPr>
      </w:pPr>
      <w:ins w:id="2905" w:author="Ngo Vi" w:date="2019-07-05T18:15:00Z">
        <w:del w:id="2906" w:author="DAO NAM LY" w:date="2019-07-05T21:08:00Z">
          <w:r w:rsidRPr="009A5936" w:rsidDel="009A5936">
            <w:rPr>
              <w:sz w:val="32"/>
              <w:szCs w:val="32"/>
              <w:rPrChange w:id="2907" w:author="DAO NAM LY" w:date="2019-07-05T21:08:00Z">
                <w:rPr/>
              </w:rPrChange>
            </w:rPr>
            <w:delText>Bước 5: đóng kết nối dữ liệu</w:delText>
          </w:r>
        </w:del>
      </w:ins>
    </w:p>
    <w:p w14:paraId="1F2001C5" w14:textId="077AEEB2" w:rsidR="00377256" w:rsidRPr="009A5936" w:rsidDel="009A5936" w:rsidRDefault="00377256">
      <w:pPr>
        <w:pStyle w:val="ListParagraph"/>
        <w:numPr>
          <w:ilvl w:val="0"/>
          <w:numId w:val="20"/>
        </w:numPr>
        <w:rPr>
          <w:ins w:id="2908" w:author="Ngo Vi" w:date="2019-07-05T18:14:00Z"/>
          <w:del w:id="2909" w:author="DAO NAM LY" w:date="2019-07-05T21:08:00Z"/>
          <w:sz w:val="32"/>
          <w:szCs w:val="32"/>
          <w:rPrChange w:id="2910" w:author="DAO NAM LY" w:date="2019-07-05T21:08:00Z">
            <w:rPr>
              <w:ins w:id="2911" w:author="Ngo Vi" w:date="2019-07-05T18:14:00Z"/>
              <w:del w:id="2912" w:author="DAO NAM LY" w:date="2019-07-05T21:08:00Z"/>
            </w:rPr>
          </w:rPrChange>
        </w:rPr>
        <w:pPrChange w:id="2913" w:author="Ngo Vi" w:date="2019-07-05T18:15:00Z">
          <w:pPr>
            <w:pStyle w:val="ListParagraph"/>
            <w:ind w:left="1080"/>
          </w:pPr>
        </w:pPrChange>
      </w:pPr>
      <w:ins w:id="2914" w:author="Ngo Vi" w:date="2019-07-05T18:15:00Z">
        <w:del w:id="2915" w:author="DAO NAM LY" w:date="2019-07-05T21:08:00Z">
          <w:r w:rsidRPr="009A5936" w:rsidDel="009A5936">
            <w:rPr>
              <w:sz w:val="32"/>
              <w:szCs w:val="32"/>
              <w:rPrChange w:id="2916" w:author="DAO NAM LY" w:date="2019-07-05T21:08:00Z">
                <w:rPr/>
              </w:rPrChange>
            </w:rPr>
            <w:delText>Bước 6: kết thúc.</w:delText>
          </w:r>
        </w:del>
      </w:ins>
    </w:p>
    <w:p w14:paraId="0F20BF34" w14:textId="34559394" w:rsidR="00AE6DE2" w:rsidRDefault="008B6860" w:rsidP="00377256">
      <w:pPr>
        <w:pStyle w:val="ListParagraph"/>
        <w:numPr>
          <w:ilvl w:val="0"/>
          <w:numId w:val="11"/>
        </w:numPr>
        <w:rPr>
          <w:ins w:id="2917" w:author="DAO NAM LY" w:date="2019-07-05T21:09:00Z"/>
          <w:sz w:val="32"/>
          <w:szCs w:val="32"/>
        </w:rPr>
      </w:pPr>
      <w:ins w:id="2918" w:author="Ngo Vi" w:date="2019-07-05T18:11:00Z">
        <w:r w:rsidRPr="009A5936">
          <w:rPr>
            <w:sz w:val="32"/>
            <w:szCs w:val="32"/>
            <w:rPrChange w:id="2919" w:author="DAO NAM LY" w:date="2019-07-05T21:08:00Z">
              <w:rPr/>
            </w:rPrChange>
          </w:rPr>
          <w:t>Thay đổi tiền khám đơn giá thuốc</w:t>
        </w:r>
      </w:ins>
    </w:p>
    <w:p w14:paraId="520B6D8E" w14:textId="0D9CB6F1" w:rsidR="009A5936" w:rsidRDefault="009A5936" w:rsidP="009A5936">
      <w:pPr>
        <w:rPr>
          <w:ins w:id="2920" w:author="DAO NAM LY" w:date="2019-07-05T21:09:00Z"/>
          <w:sz w:val="32"/>
          <w:szCs w:val="32"/>
        </w:rPr>
      </w:pPr>
      <w:ins w:id="2921" w:author="DAO NAM LY" w:date="2019-07-05T21:09:00Z">
        <w:r>
          <w:rPr>
            <w:noProof/>
            <w:sz w:val="32"/>
            <w:szCs w:val="32"/>
          </w:rPr>
          <w:drawing>
            <wp:inline distT="0" distB="0" distL="0" distR="0" wp14:anchorId="121456F4" wp14:editId="4483C155">
              <wp:extent cx="6367373" cy="4503420"/>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_p0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8490" cy="4504210"/>
                      </a:xfrm>
                      <a:prstGeom prst="rect">
                        <a:avLst/>
                      </a:prstGeom>
                    </pic:spPr>
                  </pic:pic>
                </a:graphicData>
              </a:graphic>
            </wp:inline>
          </w:drawing>
        </w:r>
      </w:ins>
    </w:p>
    <w:p w14:paraId="16535E6B" w14:textId="77777777" w:rsidR="009A5936" w:rsidRPr="009A5936" w:rsidRDefault="009A5936" w:rsidP="009A5936">
      <w:pPr>
        <w:numPr>
          <w:ilvl w:val="0"/>
          <w:numId w:val="30"/>
        </w:numPr>
        <w:rPr>
          <w:ins w:id="2922" w:author="DAO NAM LY" w:date="2019-07-05T21:10:00Z"/>
          <w:sz w:val="28"/>
          <w:szCs w:val="28"/>
          <w:rPrChange w:id="2923" w:author="DAO NAM LY" w:date="2019-07-05T21:10:00Z">
            <w:rPr>
              <w:ins w:id="2924" w:author="DAO NAM LY" w:date="2019-07-05T21:10:00Z"/>
              <w:sz w:val="32"/>
              <w:szCs w:val="32"/>
            </w:rPr>
          </w:rPrChange>
        </w:rPr>
      </w:pPr>
      <w:ins w:id="2925" w:author="DAO NAM LY" w:date="2019-07-05T21:10:00Z">
        <w:r w:rsidRPr="009A5936">
          <w:rPr>
            <w:sz w:val="28"/>
            <w:szCs w:val="28"/>
            <w:rPrChange w:id="2926" w:author="DAO NAM LY" w:date="2019-07-05T21:10:00Z">
              <w:rPr>
                <w:sz w:val="32"/>
                <w:szCs w:val="32"/>
              </w:rPr>
            </w:rPrChange>
          </w:rPr>
          <w:t>Bước 1: kết nối dữ liệu</w:t>
        </w:r>
      </w:ins>
    </w:p>
    <w:p w14:paraId="1759F59B" w14:textId="77777777" w:rsidR="009A5936" w:rsidRPr="009A5936" w:rsidRDefault="009A5936" w:rsidP="009A5936">
      <w:pPr>
        <w:numPr>
          <w:ilvl w:val="0"/>
          <w:numId w:val="30"/>
        </w:numPr>
        <w:rPr>
          <w:ins w:id="2927" w:author="DAO NAM LY" w:date="2019-07-05T21:10:00Z"/>
          <w:sz w:val="28"/>
          <w:szCs w:val="28"/>
          <w:rPrChange w:id="2928" w:author="DAO NAM LY" w:date="2019-07-05T21:10:00Z">
            <w:rPr>
              <w:ins w:id="2929" w:author="DAO NAM LY" w:date="2019-07-05T21:10:00Z"/>
              <w:sz w:val="32"/>
              <w:szCs w:val="32"/>
            </w:rPr>
          </w:rPrChange>
        </w:rPr>
      </w:pPr>
      <w:ins w:id="2930" w:author="DAO NAM LY" w:date="2019-07-05T21:10:00Z">
        <w:r w:rsidRPr="009A5936">
          <w:rPr>
            <w:sz w:val="28"/>
            <w:szCs w:val="28"/>
            <w:rPrChange w:id="2931" w:author="DAO NAM LY" w:date="2019-07-05T21:10:00Z">
              <w:rPr>
                <w:sz w:val="32"/>
                <w:szCs w:val="32"/>
              </w:rPr>
            </w:rPrChange>
          </w:rPr>
          <w:t xml:space="preserve">Bước 2: đọc D3 từ bộ nhớ phụ </w:t>
        </w:r>
      </w:ins>
    </w:p>
    <w:p w14:paraId="713000C4" w14:textId="77777777" w:rsidR="009A5936" w:rsidRPr="009A5936" w:rsidRDefault="009A5936" w:rsidP="009A5936">
      <w:pPr>
        <w:numPr>
          <w:ilvl w:val="0"/>
          <w:numId w:val="30"/>
        </w:numPr>
        <w:rPr>
          <w:ins w:id="2932" w:author="DAO NAM LY" w:date="2019-07-05T21:10:00Z"/>
          <w:sz w:val="28"/>
          <w:szCs w:val="28"/>
          <w:rPrChange w:id="2933" w:author="DAO NAM LY" w:date="2019-07-05T21:10:00Z">
            <w:rPr>
              <w:ins w:id="2934" w:author="DAO NAM LY" w:date="2019-07-05T21:10:00Z"/>
              <w:sz w:val="32"/>
              <w:szCs w:val="32"/>
            </w:rPr>
          </w:rPrChange>
        </w:rPr>
      </w:pPr>
      <w:ins w:id="2935" w:author="DAO NAM LY" w:date="2019-07-05T21:10:00Z">
        <w:r w:rsidRPr="009A5936">
          <w:rPr>
            <w:sz w:val="28"/>
            <w:szCs w:val="28"/>
            <w:rPrChange w:id="2936" w:author="DAO NAM LY" w:date="2019-07-05T21:10:00Z">
              <w:rPr>
                <w:sz w:val="32"/>
                <w:szCs w:val="32"/>
              </w:rPr>
            </w:rPrChange>
          </w:rPr>
          <w:t>Bước 3: nhận thay đổi quy định D1 từ người dùng</w:t>
        </w:r>
      </w:ins>
    </w:p>
    <w:p w14:paraId="599A47A7" w14:textId="77777777" w:rsidR="009A5936" w:rsidRPr="009A5936" w:rsidRDefault="009A5936" w:rsidP="009A5936">
      <w:pPr>
        <w:numPr>
          <w:ilvl w:val="0"/>
          <w:numId w:val="30"/>
        </w:numPr>
        <w:rPr>
          <w:ins w:id="2937" w:author="DAO NAM LY" w:date="2019-07-05T21:10:00Z"/>
          <w:sz w:val="28"/>
          <w:szCs w:val="28"/>
          <w:rPrChange w:id="2938" w:author="DAO NAM LY" w:date="2019-07-05T21:10:00Z">
            <w:rPr>
              <w:ins w:id="2939" w:author="DAO NAM LY" w:date="2019-07-05T21:10:00Z"/>
              <w:sz w:val="32"/>
              <w:szCs w:val="32"/>
            </w:rPr>
          </w:rPrChange>
        </w:rPr>
      </w:pPr>
      <w:ins w:id="2940" w:author="DAO NAM LY" w:date="2019-07-05T21:10:00Z">
        <w:r w:rsidRPr="009A5936">
          <w:rPr>
            <w:sz w:val="28"/>
            <w:szCs w:val="28"/>
            <w:rPrChange w:id="2941" w:author="DAO NAM LY" w:date="2019-07-05T21:10:00Z">
              <w:rPr>
                <w:sz w:val="32"/>
                <w:szCs w:val="32"/>
              </w:rPr>
            </w:rPrChange>
          </w:rPr>
          <w:t>Bước 4: L</w:t>
        </w:r>
        <w:r w:rsidRPr="009A5936">
          <w:rPr>
            <w:sz w:val="28"/>
            <w:szCs w:val="28"/>
            <w:lang w:val="vi-VN"/>
            <w:rPrChange w:id="2942" w:author="DAO NAM LY" w:date="2019-07-05T21:10:00Z">
              <w:rPr>
                <w:sz w:val="32"/>
                <w:szCs w:val="32"/>
                <w:lang w:val="vi-VN"/>
              </w:rPr>
            </w:rPrChange>
          </w:rPr>
          <w:t>ư</w:t>
        </w:r>
        <w:r w:rsidRPr="009A5936">
          <w:rPr>
            <w:sz w:val="28"/>
            <w:szCs w:val="28"/>
            <w:rPrChange w:id="2943" w:author="DAO NAM LY" w:date="2019-07-05T21:10:00Z">
              <w:rPr>
                <w:sz w:val="32"/>
                <w:szCs w:val="32"/>
              </w:rPr>
            </w:rPrChange>
          </w:rPr>
          <w:t>u D4 xuống bộ nhớ phụ</w:t>
        </w:r>
      </w:ins>
    </w:p>
    <w:p w14:paraId="0EBBB39A" w14:textId="77777777" w:rsidR="009A5936" w:rsidRPr="009A5936" w:rsidRDefault="009A5936" w:rsidP="009A5936">
      <w:pPr>
        <w:numPr>
          <w:ilvl w:val="0"/>
          <w:numId w:val="30"/>
        </w:numPr>
        <w:rPr>
          <w:ins w:id="2944" w:author="DAO NAM LY" w:date="2019-07-05T21:10:00Z"/>
          <w:sz w:val="28"/>
          <w:szCs w:val="28"/>
          <w:rPrChange w:id="2945" w:author="DAO NAM LY" w:date="2019-07-05T21:10:00Z">
            <w:rPr>
              <w:ins w:id="2946" w:author="DAO NAM LY" w:date="2019-07-05T21:10:00Z"/>
              <w:sz w:val="32"/>
              <w:szCs w:val="32"/>
            </w:rPr>
          </w:rPrChange>
        </w:rPr>
      </w:pPr>
      <w:ins w:id="2947" w:author="DAO NAM LY" w:date="2019-07-05T21:10:00Z">
        <w:r w:rsidRPr="009A5936">
          <w:rPr>
            <w:sz w:val="28"/>
            <w:szCs w:val="28"/>
            <w:rPrChange w:id="2948" w:author="DAO NAM LY" w:date="2019-07-05T21:10:00Z">
              <w:rPr>
                <w:sz w:val="32"/>
                <w:szCs w:val="32"/>
              </w:rPr>
            </w:rPrChange>
          </w:rPr>
          <w:t>B</w:t>
        </w:r>
        <w:r w:rsidRPr="009A5936">
          <w:rPr>
            <w:sz w:val="28"/>
            <w:szCs w:val="28"/>
            <w:lang w:val="vi-VN"/>
            <w:rPrChange w:id="2949" w:author="DAO NAM LY" w:date="2019-07-05T21:10:00Z">
              <w:rPr>
                <w:sz w:val="32"/>
                <w:szCs w:val="32"/>
                <w:lang w:val="vi-VN"/>
              </w:rPr>
            </w:rPrChange>
          </w:rPr>
          <w:t>ư</w:t>
        </w:r>
        <w:r w:rsidRPr="009A5936">
          <w:rPr>
            <w:sz w:val="28"/>
            <w:szCs w:val="28"/>
            <w:rPrChange w:id="2950" w:author="DAO NAM LY" w:date="2019-07-05T21:10:00Z">
              <w:rPr>
                <w:sz w:val="32"/>
                <w:szCs w:val="32"/>
              </w:rPr>
            </w:rPrChange>
          </w:rPr>
          <w:t>ớc 5: đ</w:t>
        </w:r>
        <w:r w:rsidRPr="009A5936">
          <w:rPr>
            <w:sz w:val="28"/>
            <w:szCs w:val="28"/>
            <w:lang w:val="vi-VN"/>
            <w:rPrChange w:id="2951" w:author="DAO NAM LY" w:date="2019-07-05T21:10:00Z">
              <w:rPr>
                <w:sz w:val="32"/>
                <w:szCs w:val="32"/>
                <w:lang w:val="vi-VN"/>
              </w:rPr>
            </w:rPrChange>
          </w:rPr>
          <w:t>ư</w:t>
        </w:r>
        <w:r w:rsidRPr="009A5936">
          <w:rPr>
            <w:sz w:val="28"/>
            <w:szCs w:val="28"/>
            <w:rPrChange w:id="2952" w:author="DAO NAM LY" w:date="2019-07-05T21:10:00Z">
              <w:rPr>
                <w:sz w:val="32"/>
                <w:szCs w:val="32"/>
              </w:rPr>
            </w:rPrChange>
          </w:rPr>
          <w:t>a kết quả thay đổi cho người dùng</w:t>
        </w:r>
      </w:ins>
    </w:p>
    <w:p w14:paraId="51E5DDEE" w14:textId="77777777" w:rsidR="009A5936" w:rsidRPr="009A5936" w:rsidRDefault="009A5936" w:rsidP="009A5936">
      <w:pPr>
        <w:numPr>
          <w:ilvl w:val="0"/>
          <w:numId w:val="30"/>
        </w:numPr>
        <w:rPr>
          <w:ins w:id="2953" w:author="DAO NAM LY" w:date="2019-07-05T21:10:00Z"/>
          <w:sz w:val="28"/>
          <w:szCs w:val="28"/>
          <w:rPrChange w:id="2954" w:author="DAO NAM LY" w:date="2019-07-05T21:10:00Z">
            <w:rPr>
              <w:ins w:id="2955" w:author="DAO NAM LY" w:date="2019-07-05T21:10:00Z"/>
              <w:sz w:val="32"/>
              <w:szCs w:val="32"/>
            </w:rPr>
          </w:rPrChange>
        </w:rPr>
      </w:pPr>
      <w:ins w:id="2956" w:author="DAO NAM LY" w:date="2019-07-05T21:10:00Z">
        <w:r w:rsidRPr="009A5936">
          <w:rPr>
            <w:sz w:val="28"/>
            <w:szCs w:val="28"/>
            <w:rPrChange w:id="2957" w:author="DAO NAM LY" w:date="2019-07-05T21:10:00Z">
              <w:rPr>
                <w:sz w:val="32"/>
                <w:szCs w:val="32"/>
              </w:rPr>
            </w:rPrChange>
          </w:rPr>
          <w:t>Bước 6: đóng kết nối dữ liệu</w:t>
        </w:r>
      </w:ins>
    </w:p>
    <w:p w14:paraId="7A7FDC22" w14:textId="77777777" w:rsidR="009A5936" w:rsidRPr="009A5936" w:rsidRDefault="009A5936" w:rsidP="009A5936">
      <w:pPr>
        <w:numPr>
          <w:ilvl w:val="0"/>
          <w:numId w:val="30"/>
        </w:numPr>
        <w:rPr>
          <w:ins w:id="2958" w:author="DAO NAM LY" w:date="2019-07-05T21:10:00Z"/>
          <w:sz w:val="28"/>
          <w:szCs w:val="28"/>
          <w:rPrChange w:id="2959" w:author="DAO NAM LY" w:date="2019-07-05T21:10:00Z">
            <w:rPr>
              <w:ins w:id="2960" w:author="DAO NAM LY" w:date="2019-07-05T21:10:00Z"/>
              <w:sz w:val="32"/>
              <w:szCs w:val="32"/>
            </w:rPr>
          </w:rPrChange>
        </w:rPr>
      </w:pPr>
      <w:ins w:id="2961" w:author="DAO NAM LY" w:date="2019-07-05T21:10:00Z">
        <w:r w:rsidRPr="009A5936">
          <w:rPr>
            <w:sz w:val="28"/>
            <w:szCs w:val="28"/>
            <w:rPrChange w:id="2962" w:author="DAO NAM LY" w:date="2019-07-05T21:10:00Z">
              <w:rPr>
                <w:sz w:val="32"/>
                <w:szCs w:val="32"/>
              </w:rPr>
            </w:rPrChange>
          </w:rPr>
          <w:t>Bước 7: kết thúc.</w:t>
        </w:r>
      </w:ins>
    </w:p>
    <w:p w14:paraId="502305F4" w14:textId="5B8EE606" w:rsidR="009A5936" w:rsidRDefault="009A5936" w:rsidP="009A5936">
      <w:pPr>
        <w:rPr>
          <w:ins w:id="2963" w:author="DAO NAM LY" w:date="2019-07-05T21:10:00Z"/>
          <w:sz w:val="32"/>
          <w:szCs w:val="32"/>
        </w:rPr>
      </w:pPr>
    </w:p>
    <w:p w14:paraId="141B48C7" w14:textId="32EABB95" w:rsidR="009A5936" w:rsidRDefault="009A5936" w:rsidP="009A5936">
      <w:pPr>
        <w:rPr>
          <w:ins w:id="2964" w:author="DAO NAM LY" w:date="2019-07-05T21:10:00Z"/>
          <w:sz w:val="32"/>
          <w:szCs w:val="32"/>
        </w:rPr>
      </w:pPr>
    </w:p>
    <w:p w14:paraId="722AFFE5" w14:textId="185CDAF4" w:rsidR="009A5936" w:rsidRDefault="009A5936" w:rsidP="009A5936">
      <w:pPr>
        <w:pStyle w:val="ListParagraph"/>
        <w:numPr>
          <w:ilvl w:val="0"/>
          <w:numId w:val="11"/>
        </w:numPr>
        <w:rPr>
          <w:ins w:id="2965" w:author="DAO NAM LY" w:date="2019-07-05T21:11:00Z"/>
          <w:sz w:val="32"/>
          <w:szCs w:val="32"/>
        </w:rPr>
      </w:pPr>
      <w:ins w:id="2966" w:author="DAO NAM LY" w:date="2019-07-05T21:10:00Z">
        <w:r>
          <w:rPr>
            <w:sz w:val="32"/>
            <w:szCs w:val="32"/>
          </w:rPr>
          <w:lastRenderedPageBreak/>
          <w:t>Thêm bệnh nhân</w:t>
        </w:r>
      </w:ins>
    </w:p>
    <w:p w14:paraId="3D487F72" w14:textId="6D66824A" w:rsidR="009A5936" w:rsidRDefault="009A5936" w:rsidP="009A5936">
      <w:pPr>
        <w:rPr>
          <w:ins w:id="2967" w:author="DAO NAM LY" w:date="2019-07-05T21:12:00Z"/>
          <w:sz w:val="32"/>
          <w:szCs w:val="32"/>
        </w:rPr>
      </w:pPr>
      <w:ins w:id="2968" w:author="DAO NAM LY" w:date="2019-07-05T21:12:00Z">
        <w:r>
          <w:rPr>
            <w:noProof/>
            <w:sz w:val="32"/>
            <w:szCs w:val="32"/>
          </w:rPr>
          <w:drawing>
            <wp:inline distT="0" distB="0" distL="0" distR="0" wp14:anchorId="656C7F32" wp14:editId="4A023C84">
              <wp:extent cx="6309360" cy="4053840"/>
              <wp:effectExtent l="0" t="0" r="0"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_p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7251" cy="4058910"/>
                      </a:xfrm>
                      <a:prstGeom prst="rect">
                        <a:avLst/>
                      </a:prstGeom>
                    </pic:spPr>
                  </pic:pic>
                </a:graphicData>
              </a:graphic>
            </wp:inline>
          </w:drawing>
        </w:r>
      </w:ins>
    </w:p>
    <w:p w14:paraId="69233A49" w14:textId="77777777" w:rsidR="009A5936" w:rsidRPr="009A5936" w:rsidRDefault="009A5936" w:rsidP="009A5936">
      <w:pPr>
        <w:numPr>
          <w:ilvl w:val="0"/>
          <w:numId w:val="31"/>
        </w:numPr>
        <w:rPr>
          <w:ins w:id="2969" w:author="DAO NAM LY" w:date="2019-07-05T21:12:00Z"/>
          <w:sz w:val="28"/>
          <w:szCs w:val="28"/>
          <w:rPrChange w:id="2970" w:author="DAO NAM LY" w:date="2019-07-05T21:12:00Z">
            <w:rPr>
              <w:ins w:id="2971" w:author="DAO NAM LY" w:date="2019-07-05T21:12:00Z"/>
              <w:sz w:val="32"/>
              <w:szCs w:val="32"/>
            </w:rPr>
          </w:rPrChange>
        </w:rPr>
      </w:pPr>
      <w:ins w:id="2972" w:author="DAO NAM LY" w:date="2019-07-05T21:12:00Z">
        <w:r w:rsidRPr="009A5936">
          <w:rPr>
            <w:sz w:val="28"/>
            <w:szCs w:val="28"/>
            <w:rPrChange w:id="2973" w:author="DAO NAM LY" w:date="2019-07-05T21:12:00Z">
              <w:rPr>
                <w:sz w:val="32"/>
                <w:szCs w:val="32"/>
              </w:rPr>
            </w:rPrChange>
          </w:rPr>
          <w:t>Bước 1: kết nối dữ liệu</w:t>
        </w:r>
      </w:ins>
    </w:p>
    <w:p w14:paraId="078003ED" w14:textId="77777777" w:rsidR="009A5936" w:rsidRPr="009A5936" w:rsidRDefault="009A5936" w:rsidP="009A5936">
      <w:pPr>
        <w:numPr>
          <w:ilvl w:val="0"/>
          <w:numId w:val="31"/>
        </w:numPr>
        <w:rPr>
          <w:ins w:id="2974" w:author="DAO NAM LY" w:date="2019-07-05T21:12:00Z"/>
          <w:sz w:val="28"/>
          <w:szCs w:val="28"/>
          <w:rPrChange w:id="2975" w:author="DAO NAM LY" w:date="2019-07-05T21:12:00Z">
            <w:rPr>
              <w:ins w:id="2976" w:author="DAO NAM LY" w:date="2019-07-05T21:12:00Z"/>
              <w:sz w:val="32"/>
              <w:szCs w:val="32"/>
            </w:rPr>
          </w:rPrChange>
        </w:rPr>
      </w:pPr>
      <w:ins w:id="2977" w:author="DAO NAM LY" w:date="2019-07-05T21:12:00Z">
        <w:r w:rsidRPr="009A5936">
          <w:rPr>
            <w:sz w:val="28"/>
            <w:szCs w:val="28"/>
            <w:rPrChange w:id="2978" w:author="DAO NAM LY" w:date="2019-07-05T21:12:00Z">
              <w:rPr>
                <w:sz w:val="32"/>
                <w:szCs w:val="32"/>
              </w:rPr>
            </w:rPrChange>
          </w:rPr>
          <w:t>Bước 2: đọc D3 từ bộ nhớ phụ</w:t>
        </w:r>
      </w:ins>
    </w:p>
    <w:p w14:paraId="552342CF" w14:textId="77777777" w:rsidR="009A5936" w:rsidRPr="009A5936" w:rsidRDefault="009A5936" w:rsidP="009A5936">
      <w:pPr>
        <w:numPr>
          <w:ilvl w:val="0"/>
          <w:numId w:val="31"/>
        </w:numPr>
        <w:rPr>
          <w:ins w:id="2979" w:author="DAO NAM LY" w:date="2019-07-05T21:12:00Z"/>
          <w:sz w:val="28"/>
          <w:szCs w:val="28"/>
          <w:rPrChange w:id="2980" w:author="DAO NAM LY" w:date="2019-07-05T21:12:00Z">
            <w:rPr>
              <w:ins w:id="2981" w:author="DAO NAM LY" w:date="2019-07-05T21:12:00Z"/>
              <w:sz w:val="32"/>
              <w:szCs w:val="32"/>
            </w:rPr>
          </w:rPrChange>
        </w:rPr>
      </w:pPr>
      <w:ins w:id="2982" w:author="DAO NAM LY" w:date="2019-07-05T21:12:00Z">
        <w:r w:rsidRPr="009A5936">
          <w:rPr>
            <w:sz w:val="28"/>
            <w:szCs w:val="28"/>
            <w:rPrChange w:id="2983" w:author="DAO NAM LY" w:date="2019-07-05T21:12:00Z">
              <w:rPr>
                <w:sz w:val="32"/>
                <w:szCs w:val="32"/>
              </w:rPr>
            </w:rPrChange>
          </w:rPr>
          <w:t>Bước 3: nhận D1 từ người dùng</w:t>
        </w:r>
      </w:ins>
    </w:p>
    <w:p w14:paraId="44C6E361" w14:textId="77777777" w:rsidR="009A5936" w:rsidRPr="009A5936" w:rsidRDefault="009A5936" w:rsidP="009A5936">
      <w:pPr>
        <w:numPr>
          <w:ilvl w:val="0"/>
          <w:numId w:val="31"/>
        </w:numPr>
        <w:rPr>
          <w:ins w:id="2984" w:author="DAO NAM LY" w:date="2019-07-05T21:12:00Z"/>
          <w:sz w:val="28"/>
          <w:szCs w:val="28"/>
          <w:rPrChange w:id="2985" w:author="DAO NAM LY" w:date="2019-07-05T21:12:00Z">
            <w:rPr>
              <w:ins w:id="2986" w:author="DAO NAM LY" w:date="2019-07-05T21:12:00Z"/>
              <w:sz w:val="32"/>
              <w:szCs w:val="32"/>
            </w:rPr>
          </w:rPrChange>
        </w:rPr>
      </w:pPr>
      <w:ins w:id="2987" w:author="DAO NAM LY" w:date="2019-07-05T21:12:00Z">
        <w:r w:rsidRPr="009A5936">
          <w:rPr>
            <w:sz w:val="28"/>
            <w:szCs w:val="28"/>
            <w:rPrChange w:id="2988" w:author="DAO NAM LY" w:date="2019-07-05T21:12:00Z">
              <w:rPr>
                <w:sz w:val="32"/>
                <w:szCs w:val="32"/>
              </w:rPr>
            </w:rPrChange>
          </w:rPr>
          <w:t>B</w:t>
        </w:r>
        <w:r w:rsidRPr="009A5936">
          <w:rPr>
            <w:sz w:val="28"/>
            <w:szCs w:val="28"/>
            <w:lang w:val="vi-VN"/>
            <w:rPrChange w:id="2989" w:author="DAO NAM LY" w:date="2019-07-05T21:12:00Z">
              <w:rPr>
                <w:sz w:val="32"/>
                <w:szCs w:val="32"/>
                <w:lang w:val="vi-VN"/>
              </w:rPr>
            </w:rPrChange>
          </w:rPr>
          <w:t>ư</w:t>
        </w:r>
        <w:r w:rsidRPr="009A5936">
          <w:rPr>
            <w:sz w:val="28"/>
            <w:szCs w:val="28"/>
            <w:rPrChange w:id="2990" w:author="DAO NAM LY" w:date="2019-07-05T21:12:00Z">
              <w:rPr>
                <w:sz w:val="32"/>
                <w:szCs w:val="32"/>
              </w:rPr>
            </w:rPrChange>
          </w:rPr>
          <w:t>ớc 4: kiểm tra dữ liệu D1 ng</w:t>
        </w:r>
        <w:r w:rsidRPr="009A5936">
          <w:rPr>
            <w:sz w:val="28"/>
            <w:szCs w:val="28"/>
            <w:lang w:val="vi-VN"/>
            <w:rPrChange w:id="2991" w:author="DAO NAM LY" w:date="2019-07-05T21:12:00Z">
              <w:rPr>
                <w:sz w:val="32"/>
                <w:szCs w:val="32"/>
                <w:lang w:val="vi-VN"/>
              </w:rPr>
            </w:rPrChange>
          </w:rPr>
          <w:t>ư</w:t>
        </w:r>
        <w:r w:rsidRPr="009A5936">
          <w:rPr>
            <w:sz w:val="28"/>
            <w:szCs w:val="28"/>
            <w:rPrChange w:id="2992" w:author="DAO NAM LY" w:date="2019-07-05T21:12:00Z">
              <w:rPr>
                <w:sz w:val="32"/>
                <w:szCs w:val="32"/>
              </w:rPr>
            </w:rPrChange>
          </w:rPr>
          <w:t>ời dùng nhập vào.</w:t>
        </w:r>
      </w:ins>
    </w:p>
    <w:p w14:paraId="1D0DD476" w14:textId="77777777" w:rsidR="009A5936" w:rsidRPr="009A5936" w:rsidRDefault="009A5936" w:rsidP="009A5936">
      <w:pPr>
        <w:numPr>
          <w:ilvl w:val="0"/>
          <w:numId w:val="31"/>
        </w:numPr>
        <w:rPr>
          <w:ins w:id="2993" w:author="DAO NAM LY" w:date="2019-07-05T21:12:00Z"/>
          <w:sz w:val="28"/>
          <w:szCs w:val="28"/>
          <w:rPrChange w:id="2994" w:author="DAO NAM LY" w:date="2019-07-05T21:12:00Z">
            <w:rPr>
              <w:ins w:id="2995" w:author="DAO NAM LY" w:date="2019-07-05T21:12:00Z"/>
              <w:sz w:val="32"/>
              <w:szCs w:val="32"/>
            </w:rPr>
          </w:rPrChange>
        </w:rPr>
      </w:pPr>
      <w:ins w:id="2996" w:author="DAO NAM LY" w:date="2019-07-05T21:12:00Z">
        <w:r w:rsidRPr="009A5936">
          <w:rPr>
            <w:sz w:val="28"/>
            <w:szCs w:val="28"/>
            <w:rPrChange w:id="2997" w:author="DAO NAM LY" w:date="2019-07-05T21:12:00Z">
              <w:rPr>
                <w:sz w:val="32"/>
                <w:szCs w:val="32"/>
              </w:rPr>
            </w:rPrChange>
          </w:rPr>
          <w:t>B</w:t>
        </w:r>
        <w:r w:rsidRPr="009A5936">
          <w:rPr>
            <w:sz w:val="28"/>
            <w:szCs w:val="28"/>
            <w:lang w:val="vi-VN"/>
            <w:rPrChange w:id="2998" w:author="DAO NAM LY" w:date="2019-07-05T21:12:00Z">
              <w:rPr>
                <w:sz w:val="32"/>
                <w:szCs w:val="32"/>
                <w:lang w:val="vi-VN"/>
              </w:rPr>
            </w:rPrChange>
          </w:rPr>
          <w:t>ư</w:t>
        </w:r>
        <w:r w:rsidRPr="009A5936">
          <w:rPr>
            <w:sz w:val="28"/>
            <w:szCs w:val="28"/>
            <w:rPrChange w:id="2999" w:author="DAO NAM LY" w:date="2019-07-05T21:12:00Z">
              <w:rPr>
                <w:sz w:val="32"/>
                <w:szCs w:val="32"/>
              </w:rPr>
            </w:rPrChange>
          </w:rPr>
          <w:t>ớc 5: nếu không thỏa thì báo lỗi và mời ng</w:t>
        </w:r>
        <w:r w:rsidRPr="009A5936">
          <w:rPr>
            <w:sz w:val="28"/>
            <w:szCs w:val="28"/>
            <w:lang w:val="vi-VN"/>
            <w:rPrChange w:id="3000" w:author="DAO NAM LY" w:date="2019-07-05T21:12:00Z">
              <w:rPr>
                <w:sz w:val="32"/>
                <w:szCs w:val="32"/>
                <w:lang w:val="vi-VN"/>
              </w:rPr>
            </w:rPrChange>
          </w:rPr>
          <w:t>ư</w:t>
        </w:r>
        <w:r w:rsidRPr="009A5936">
          <w:rPr>
            <w:sz w:val="28"/>
            <w:szCs w:val="28"/>
            <w:rPrChange w:id="3001" w:author="DAO NAM LY" w:date="2019-07-05T21:12:00Z">
              <w:rPr>
                <w:sz w:val="32"/>
                <w:szCs w:val="32"/>
              </w:rPr>
            </w:rPrChange>
          </w:rPr>
          <w:t>ời dùng nhập lại.</w:t>
        </w:r>
      </w:ins>
    </w:p>
    <w:p w14:paraId="369C6CA3" w14:textId="77777777" w:rsidR="009A5936" w:rsidRPr="009A5936" w:rsidRDefault="009A5936" w:rsidP="009A5936">
      <w:pPr>
        <w:numPr>
          <w:ilvl w:val="0"/>
          <w:numId w:val="31"/>
        </w:numPr>
        <w:rPr>
          <w:ins w:id="3002" w:author="DAO NAM LY" w:date="2019-07-05T21:12:00Z"/>
          <w:sz w:val="28"/>
          <w:szCs w:val="28"/>
          <w:rPrChange w:id="3003" w:author="DAO NAM LY" w:date="2019-07-05T21:12:00Z">
            <w:rPr>
              <w:ins w:id="3004" w:author="DAO NAM LY" w:date="2019-07-05T21:12:00Z"/>
              <w:sz w:val="32"/>
              <w:szCs w:val="32"/>
            </w:rPr>
          </w:rPrChange>
        </w:rPr>
      </w:pPr>
      <w:ins w:id="3005" w:author="DAO NAM LY" w:date="2019-07-05T21:12:00Z">
        <w:r w:rsidRPr="009A5936">
          <w:rPr>
            <w:sz w:val="28"/>
            <w:szCs w:val="28"/>
            <w:rPrChange w:id="3006" w:author="DAO NAM LY" w:date="2019-07-05T21:12:00Z">
              <w:rPr>
                <w:sz w:val="32"/>
                <w:szCs w:val="32"/>
              </w:rPr>
            </w:rPrChange>
          </w:rPr>
          <w:t>Bước 6: kiểm tra quy định số l</w:t>
        </w:r>
        <w:r w:rsidRPr="009A5936">
          <w:rPr>
            <w:sz w:val="28"/>
            <w:szCs w:val="28"/>
            <w:lang w:val="vi-VN"/>
            <w:rPrChange w:id="3007" w:author="DAO NAM LY" w:date="2019-07-05T21:12:00Z">
              <w:rPr>
                <w:sz w:val="32"/>
                <w:szCs w:val="32"/>
                <w:lang w:val="vi-VN"/>
              </w:rPr>
            </w:rPrChange>
          </w:rPr>
          <w:t>ư</w:t>
        </w:r>
        <w:r w:rsidRPr="009A5936">
          <w:rPr>
            <w:sz w:val="28"/>
            <w:szCs w:val="28"/>
            <w:rPrChange w:id="3008" w:author="DAO NAM LY" w:date="2019-07-05T21:12:00Z">
              <w:rPr>
                <w:sz w:val="32"/>
                <w:szCs w:val="32"/>
              </w:rPr>
            </w:rPrChange>
          </w:rPr>
          <w:t>ợng bệnh nhân khám tối đa</w:t>
        </w:r>
      </w:ins>
    </w:p>
    <w:p w14:paraId="2A0084C7" w14:textId="77777777" w:rsidR="009A5936" w:rsidRPr="009A5936" w:rsidRDefault="009A5936" w:rsidP="009A5936">
      <w:pPr>
        <w:numPr>
          <w:ilvl w:val="0"/>
          <w:numId w:val="31"/>
        </w:numPr>
        <w:rPr>
          <w:ins w:id="3009" w:author="DAO NAM LY" w:date="2019-07-05T21:12:00Z"/>
          <w:sz w:val="28"/>
          <w:szCs w:val="28"/>
          <w:rPrChange w:id="3010" w:author="DAO NAM LY" w:date="2019-07-05T21:12:00Z">
            <w:rPr>
              <w:ins w:id="3011" w:author="DAO NAM LY" w:date="2019-07-05T21:12:00Z"/>
              <w:sz w:val="32"/>
              <w:szCs w:val="32"/>
            </w:rPr>
          </w:rPrChange>
        </w:rPr>
      </w:pPr>
      <w:ins w:id="3012" w:author="DAO NAM LY" w:date="2019-07-05T21:12:00Z">
        <w:r w:rsidRPr="009A5936">
          <w:rPr>
            <w:sz w:val="28"/>
            <w:szCs w:val="28"/>
            <w:rPrChange w:id="3013" w:author="DAO NAM LY" w:date="2019-07-05T21:12:00Z">
              <w:rPr>
                <w:sz w:val="32"/>
                <w:szCs w:val="32"/>
              </w:rPr>
            </w:rPrChange>
          </w:rPr>
          <w:t>Bước 7: nếu không thỏa quy định trên thì thể hiện lỗi và đi đến b</w:t>
        </w:r>
        <w:r w:rsidRPr="009A5936">
          <w:rPr>
            <w:sz w:val="28"/>
            <w:szCs w:val="28"/>
            <w:lang w:val="vi-VN"/>
            <w:rPrChange w:id="3014" w:author="DAO NAM LY" w:date="2019-07-05T21:12:00Z">
              <w:rPr>
                <w:sz w:val="32"/>
                <w:szCs w:val="32"/>
                <w:lang w:val="vi-VN"/>
              </w:rPr>
            </w:rPrChange>
          </w:rPr>
          <w:t>ư</w:t>
        </w:r>
        <w:r w:rsidRPr="009A5936">
          <w:rPr>
            <w:sz w:val="28"/>
            <w:szCs w:val="28"/>
            <w:rPrChange w:id="3015" w:author="DAO NAM LY" w:date="2019-07-05T21:12:00Z">
              <w:rPr>
                <w:sz w:val="32"/>
                <w:szCs w:val="32"/>
              </w:rPr>
            </w:rPrChange>
          </w:rPr>
          <w:t>ớc 10</w:t>
        </w:r>
      </w:ins>
    </w:p>
    <w:p w14:paraId="70F29EC8" w14:textId="77777777" w:rsidR="009A5936" w:rsidRPr="009A5936" w:rsidRDefault="009A5936" w:rsidP="009A5936">
      <w:pPr>
        <w:numPr>
          <w:ilvl w:val="0"/>
          <w:numId w:val="31"/>
        </w:numPr>
        <w:rPr>
          <w:ins w:id="3016" w:author="DAO NAM LY" w:date="2019-07-05T21:12:00Z"/>
          <w:sz w:val="28"/>
          <w:szCs w:val="28"/>
          <w:rPrChange w:id="3017" w:author="DAO NAM LY" w:date="2019-07-05T21:12:00Z">
            <w:rPr>
              <w:ins w:id="3018" w:author="DAO NAM LY" w:date="2019-07-05T21:12:00Z"/>
              <w:sz w:val="32"/>
              <w:szCs w:val="32"/>
            </w:rPr>
          </w:rPrChange>
        </w:rPr>
      </w:pPr>
      <w:ins w:id="3019" w:author="DAO NAM LY" w:date="2019-07-05T21:12:00Z">
        <w:r w:rsidRPr="009A5936">
          <w:rPr>
            <w:sz w:val="28"/>
            <w:szCs w:val="28"/>
            <w:rPrChange w:id="3020" w:author="DAO NAM LY" w:date="2019-07-05T21:12:00Z">
              <w:rPr>
                <w:sz w:val="32"/>
                <w:szCs w:val="32"/>
              </w:rPr>
            </w:rPrChange>
          </w:rPr>
          <w:t>B</w:t>
        </w:r>
        <w:r w:rsidRPr="009A5936">
          <w:rPr>
            <w:sz w:val="28"/>
            <w:szCs w:val="28"/>
            <w:lang w:val="vi-VN"/>
            <w:rPrChange w:id="3021" w:author="DAO NAM LY" w:date="2019-07-05T21:12:00Z">
              <w:rPr>
                <w:sz w:val="32"/>
                <w:szCs w:val="32"/>
                <w:lang w:val="vi-VN"/>
              </w:rPr>
            </w:rPrChange>
          </w:rPr>
          <w:t>ư</w:t>
        </w:r>
        <w:r w:rsidRPr="009A5936">
          <w:rPr>
            <w:sz w:val="28"/>
            <w:szCs w:val="28"/>
            <w:rPrChange w:id="3022" w:author="DAO NAM LY" w:date="2019-07-05T21:12:00Z">
              <w:rPr>
                <w:sz w:val="32"/>
                <w:szCs w:val="32"/>
              </w:rPr>
            </w:rPrChange>
          </w:rPr>
          <w:t xml:space="preserve">ớc 8: lưu D4 xuống bộ nhớ phụ </w:t>
        </w:r>
      </w:ins>
    </w:p>
    <w:p w14:paraId="26C24C5A" w14:textId="77777777" w:rsidR="009A5936" w:rsidRPr="009A5936" w:rsidRDefault="009A5936" w:rsidP="009A5936">
      <w:pPr>
        <w:numPr>
          <w:ilvl w:val="0"/>
          <w:numId w:val="31"/>
        </w:numPr>
        <w:rPr>
          <w:ins w:id="3023" w:author="DAO NAM LY" w:date="2019-07-05T21:12:00Z"/>
          <w:sz w:val="28"/>
          <w:szCs w:val="28"/>
          <w:rPrChange w:id="3024" w:author="DAO NAM LY" w:date="2019-07-05T21:12:00Z">
            <w:rPr>
              <w:ins w:id="3025" w:author="DAO NAM LY" w:date="2019-07-05T21:12:00Z"/>
              <w:sz w:val="32"/>
              <w:szCs w:val="32"/>
            </w:rPr>
          </w:rPrChange>
        </w:rPr>
      </w:pPr>
      <w:ins w:id="3026" w:author="DAO NAM LY" w:date="2019-07-05T21:12:00Z">
        <w:r w:rsidRPr="009A5936">
          <w:rPr>
            <w:sz w:val="28"/>
            <w:szCs w:val="28"/>
            <w:rPrChange w:id="3027" w:author="DAO NAM LY" w:date="2019-07-05T21:12:00Z">
              <w:rPr>
                <w:sz w:val="32"/>
                <w:szCs w:val="32"/>
              </w:rPr>
            </w:rPrChange>
          </w:rPr>
          <w:t>Bước 9: kết quả thay đổi</w:t>
        </w:r>
      </w:ins>
    </w:p>
    <w:p w14:paraId="06F7EF8A" w14:textId="77777777" w:rsidR="009A5936" w:rsidRPr="009A5936" w:rsidRDefault="009A5936" w:rsidP="009A5936">
      <w:pPr>
        <w:numPr>
          <w:ilvl w:val="0"/>
          <w:numId w:val="31"/>
        </w:numPr>
        <w:rPr>
          <w:ins w:id="3028" w:author="DAO NAM LY" w:date="2019-07-05T21:12:00Z"/>
          <w:sz w:val="28"/>
          <w:szCs w:val="28"/>
          <w:rPrChange w:id="3029" w:author="DAO NAM LY" w:date="2019-07-05T21:12:00Z">
            <w:rPr>
              <w:ins w:id="3030" w:author="DAO NAM LY" w:date="2019-07-05T21:12:00Z"/>
              <w:sz w:val="32"/>
              <w:szCs w:val="32"/>
            </w:rPr>
          </w:rPrChange>
        </w:rPr>
      </w:pPr>
      <w:ins w:id="3031" w:author="DAO NAM LY" w:date="2019-07-05T21:12:00Z">
        <w:r w:rsidRPr="009A5936">
          <w:rPr>
            <w:sz w:val="28"/>
            <w:szCs w:val="28"/>
            <w:rPrChange w:id="3032" w:author="DAO NAM LY" w:date="2019-07-05T21:12:00Z">
              <w:rPr>
                <w:sz w:val="32"/>
                <w:szCs w:val="32"/>
              </w:rPr>
            </w:rPrChange>
          </w:rPr>
          <w:t>Bước 10: đóng kết nối dữ liệu</w:t>
        </w:r>
      </w:ins>
    </w:p>
    <w:p w14:paraId="10A14B3E" w14:textId="36312583" w:rsidR="009A5936" w:rsidRPr="009A5936" w:rsidRDefault="009A5936">
      <w:pPr>
        <w:numPr>
          <w:ilvl w:val="0"/>
          <w:numId w:val="31"/>
        </w:numPr>
        <w:rPr>
          <w:ins w:id="3033" w:author="DAO NAM LY" w:date="2019-07-05T21:10:00Z"/>
          <w:sz w:val="28"/>
          <w:szCs w:val="28"/>
          <w:rPrChange w:id="3034" w:author="DAO NAM LY" w:date="2019-07-05T21:13:00Z">
            <w:rPr>
              <w:ins w:id="3035" w:author="DAO NAM LY" w:date="2019-07-05T21:10:00Z"/>
            </w:rPr>
          </w:rPrChange>
        </w:rPr>
        <w:pPrChange w:id="3036" w:author="DAO NAM LY" w:date="2019-07-05T21:11:00Z">
          <w:pPr>
            <w:pStyle w:val="ListParagraph"/>
            <w:numPr>
              <w:numId w:val="11"/>
            </w:numPr>
            <w:ind w:left="1080" w:hanging="360"/>
          </w:pPr>
        </w:pPrChange>
      </w:pPr>
      <w:ins w:id="3037" w:author="DAO NAM LY" w:date="2019-07-05T21:12:00Z">
        <w:r w:rsidRPr="009A5936">
          <w:rPr>
            <w:sz w:val="28"/>
            <w:szCs w:val="28"/>
            <w:rPrChange w:id="3038" w:author="DAO NAM LY" w:date="2019-07-05T21:12:00Z">
              <w:rPr>
                <w:sz w:val="32"/>
                <w:szCs w:val="32"/>
              </w:rPr>
            </w:rPrChange>
          </w:rPr>
          <w:t>Bước 11: kết thúc.</w:t>
        </w:r>
      </w:ins>
    </w:p>
    <w:p w14:paraId="711EEBA8" w14:textId="1678DF9E" w:rsidR="009A5936" w:rsidRDefault="009A5936" w:rsidP="009A5936">
      <w:pPr>
        <w:pStyle w:val="ListParagraph"/>
        <w:numPr>
          <w:ilvl w:val="0"/>
          <w:numId w:val="11"/>
        </w:numPr>
        <w:rPr>
          <w:ins w:id="3039" w:author="DAO NAM LY" w:date="2019-07-05T21:13:00Z"/>
          <w:sz w:val="32"/>
          <w:szCs w:val="32"/>
        </w:rPr>
      </w:pPr>
      <w:ins w:id="3040" w:author="DAO NAM LY" w:date="2019-07-05T21:10:00Z">
        <w:r>
          <w:rPr>
            <w:sz w:val="32"/>
            <w:szCs w:val="32"/>
          </w:rPr>
          <w:lastRenderedPageBreak/>
          <w:t>Sửa bệnh nhân</w:t>
        </w:r>
      </w:ins>
    </w:p>
    <w:p w14:paraId="36277FC0" w14:textId="1CD164D1" w:rsidR="009A5936" w:rsidRDefault="009A5936" w:rsidP="009A5936">
      <w:pPr>
        <w:rPr>
          <w:ins w:id="3041" w:author="DAO NAM LY" w:date="2019-07-05T21:13:00Z"/>
          <w:sz w:val="32"/>
          <w:szCs w:val="32"/>
        </w:rPr>
      </w:pPr>
      <w:ins w:id="3042" w:author="DAO NAM LY" w:date="2019-07-05T21:13:00Z">
        <w:r>
          <w:rPr>
            <w:noProof/>
            <w:sz w:val="32"/>
            <w:szCs w:val="32"/>
          </w:rPr>
          <w:drawing>
            <wp:inline distT="0" distB="0" distL="0" distR="0" wp14:anchorId="78F38117" wp14:editId="123F2DEC">
              <wp:extent cx="6301740" cy="4457000"/>
              <wp:effectExtent l="0" t="0" r="3810" b="127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fd_p02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5609" cy="4459736"/>
                      </a:xfrm>
                      <a:prstGeom prst="rect">
                        <a:avLst/>
                      </a:prstGeom>
                    </pic:spPr>
                  </pic:pic>
                </a:graphicData>
              </a:graphic>
            </wp:inline>
          </w:drawing>
        </w:r>
      </w:ins>
    </w:p>
    <w:p w14:paraId="492ABF4A" w14:textId="77777777" w:rsidR="009A5936" w:rsidRPr="009A5936" w:rsidRDefault="009A5936" w:rsidP="009A5936">
      <w:pPr>
        <w:numPr>
          <w:ilvl w:val="0"/>
          <w:numId w:val="32"/>
        </w:numPr>
        <w:rPr>
          <w:ins w:id="3043" w:author="DAO NAM LY" w:date="2019-07-05T21:13:00Z"/>
          <w:sz w:val="28"/>
          <w:szCs w:val="28"/>
          <w:rPrChange w:id="3044" w:author="DAO NAM LY" w:date="2019-07-05T21:14:00Z">
            <w:rPr>
              <w:ins w:id="3045" w:author="DAO NAM LY" w:date="2019-07-05T21:13:00Z"/>
              <w:sz w:val="32"/>
              <w:szCs w:val="32"/>
            </w:rPr>
          </w:rPrChange>
        </w:rPr>
      </w:pPr>
      <w:ins w:id="3046" w:author="DAO NAM LY" w:date="2019-07-05T21:13:00Z">
        <w:r w:rsidRPr="009A5936">
          <w:rPr>
            <w:sz w:val="28"/>
            <w:szCs w:val="28"/>
            <w:rPrChange w:id="3047" w:author="DAO NAM LY" w:date="2019-07-05T21:14:00Z">
              <w:rPr>
                <w:sz w:val="32"/>
                <w:szCs w:val="32"/>
              </w:rPr>
            </w:rPrChange>
          </w:rPr>
          <w:t>Bước 1: kết nối dữ liệu</w:t>
        </w:r>
      </w:ins>
    </w:p>
    <w:p w14:paraId="07F95992" w14:textId="77777777" w:rsidR="009A5936" w:rsidRPr="009A5936" w:rsidRDefault="009A5936" w:rsidP="009A5936">
      <w:pPr>
        <w:numPr>
          <w:ilvl w:val="0"/>
          <w:numId w:val="32"/>
        </w:numPr>
        <w:rPr>
          <w:ins w:id="3048" w:author="DAO NAM LY" w:date="2019-07-05T21:13:00Z"/>
          <w:sz w:val="28"/>
          <w:szCs w:val="28"/>
          <w:rPrChange w:id="3049" w:author="DAO NAM LY" w:date="2019-07-05T21:14:00Z">
            <w:rPr>
              <w:ins w:id="3050" w:author="DAO NAM LY" w:date="2019-07-05T21:13:00Z"/>
              <w:sz w:val="32"/>
              <w:szCs w:val="32"/>
            </w:rPr>
          </w:rPrChange>
        </w:rPr>
      </w:pPr>
      <w:ins w:id="3051" w:author="DAO NAM LY" w:date="2019-07-05T21:13:00Z">
        <w:r w:rsidRPr="009A5936">
          <w:rPr>
            <w:sz w:val="28"/>
            <w:szCs w:val="28"/>
            <w:rPrChange w:id="3052" w:author="DAO NAM LY" w:date="2019-07-05T21:14:00Z">
              <w:rPr>
                <w:sz w:val="32"/>
                <w:szCs w:val="32"/>
              </w:rPr>
            </w:rPrChange>
          </w:rPr>
          <w:t>Bước 2: đọc D3 từ bộ nhớ phụ</w:t>
        </w:r>
      </w:ins>
    </w:p>
    <w:p w14:paraId="03EDE7CC" w14:textId="77777777" w:rsidR="009A5936" w:rsidRPr="009A5936" w:rsidRDefault="009A5936" w:rsidP="009A5936">
      <w:pPr>
        <w:numPr>
          <w:ilvl w:val="0"/>
          <w:numId w:val="32"/>
        </w:numPr>
        <w:rPr>
          <w:ins w:id="3053" w:author="DAO NAM LY" w:date="2019-07-05T21:13:00Z"/>
          <w:sz w:val="28"/>
          <w:szCs w:val="28"/>
          <w:rPrChange w:id="3054" w:author="DAO NAM LY" w:date="2019-07-05T21:14:00Z">
            <w:rPr>
              <w:ins w:id="3055" w:author="DAO NAM LY" w:date="2019-07-05T21:13:00Z"/>
              <w:sz w:val="32"/>
              <w:szCs w:val="32"/>
            </w:rPr>
          </w:rPrChange>
        </w:rPr>
      </w:pPr>
      <w:ins w:id="3056" w:author="DAO NAM LY" w:date="2019-07-05T21:13:00Z">
        <w:r w:rsidRPr="009A5936">
          <w:rPr>
            <w:sz w:val="28"/>
            <w:szCs w:val="28"/>
            <w:rPrChange w:id="3057" w:author="DAO NAM LY" w:date="2019-07-05T21:14:00Z">
              <w:rPr>
                <w:sz w:val="32"/>
                <w:szCs w:val="32"/>
              </w:rPr>
            </w:rPrChange>
          </w:rPr>
          <w:t>Bước 3: nhận D1 từ người dùng</w:t>
        </w:r>
      </w:ins>
    </w:p>
    <w:p w14:paraId="58E22199" w14:textId="77777777" w:rsidR="009A5936" w:rsidRPr="009A5936" w:rsidRDefault="009A5936" w:rsidP="009A5936">
      <w:pPr>
        <w:numPr>
          <w:ilvl w:val="0"/>
          <w:numId w:val="32"/>
        </w:numPr>
        <w:rPr>
          <w:ins w:id="3058" w:author="DAO NAM LY" w:date="2019-07-05T21:13:00Z"/>
          <w:sz w:val="28"/>
          <w:szCs w:val="28"/>
          <w:rPrChange w:id="3059" w:author="DAO NAM LY" w:date="2019-07-05T21:14:00Z">
            <w:rPr>
              <w:ins w:id="3060" w:author="DAO NAM LY" w:date="2019-07-05T21:13:00Z"/>
              <w:sz w:val="32"/>
              <w:szCs w:val="32"/>
            </w:rPr>
          </w:rPrChange>
        </w:rPr>
      </w:pPr>
      <w:ins w:id="3061" w:author="DAO NAM LY" w:date="2019-07-05T21:13:00Z">
        <w:r w:rsidRPr="009A5936">
          <w:rPr>
            <w:sz w:val="28"/>
            <w:szCs w:val="28"/>
            <w:rPrChange w:id="3062" w:author="DAO NAM LY" w:date="2019-07-05T21:14:00Z">
              <w:rPr>
                <w:sz w:val="32"/>
                <w:szCs w:val="32"/>
              </w:rPr>
            </w:rPrChange>
          </w:rPr>
          <w:t>B</w:t>
        </w:r>
        <w:r w:rsidRPr="009A5936">
          <w:rPr>
            <w:sz w:val="28"/>
            <w:szCs w:val="28"/>
            <w:lang w:val="vi-VN"/>
            <w:rPrChange w:id="3063" w:author="DAO NAM LY" w:date="2019-07-05T21:14:00Z">
              <w:rPr>
                <w:sz w:val="32"/>
                <w:szCs w:val="32"/>
                <w:lang w:val="vi-VN"/>
              </w:rPr>
            </w:rPrChange>
          </w:rPr>
          <w:t>ư</w:t>
        </w:r>
        <w:r w:rsidRPr="009A5936">
          <w:rPr>
            <w:sz w:val="28"/>
            <w:szCs w:val="28"/>
            <w:rPrChange w:id="3064" w:author="DAO NAM LY" w:date="2019-07-05T21:14:00Z">
              <w:rPr>
                <w:sz w:val="32"/>
                <w:szCs w:val="32"/>
              </w:rPr>
            </w:rPrChange>
          </w:rPr>
          <w:t>ớc 4: kiểm tra dữ liệu D1 ng</w:t>
        </w:r>
        <w:r w:rsidRPr="009A5936">
          <w:rPr>
            <w:sz w:val="28"/>
            <w:szCs w:val="28"/>
            <w:lang w:val="vi-VN"/>
            <w:rPrChange w:id="3065" w:author="DAO NAM LY" w:date="2019-07-05T21:14:00Z">
              <w:rPr>
                <w:sz w:val="32"/>
                <w:szCs w:val="32"/>
                <w:lang w:val="vi-VN"/>
              </w:rPr>
            </w:rPrChange>
          </w:rPr>
          <w:t>ư</w:t>
        </w:r>
        <w:r w:rsidRPr="009A5936">
          <w:rPr>
            <w:sz w:val="28"/>
            <w:szCs w:val="28"/>
            <w:rPrChange w:id="3066" w:author="DAO NAM LY" w:date="2019-07-05T21:14:00Z">
              <w:rPr>
                <w:sz w:val="32"/>
                <w:szCs w:val="32"/>
              </w:rPr>
            </w:rPrChange>
          </w:rPr>
          <w:t>ời dùng nhập vào.</w:t>
        </w:r>
      </w:ins>
    </w:p>
    <w:p w14:paraId="762FD607" w14:textId="77777777" w:rsidR="009A5936" w:rsidRPr="009A5936" w:rsidRDefault="009A5936" w:rsidP="009A5936">
      <w:pPr>
        <w:numPr>
          <w:ilvl w:val="0"/>
          <w:numId w:val="32"/>
        </w:numPr>
        <w:rPr>
          <w:ins w:id="3067" w:author="DAO NAM LY" w:date="2019-07-05T21:13:00Z"/>
          <w:sz w:val="28"/>
          <w:szCs w:val="28"/>
          <w:rPrChange w:id="3068" w:author="DAO NAM LY" w:date="2019-07-05T21:14:00Z">
            <w:rPr>
              <w:ins w:id="3069" w:author="DAO NAM LY" w:date="2019-07-05T21:13:00Z"/>
              <w:sz w:val="32"/>
              <w:szCs w:val="32"/>
            </w:rPr>
          </w:rPrChange>
        </w:rPr>
      </w:pPr>
      <w:ins w:id="3070" w:author="DAO NAM LY" w:date="2019-07-05T21:13:00Z">
        <w:r w:rsidRPr="009A5936">
          <w:rPr>
            <w:sz w:val="28"/>
            <w:szCs w:val="28"/>
            <w:rPrChange w:id="3071" w:author="DAO NAM LY" w:date="2019-07-05T21:14:00Z">
              <w:rPr>
                <w:sz w:val="32"/>
                <w:szCs w:val="32"/>
              </w:rPr>
            </w:rPrChange>
          </w:rPr>
          <w:t>B</w:t>
        </w:r>
        <w:r w:rsidRPr="009A5936">
          <w:rPr>
            <w:sz w:val="28"/>
            <w:szCs w:val="28"/>
            <w:lang w:val="vi-VN"/>
            <w:rPrChange w:id="3072" w:author="DAO NAM LY" w:date="2019-07-05T21:14:00Z">
              <w:rPr>
                <w:sz w:val="32"/>
                <w:szCs w:val="32"/>
                <w:lang w:val="vi-VN"/>
              </w:rPr>
            </w:rPrChange>
          </w:rPr>
          <w:t>ư</w:t>
        </w:r>
        <w:r w:rsidRPr="009A5936">
          <w:rPr>
            <w:sz w:val="28"/>
            <w:szCs w:val="28"/>
            <w:rPrChange w:id="3073" w:author="DAO NAM LY" w:date="2019-07-05T21:14:00Z">
              <w:rPr>
                <w:sz w:val="32"/>
                <w:szCs w:val="32"/>
              </w:rPr>
            </w:rPrChange>
          </w:rPr>
          <w:t>ớc 5: nếu không thỏa thì báo lỗi và mời ng</w:t>
        </w:r>
        <w:r w:rsidRPr="009A5936">
          <w:rPr>
            <w:sz w:val="28"/>
            <w:szCs w:val="28"/>
            <w:lang w:val="vi-VN"/>
            <w:rPrChange w:id="3074" w:author="DAO NAM LY" w:date="2019-07-05T21:14:00Z">
              <w:rPr>
                <w:sz w:val="32"/>
                <w:szCs w:val="32"/>
                <w:lang w:val="vi-VN"/>
              </w:rPr>
            </w:rPrChange>
          </w:rPr>
          <w:t>ư</w:t>
        </w:r>
        <w:r w:rsidRPr="009A5936">
          <w:rPr>
            <w:sz w:val="28"/>
            <w:szCs w:val="28"/>
            <w:rPrChange w:id="3075" w:author="DAO NAM LY" w:date="2019-07-05T21:14:00Z">
              <w:rPr>
                <w:sz w:val="32"/>
                <w:szCs w:val="32"/>
              </w:rPr>
            </w:rPrChange>
          </w:rPr>
          <w:t>ời dùng nhập lại.</w:t>
        </w:r>
      </w:ins>
    </w:p>
    <w:p w14:paraId="2432B684" w14:textId="77777777" w:rsidR="009A5936" w:rsidRPr="009A5936" w:rsidRDefault="009A5936" w:rsidP="009A5936">
      <w:pPr>
        <w:numPr>
          <w:ilvl w:val="0"/>
          <w:numId w:val="32"/>
        </w:numPr>
        <w:rPr>
          <w:ins w:id="3076" w:author="DAO NAM LY" w:date="2019-07-05T21:13:00Z"/>
          <w:sz w:val="28"/>
          <w:szCs w:val="28"/>
          <w:rPrChange w:id="3077" w:author="DAO NAM LY" w:date="2019-07-05T21:14:00Z">
            <w:rPr>
              <w:ins w:id="3078" w:author="DAO NAM LY" w:date="2019-07-05T21:13:00Z"/>
              <w:sz w:val="32"/>
              <w:szCs w:val="32"/>
            </w:rPr>
          </w:rPrChange>
        </w:rPr>
      </w:pPr>
      <w:ins w:id="3079" w:author="DAO NAM LY" w:date="2019-07-05T21:13:00Z">
        <w:r w:rsidRPr="009A5936">
          <w:rPr>
            <w:sz w:val="28"/>
            <w:szCs w:val="28"/>
            <w:rPrChange w:id="3080" w:author="DAO NAM LY" w:date="2019-07-05T21:14:00Z">
              <w:rPr>
                <w:sz w:val="32"/>
                <w:szCs w:val="32"/>
              </w:rPr>
            </w:rPrChange>
          </w:rPr>
          <w:t>Bước 6: lưu D4 xuống bộ nhớ phụ</w:t>
        </w:r>
      </w:ins>
    </w:p>
    <w:p w14:paraId="4890B60D" w14:textId="77777777" w:rsidR="009A5936" w:rsidRPr="009A5936" w:rsidRDefault="009A5936" w:rsidP="009A5936">
      <w:pPr>
        <w:numPr>
          <w:ilvl w:val="0"/>
          <w:numId w:val="32"/>
        </w:numPr>
        <w:rPr>
          <w:ins w:id="3081" w:author="DAO NAM LY" w:date="2019-07-05T21:13:00Z"/>
          <w:sz w:val="28"/>
          <w:szCs w:val="28"/>
          <w:rPrChange w:id="3082" w:author="DAO NAM LY" w:date="2019-07-05T21:14:00Z">
            <w:rPr>
              <w:ins w:id="3083" w:author="DAO NAM LY" w:date="2019-07-05T21:13:00Z"/>
              <w:sz w:val="32"/>
              <w:szCs w:val="32"/>
            </w:rPr>
          </w:rPrChange>
        </w:rPr>
      </w:pPr>
      <w:ins w:id="3084" w:author="DAO NAM LY" w:date="2019-07-05T21:13:00Z">
        <w:r w:rsidRPr="009A5936">
          <w:rPr>
            <w:sz w:val="28"/>
            <w:szCs w:val="28"/>
            <w:rPrChange w:id="3085" w:author="DAO NAM LY" w:date="2019-07-05T21:14:00Z">
              <w:rPr>
                <w:sz w:val="32"/>
                <w:szCs w:val="32"/>
              </w:rPr>
            </w:rPrChange>
          </w:rPr>
          <w:t>B</w:t>
        </w:r>
        <w:r w:rsidRPr="009A5936">
          <w:rPr>
            <w:sz w:val="28"/>
            <w:szCs w:val="28"/>
            <w:lang w:val="vi-VN"/>
            <w:rPrChange w:id="3086" w:author="DAO NAM LY" w:date="2019-07-05T21:14:00Z">
              <w:rPr>
                <w:sz w:val="32"/>
                <w:szCs w:val="32"/>
                <w:lang w:val="vi-VN"/>
              </w:rPr>
            </w:rPrChange>
          </w:rPr>
          <w:t>ư</w:t>
        </w:r>
        <w:r w:rsidRPr="009A5936">
          <w:rPr>
            <w:sz w:val="28"/>
            <w:szCs w:val="28"/>
            <w:rPrChange w:id="3087" w:author="DAO NAM LY" w:date="2019-07-05T21:14:00Z">
              <w:rPr>
                <w:sz w:val="32"/>
                <w:szCs w:val="32"/>
              </w:rPr>
            </w:rPrChange>
          </w:rPr>
          <w:t>ớc 7: kết quả thay đổi</w:t>
        </w:r>
      </w:ins>
    </w:p>
    <w:p w14:paraId="72A4F13A" w14:textId="77777777" w:rsidR="009A5936" w:rsidRPr="009A5936" w:rsidRDefault="009A5936" w:rsidP="009A5936">
      <w:pPr>
        <w:numPr>
          <w:ilvl w:val="0"/>
          <w:numId w:val="32"/>
        </w:numPr>
        <w:rPr>
          <w:ins w:id="3088" w:author="DAO NAM LY" w:date="2019-07-05T21:13:00Z"/>
          <w:sz w:val="28"/>
          <w:szCs w:val="28"/>
          <w:rPrChange w:id="3089" w:author="DAO NAM LY" w:date="2019-07-05T21:14:00Z">
            <w:rPr>
              <w:ins w:id="3090" w:author="DAO NAM LY" w:date="2019-07-05T21:13:00Z"/>
              <w:sz w:val="32"/>
              <w:szCs w:val="32"/>
            </w:rPr>
          </w:rPrChange>
        </w:rPr>
      </w:pPr>
      <w:ins w:id="3091" w:author="DAO NAM LY" w:date="2019-07-05T21:13:00Z">
        <w:r w:rsidRPr="009A5936">
          <w:rPr>
            <w:sz w:val="28"/>
            <w:szCs w:val="28"/>
            <w:rPrChange w:id="3092" w:author="DAO NAM LY" w:date="2019-07-05T21:14:00Z">
              <w:rPr>
                <w:sz w:val="32"/>
                <w:szCs w:val="32"/>
              </w:rPr>
            </w:rPrChange>
          </w:rPr>
          <w:t>Bước 8: đóng kết nối dữ liệu</w:t>
        </w:r>
      </w:ins>
    </w:p>
    <w:p w14:paraId="3CC73C7A" w14:textId="77777777" w:rsidR="009A5936" w:rsidRPr="009A5936" w:rsidRDefault="009A5936" w:rsidP="009A5936">
      <w:pPr>
        <w:numPr>
          <w:ilvl w:val="0"/>
          <w:numId w:val="32"/>
        </w:numPr>
        <w:rPr>
          <w:ins w:id="3093" w:author="DAO NAM LY" w:date="2019-07-05T21:13:00Z"/>
          <w:sz w:val="28"/>
          <w:szCs w:val="28"/>
          <w:rPrChange w:id="3094" w:author="DAO NAM LY" w:date="2019-07-05T21:14:00Z">
            <w:rPr>
              <w:ins w:id="3095" w:author="DAO NAM LY" w:date="2019-07-05T21:13:00Z"/>
              <w:sz w:val="32"/>
              <w:szCs w:val="32"/>
            </w:rPr>
          </w:rPrChange>
        </w:rPr>
      </w:pPr>
      <w:ins w:id="3096" w:author="DAO NAM LY" w:date="2019-07-05T21:13:00Z">
        <w:r w:rsidRPr="009A5936">
          <w:rPr>
            <w:sz w:val="28"/>
            <w:szCs w:val="28"/>
            <w:rPrChange w:id="3097" w:author="DAO NAM LY" w:date="2019-07-05T21:14:00Z">
              <w:rPr>
                <w:sz w:val="32"/>
                <w:szCs w:val="32"/>
              </w:rPr>
            </w:rPrChange>
          </w:rPr>
          <w:t>Bước 9: kết thúc.</w:t>
        </w:r>
      </w:ins>
    </w:p>
    <w:p w14:paraId="2815749A" w14:textId="77777777" w:rsidR="009A5936" w:rsidRPr="009A5936" w:rsidRDefault="009A5936">
      <w:pPr>
        <w:rPr>
          <w:ins w:id="3098" w:author="DAO NAM LY" w:date="2019-07-05T21:11:00Z"/>
          <w:sz w:val="32"/>
          <w:szCs w:val="32"/>
          <w:rPrChange w:id="3099" w:author="DAO NAM LY" w:date="2019-07-05T21:13:00Z">
            <w:rPr>
              <w:ins w:id="3100" w:author="DAO NAM LY" w:date="2019-07-05T21:11:00Z"/>
            </w:rPr>
          </w:rPrChange>
        </w:rPr>
        <w:pPrChange w:id="3101" w:author="DAO NAM LY" w:date="2019-07-05T21:13:00Z">
          <w:pPr>
            <w:pStyle w:val="ListParagraph"/>
            <w:numPr>
              <w:numId w:val="11"/>
            </w:numPr>
            <w:ind w:left="1080" w:hanging="360"/>
          </w:pPr>
        </w:pPrChange>
      </w:pPr>
    </w:p>
    <w:p w14:paraId="013E6D96" w14:textId="3601633F" w:rsidR="009A5936" w:rsidRDefault="009A5936" w:rsidP="009A5936">
      <w:pPr>
        <w:pStyle w:val="ListParagraph"/>
        <w:numPr>
          <w:ilvl w:val="0"/>
          <w:numId w:val="11"/>
        </w:numPr>
        <w:rPr>
          <w:ins w:id="3102" w:author="DAO NAM LY" w:date="2019-07-05T21:14:00Z"/>
          <w:sz w:val="32"/>
          <w:szCs w:val="32"/>
        </w:rPr>
      </w:pPr>
      <w:ins w:id="3103" w:author="DAO NAM LY" w:date="2019-07-05T21:11:00Z">
        <w:r>
          <w:rPr>
            <w:sz w:val="32"/>
            <w:szCs w:val="32"/>
          </w:rPr>
          <w:lastRenderedPageBreak/>
          <w:t>Xóa bệnh nhân</w:t>
        </w:r>
      </w:ins>
    </w:p>
    <w:p w14:paraId="6E493F7A" w14:textId="4046A989" w:rsidR="009A5936" w:rsidRDefault="009A5936" w:rsidP="009A5936">
      <w:pPr>
        <w:rPr>
          <w:ins w:id="3104" w:author="DAO NAM LY" w:date="2019-07-05T21:14:00Z"/>
          <w:sz w:val="32"/>
          <w:szCs w:val="32"/>
        </w:rPr>
      </w:pPr>
      <w:ins w:id="3105" w:author="DAO NAM LY" w:date="2019-07-05T21:14:00Z">
        <w:r>
          <w:rPr>
            <w:noProof/>
            <w:sz w:val="32"/>
            <w:szCs w:val="32"/>
          </w:rPr>
          <w:drawing>
            <wp:inline distT="0" distB="0" distL="0" distR="0" wp14:anchorId="1E591C78" wp14:editId="607D4180">
              <wp:extent cx="6410470" cy="4533900"/>
              <wp:effectExtent l="0" t="0" r="9525"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d_p02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15142" cy="4537204"/>
                      </a:xfrm>
                      <a:prstGeom prst="rect">
                        <a:avLst/>
                      </a:prstGeom>
                    </pic:spPr>
                  </pic:pic>
                </a:graphicData>
              </a:graphic>
            </wp:inline>
          </w:drawing>
        </w:r>
      </w:ins>
    </w:p>
    <w:p w14:paraId="789B7615" w14:textId="77777777" w:rsidR="009A5936" w:rsidRPr="009A5936" w:rsidRDefault="009A5936" w:rsidP="009A5936">
      <w:pPr>
        <w:numPr>
          <w:ilvl w:val="0"/>
          <w:numId w:val="33"/>
        </w:numPr>
        <w:rPr>
          <w:ins w:id="3106" w:author="DAO NAM LY" w:date="2019-07-05T21:14:00Z"/>
          <w:sz w:val="32"/>
          <w:szCs w:val="32"/>
        </w:rPr>
      </w:pPr>
      <w:ins w:id="3107" w:author="DAO NAM LY" w:date="2019-07-05T21:14:00Z">
        <w:r w:rsidRPr="009A5936">
          <w:rPr>
            <w:sz w:val="32"/>
            <w:szCs w:val="32"/>
          </w:rPr>
          <w:t>Bước 1: kết nối dữ liệu</w:t>
        </w:r>
      </w:ins>
    </w:p>
    <w:p w14:paraId="7F0DF478" w14:textId="77777777" w:rsidR="009A5936" w:rsidRPr="009A5936" w:rsidRDefault="009A5936" w:rsidP="009A5936">
      <w:pPr>
        <w:numPr>
          <w:ilvl w:val="0"/>
          <w:numId w:val="33"/>
        </w:numPr>
        <w:rPr>
          <w:ins w:id="3108" w:author="DAO NAM LY" w:date="2019-07-05T21:14:00Z"/>
          <w:sz w:val="32"/>
          <w:szCs w:val="32"/>
        </w:rPr>
      </w:pPr>
      <w:ins w:id="3109" w:author="DAO NAM LY" w:date="2019-07-05T21:14:00Z">
        <w:r w:rsidRPr="009A5936">
          <w:rPr>
            <w:sz w:val="32"/>
            <w:szCs w:val="32"/>
          </w:rPr>
          <w:t>Bước 2: nhận D1 từ người dùng</w:t>
        </w:r>
      </w:ins>
    </w:p>
    <w:p w14:paraId="55688EB6" w14:textId="77777777" w:rsidR="009A5936" w:rsidRPr="009A5936" w:rsidRDefault="009A5936" w:rsidP="009A5936">
      <w:pPr>
        <w:numPr>
          <w:ilvl w:val="0"/>
          <w:numId w:val="33"/>
        </w:numPr>
        <w:rPr>
          <w:ins w:id="3110" w:author="DAO NAM LY" w:date="2019-07-05T21:14:00Z"/>
          <w:sz w:val="32"/>
          <w:szCs w:val="32"/>
        </w:rPr>
      </w:pPr>
      <w:ins w:id="3111" w:author="DAO NAM LY" w:date="2019-07-05T21:14:00Z">
        <w:r w:rsidRPr="009A5936">
          <w:rPr>
            <w:sz w:val="32"/>
            <w:szCs w:val="32"/>
          </w:rPr>
          <w:t>Bước 3: lưu D4 xuống bộ nhớ phụ</w:t>
        </w:r>
      </w:ins>
    </w:p>
    <w:p w14:paraId="2737C458" w14:textId="77777777" w:rsidR="009A5936" w:rsidRPr="009A5936" w:rsidRDefault="009A5936" w:rsidP="009A5936">
      <w:pPr>
        <w:numPr>
          <w:ilvl w:val="0"/>
          <w:numId w:val="33"/>
        </w:numPr>
        <w:rPr>
          <w:ins w:id="3112" w:author="DAO NAM LY" w:date="2019-07-05T21:14:00Z"/>
          <w:sz w:val="32"/>
          <w:szCs w:val="32"/>
        </w:rPr>
      </w:pPr>
      <w:ins w:id="3113" w:author="DAO NAM LY" w:date="2019-07-05T21:14:00Z">
        <w:r w:rsidRPr="009A5936">
          <w:rPr>
            <w:sz w:val="32"/>
            <w:szCs w:val="32"/>
          </w:rPr>
          <w:t>B</w:t>
        </w:r>
        <w:r w:rsidRPr="009A5936">
          <w:rPr>
            <w:sz w:val="32"/>
            <w:szCs w:val="32"/>
            <w:lang w:val="vi-VN"/>
          </w:rPr>
          <w:t>ư</w:t>
        </w:r>
        <w:r w:rsidRPr="009A5936">
          <w:rPr>
            <w:sz w:val="32"/>
            <w:szCs w:val="32"/>
          </w:rPr>
          <w:t>ớc 4: Kết quả xóa</w:t>
        </w:r>
      </w:ins>
    </w:p>
    <w:p w14:paraId="217430D9" w14:textId="77777777" w:rsidR="009A5936" w:rsidRPr="009A5936" w:rsidRDefault="009A5936" w:rsidP="009A5936">
      <w:pPr>
        <w:numPr>
          <w:ilvl w:val="0"/>
          <w:numId w:val="33"/>
        </w:numPr>
        <w:rPr>
          <w:ins w:id="3114" w:author="DAO NAM LY" w:date="2019-07-05T21:14:00Z"/>
          <w:sz w:val="32"/>
          <w:szCs w:val="32"/>
        </w:rPr>
      </w:pPr>
      <w:ins w:id="3115" w:author="DAO NAM LY" w:date="2019-07-05T21:14:00Z">
        <w:r w:rsidRPr="009A5936">
          <w:rPr>
            <w:sz w:val="32"/>
            <w:szCs w:val="32"/>
          </w:rPr>
          <w:t>Bước 5: đóng kết nối dữ liệu</w:t>
        </w:r>
      </w:ins>
    </w:p>
    <w:p w14:paraId="0182B640" w14:textId="77777777" w:rsidR="009A5936" w:rsidRPr="009A5936" w:rsidRDefault="009A5936" w:rsidP="009A5936">
      <w:pPr>
        <w:numPr>
          <w:ilvl w:val="0"/>
          <w:numId w:val="33"/>
        </w:numPr>
        <w:rPr>
          <w:ins w:id="3116" w:author="DAO NAM LY" w:date="2019-07-05T21:14:00Z"/>
          <w:sz w:val="32"/>
          <w:szCs w:val="32"/>
        </w:rPr>
      </w:pPr>
      <w:ins w:id="3117" w:author="DAO NAM LY" w:date="2019-07-05T21:14:00Z">
        <w:r w:rsidRPr="009A5936">
          <w:rPr>
            <w:sz w:val="32"/>
            <w:szCs w:val="32"/>
          </w:rPr>
          <w:t>Bước 6: kết thúc.</w:t>
        </w:r>
      </w:ins>
    </w:p>
    <w:p w14:paraId="71E2C508" w14:textId="5B46FB9F" w:rsidR="009A5936" w:rsidRDefault="009A5936" w:rsidP="009A5936">
      <w:pPr>
        <w:rPr>
          <w:ins w:id="3118" w:author="DAO NAM LY" w:date="2019-07-05T21:14:00Z"/>
          <w:sz w:val="32"/>
          <w:szCs w:val="32"/>
        </w:rPr>
      </w:pPr>
    </w:p>
    <w:p w14:paraId="4D2FEEF5" w14:textId="42EF11EF" w:rsidR="009A5936" w:rsidRDefault="009A5936" w:rsidP="009A5936">
      <w:pPr>
        <w:rPr>
          <w:ins w:id="3119" w:author="DAO NAM LY" w:date="2019-07-05T21:14:00Z"/>
          <w:sz w:val="32"/>
          <w:szCs w:val="32"/>
        </w:rPr>
      </w:pPr>
    </w:p>
    <w:p w14:paraId="688FCB00" w14:textId="77777777" w:rsidR="009A5936" w:rsidRPr="009A5936" w:rsidRDefault="009A5936">
      <w:pPr>
        <w:rPr>
          <w:ins w:id="3120" w:author="DAO NAM LY" w:date="2019-07-05T21:11:00Z"/>
          <w:sz w:val="32"/>
          <w:szCs w:val="32"/>
          <w:rPrChange w:id="3121" w:author="DAO NAM LY" w:date="2019-07-05T21:14:00Z">
            <w:rPr>
              <w:ins w:id="3122" w:author="DAO NAM LY" w:date="2019-07-05T21:11:00Z"/>
            </w:rPr>
          </w:rPrChange>
        </w:rPr>
        <w:pPrChange w:id="3123" w:author="DAO NAM LY" w:date="2019-07-05T21:14:00Z">
          <w:pPr>
            <w:pStyle w:val="ListParagraph"/>
            <w:numPr>
              <w:numId w:val="11"/>
            </w:numPr>
            <w:ind w:left="1080" w:hanging="360"/>
          </w:pPr>
        </w:pPrChange>
      </w:pPr>
    </w:p>
    <w:p w14:paraId="487A9B75" w14:textId="7927DEE6" w:rsidR="009A5936" w:rsidRDefault="009A5936" w:rsidP="009A5936">
      <w:pPr>
        <w:pStyle w:val="ListParagraph"/>
        <w:numPr>
          <w:ilvl w:val="0"/>
          <w:numId w:val="11"/>
        </w:numPr>
        <w:rPr>
          <w:ins w:id="3124" w:author="DAO NAM LY" w:date="2019-07-05T21:14:00Z"/>
          <w:sz w:val="32"/>
          <w:szCs w:val="32"/>
        </w:rPr>
      </w:pPr>
      <w:ins w:id="3125" w:author="DAO NAM LY" w:date="2019-07-05T21:11:00Z">
        <w:r>
          <w:rPr>
            <w:sz w:val="32"/>
            <w:szCs w:val="32"/>
          </w:rPr>
          <w:lastRenderedPageBreak/>
          <w:t xml:space="preserve">Thêm </w:t>
        </w:r>
      </w:ins>
      <w:ins w:id="3126" w:author="DAO NAM LY" w:date="2019-07-05T21:16:00Z">
        <w:r>
          <w:rPr>
            <w:sz w:val="32"/>
            <w:szCs w:val="32"/>
          </w:rPr>
          <w:t>loại bệnh</w:t>
        </w:r>
      </w:ins>
    </w:p>
    <w:p w14:paraId="0E577BD5" w14:textId="6573A71A" w:rsidR="009A5936" w:rsidRDefault="009A5936" w:rsidP="009A5936">
      <w:pPr>
        <w:rPr>
          <w:ins w:id="3127" w:author="DAO NAM LY" w:date="2019-07-05T21:15:00Z"/>
          <w:sz w:val="32"/>
          <w:szCs w:val="32"/>
        </w:rPr>
      </w:pPr>
      <w:ins w:id="3128" w:author="DAO NAM LY" w:date="2019-07-05T21:14:00Z">
        <w:r>
          <w:rPr>
            <w:noProof/>
            <w:sz w:val="32"/>
            <w:szCs w:val="32"/>
          </w:rPr>
          <w:drawing>
            <wp:inline distT="0" distB="0" distL="0" distR="0" wp14:anchorId="7B635B86" wp14:editId="57D0199E">
              <wp:extent cx="6378147" cy="4511040"/>
              <wp:effectExtent l="0" t="0" r="3810" b="381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fd_p02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83259" cy="4514656"/>
                      </a:xfrm>
                      <a:prstGeom prst="rect">
                        <a:avLst/>
                      </a:prstGeom>
                    </pic:spPr>
                  </pic:pic>
                </a:graphicData>
              </a:graphic>
            </wp:inline>
          </w:drawing>
        </w:r>
      </w:ins>
    </w:p>
    <w:p w14:paraId="40D70EAB" w14:textId="77777777" w:rsidR="009A5936" w:rsidRPr="009A5936" w:rsidRDefault="009A5936" w:rsidP="009A5936">
      <w:pPr>
        <w:numPr>
          <w:ilvl w:val="0"/>
          <w:numId w:val="34"/>
        </w:numPr>
        <w:rPr>
          <w:ins w:id="3129" w:author="DAO NAM LY" w:date="2019-07-05T21:15:00Z"/>
          <w:sz w:val="28"/>
          <w:szCs w:val="28"/>
          <w:rPrChange w:id="3130" w:author="DAO NAM LY" w:date="2019-07-05T21:15:00Z">
            <w:rPr>
              <w:ins w:id="3131" w:author="DAO NAM LY" w:date="2019-07-05T21:15:00Z"/>
              <w:sz w:val="32"/>
              <w:szCs w:val="32"/>
            </w:rPr>
          </w:rPrChange>
        </w:rPr>
      </w:pPr>
      <w:ins w:id="3132" w:author="DAO NAM LY" w:date="2019-07-05T21:15:00Z">
        <w:r w:rsidRPr="009A5936">
          <w:rPr>
            <w:sz w:val="28"/>
            <w:szCs w:val="28"/>
            <w:rPrChange w:id="3133" w:author="DAO NAM LY" w:date="2019-07-05T21:15:00Z">
              <w:rPr>
                <w:sz w:val="32"/>
                <w:szCs w:val="32"/>
              </w:rPr>
            </w:rPrChange>
          </w:rPr>
          <w:t>Bước 1: kết nối dữ liệu</w:t>
        </w:r>
      </w:ins>
    </w:p>
    <w:p w14:paraId="155AA013" w14:textId="77777777" w:rsidR="009A5936" w:rsidRPr="009A5936" w:rsidRDefault="009A5936" w:rsidP="009A5936">
      <w:pPr>
        <w:numPr>
          <w:ilvl w:val="0"/>
          <w:numId w:val="34"/>
        </w:numPr>
        <w:rPr>
          <w:ins w:id="3134" w:author="DAO NAM LY" w:date="2019-07-05T21:15:00Z"/>
          <w:sz w:val="28"/>
          <w:szCs w:val="28"/>
          <w:rPrChange w:id="3135" w:author="DAO NAM LY" w:date="2019-07-05T21:15:00Z">
            <w:rPr>
              <w:ins w:id="3136" w:author="DAO NAM LY" w:date="2019-07-05T21:15:00Z"/>
              <w:sz w:val="32"/>
              <w:szCs w:val="32"/>
            </w:rPr>
          </w:rPrChange>
        </w:rPr>
      </w:pPr>
      <w:ins w:id="3137" w:author="DAO NAM LY" w:date="2019-07-05T21:15:00Z">
        <w:r w:rsidRPr="009A5936">
          <w:rPr>
            <w:sz w:val="28"/>
            <w:szCs w:val="28"/>
            <w:rPrChange w:id="3138" w:author="DAO NAM LY" w:date="2019-07-05T21:15:00Z">
              <w:rPr>
                <w:sz w:val="32"/>
                <w:szCs w:val="32"/>
              </w:rPr>
            </w:rPrChange>
          </w:rPr>
          <w:t>Bước 2: đọc D3 từ bộ nhớ phụ</w:t>
        </w:r>
      </w:ins>
    </w:p>
    <w:p w14:paraId="50BBA63C" w14:textId="77777777" w:rsidR="009A5936" w:rsidRPr="009A5936" w:rsidRDefault="009A5936" w:rsidP="009A5936">
      <w:pPr>
        <w:numPr>
          <w:ilvl w:val="0"/>
          <w:numId w:val="34"/>
        </w:numPr>
        <w:rPr>
          <w:ins w:id="3139" w:author="DAO NAM LY" w:date="2019-07-05T21:15:00Z"/>
          <w:sz w:val="28"/>
          <w:szCs w:val="28"/>
          <w:rPrChange w:id="3140" w:author="DAO NAM LY" w:date="2019-07-05T21:15:00Z">
            <w:rPr>
              <w:ins w:id="3141" w:author="DAO NAM LY" w:date="2019-07-05T21:15:00Z"/>
              <w:sz w:val="32"/>
              <w:szCs w:val="32"/>
            </w:rPr>
          </w:rPrChange>
        </w:rPr>
      </w:pPr>
      <w:ins w:id="3142" w:author="DAO NAM LY" w:date="2019-07-05T21:15:00Z">
        <w:r w:rsidRPr="009A5936">
          <w:rPr>
            <w:sz w:val="28"/>
            <w:szCs w:val="28"/>
            <w:rPrChange w:id="3143" w:author="DAO NAM LY" w:date="2019-07-05T21:15:00Z">
              <w:rPr>
                <w:sz w:val="32"/>
                <w:szCs w:val="32"/>
              </w:rPr>
            </w:rPrChange>
          </w:rPr>
          <w:t>Bước 3: nhận D1 từ người dùng</w:t>
        </w:r>
      </w:ins>
    </w:p>
    <w:p w14:paraId="49E52184" w14:textId="77777777" w:rsidR="009A5936" w:rsidRPr="009A5936" w:rsidRDefault="009A5936" w:rsidP="009A5936">
      <w:pPr>
        <w:numPr>
          <w:ilvl w:val="0"/>
          <w:numId w:val="34"/>
        </w:numPr>
        <w:rPr>
          <w:ins w:id="3144" w:author="DAO NAM LY" w:date="2019-07-05T21:15:00Z"/>
          <w:sz w:val="28"/>
          <w:szCs w:val="28"/>
          <w:rPrChange w:id="3145" w:author="DAO NAM LY" w:date="2019-07-05T21:15:00Z">
            <w:rPr>
              <w:ins w:id="3146" w:author="DAO NAM LY" w:date="2019-07-05T21:15:00Z"/>
              <w:sz w:val="32"/>
              <w:szCs w:val="32"/>
            </w:rPr>
          </w:rPrChange>
        </w:rPr>
      </w:pPr>
      <w:ins w:id="3147" w:author="DAO NAM LY" w:date="2019-07-05T21:15:00Z">
        <w:r w:rsidRPr="009A5936">
          <w:rPr>
            <w:sz w:val="28"/>
            <w:szCs w:val="28"/>
            <w:rPrChange w:id="3148" w:author="DAO NAM LY" w:date="2019-07-05T21:15:00Z">
              <w:rPr>
                <w:sz w:val="32"/>
                <w:szCs w:val="32"/>
              </w:rPr>
            </w:rPrChange>
          </w:rPr>
          <w:t>B</w:t>
        </w:r>
        <w:r w:rsidRPr="009A5936">
          <w:rPr>
            <w:sz w:val="28"/>
            <w:szCs w:val="28"/>
            <w:lang w:val="vi-VN"/>
            <w:rPrChange w:id="3149" w:author="DAO NAM LY" w:date="2019-07-05T21:15:00Z">
              <w:rPr>
                <w:sz w:val="32"/>
                <w:szCs w:val="32"/>
                <w:lang w:val="vi-VN"/>
              </w:rPr>
            </w:rPrChange>
          </w:rPr>
          <w:t>ư</w:t>
        </w:r>
        <w:r w:rsidRPr="009A5936">
          <w:rPr>
            <w:sz w:val="28"/>
            <w:szCs w:val="28"/>
            <w:rPrChange w:id="3150" w:author="DAO NAM LY" w:date="2019-07-05T21:15:00Z">
              <w:rPr>
                <w:sz w:val="32"/>
                <w:szCs w:val="32"/>
              </w:rPr>
            </w:rPrChange>
          </w:rPr>
          <w:t>ớc 4: kiểm tra dữ liệu D1 ng</w:t>
        </w:r>
        <w:r w:rsidRPr="009A5936">
          <w:rPr>
            <w:sz w:val="28"/>
            <w:szCs w:val="28"/>
            <w:lang w:val="vi-VN"/>
            <w:rPrChange w:id="3151" w:author="DAO NAM LY" w:date="2019-07-05T21:15:00Z">
              <w:rPr>
                <w:sz w:val="32"/>
                <w:szCs w:val="32"/>
                <w:lang w:val="vi-VN"/>
              </w:rPr>
            </w:rPrChange>
          </w:rPr>
          <w:t>ư</w:t>
        </w:r>
        <w:r w:rsidRPr="009A5936">
          <w:rPr>
            <w:sz w:val="28"/>
            <w:szCs w:val="28"/>
            <w:rPrChange w:id="3152" w:author="DAO NAM LY" w:date="2019-07-05T21:15:00Z">
              <w:rPr>
                <w:sz w:val="32"/>
                <w:szCs w:val="32"/>
              </w:rPr>
            </w:rPrChange>
          </w:rPr>
          <w:t>ời dùng nhập vào.</w:t>
        </w:r>
      </w:ins>
    </w:p>
    <w:p w14:paraId="764396FF" w14:textId="77777777" w:rsidR="009A5936" w:rsidRPr="009A5936" w:rsidRDefault="009A5936" w:rsidP="009A5936">
      <w:pPr>
        <w:numPr>
          <w:ilvl w:val="0"/>
          <w:numId w:val="34"/>
        </w:numPr>
        <w:rPr>
          <w:ins w:id="3153" w:author="DAO NAM LY" w:date="2019-07-05T21:15:00Z"/>
          <w:sz w:val="28"/>
          <w:szCs w:val="28"/>
          <w:rPrChange w:id="3154" w:author="DAO NAM LY" w:date="2019-07-05T21:15:00Z">
            <w:rPr>
              <w:ins w:id="3155" w:author="DAO NAM LY" w:date="2019-07-05T21:15:00Z"/>
              <w:sz w:val="32"/>
              <w:szCs w:val="32"/>
            </w:rPr>
          </w:rPrChange>
        </w:rPr>
      </w:pPr>
      <w:ins w:id="3156" w:author="DAO NAM LY" w:date="2019-07-05T21:15:00Z">
        <w:r w:rsidRPr="009A5936">
          <w:rPr>
            <w:sz w:val="28"/>
            <w:szCs w:val="28"/>
            <w:rPrChange w:id="3157" w:author="DAO NAM LY" w:date="2019-07-05T21:15:00Z">
              <w:rPr>
                <w:sz w:val="32"/>
                <w:szCs w:val="32"/>
              </w:rPr>
            </w:rPrChange>
          </w:rPr>
          <w:t>B</w:t>
        </w:r>
        <w:r w:rsidRPr="009A5936">
          <w:rPr>
            <w:sz w:val="28"/>
            <w:szCs w:val="28"/>
            <w:lang w:val="vi-VN"/>
            <w:rPrChange w:id="3158" w:author="DAO NAM LY" w:date="2019-07-05T21:15:00Z">
              <w:rPr>
                <w:sz w:val="32"/>
                <w:szCs w:val="32"/>
                <w:lang w:val="vi-VN"/>
              </w:rPr>
            </w:rPrChange>
          </w:rPr>
          <w:t>ư</w:t>
        </w:r>
        <w:r w:rsidRPr="009A5936">
          <w:rPr>
            <w:sz w:val="28"/>
            <w:szCs w:val="28"/>
            <w:rPrChange w:id="3159" w:author="DAO NAM LY" w:date="2019-07-05T21:15:00Z">
              <w:rPr>
                <w:sz w:val="32"/>
                <w:szCs w:val="32"/>
              </w:rPr>
            </w:rPrChange>
          </w:rPr>
          <w:t>ớc 5: nếu không thỏa thì báo lỗi và mời ng</w:t>
        </w:r>
        <w:r w:rsidRPr="009A5936">
          <w:rPr>
            <w:sz w:val="28"/>
            <w:szCs w:val="28"/>
            <w:lang w:val="vi-VN"/>
            <w:rPrChange w:id="3160" w:author="DAO NAM LY" w:date="2019-07-05T21:15:00Z">
              <w:rPr>
                <w:sz w:val="32"/>
                <w:szCs w:val="32"/>
                <w:lang w:val="vi-VN"/>
              </w:rPr>
            </w:rPrChange>
          </w:rPr>
          <w:t>ư</w:t>
        </w:r>
        <w:r w:rsidRPr="009A5936">
          <w:rPr>
            <w:sz w:val="28"/>
            <w:szCs w:val="28"/>
            <w:rPrChange w:id="3161" w:author="DAO NAM LY" w:date="2019-07-05T21:15:00Z">
              <w:rPr>
                <w:sz w:val="32"/>
                <w:szCs w:val="32"/>
              </w:rPr>
            </w:rPrChange>
          </w:rPr>
          <w:t>ời dùng nhập lại.</w:t>
        </w:r>
      </w:ins>
    </w:p>
    <w:p w14:paraId="1A04B0DF" w14:textId="77777777" w:rsidR="009A5936" w:rsidRPr="009A5936" w:rsidRDefault="009A5936" w:rsidP="009A5936">
      <w:pPr>
        <w:numPr>
          <w:ilvl w:val="0"/>
          <w:numId w:val="34"/>
        </w:numPr>
        <w:rPr>
          <w:ins w:id="3162" w:author="DAO NAM LY" w:date="2019-07-05T21:15:00Z"/>
          <w:sz w:val="28"/>
          <w:szCs w:val="28"/>
          <w:rPrChange w:id="3163" w:author="DAO NAM LY" w:date="2019-07-05T21:15:00Z">
            <w:rPr>
              <w:ins w:id="3164" w:author="DAO NAM LY" w:date="2019-07-05T21:15:00Z"/>
              <w:sz w:val="32"/>
              <w:szCs w:val="32"/>
            </w:rPr>
          </w:rPrChange>
        </w:rPr>
      </w:pPr>
      <w:ins w:id="3165" w:author="DAO NAM LY" w:date="2019-07-05T21:15:00Z">
        <w:r w:rsidRPr="009A5936">
          <w:rPr>
            <w:sz w:val="28"/>
            <w:szCs w:val="28"/>
            <w:rPrChange w:id="3166" w:author="DAO NAM LY" w:date="2019-07-05T21:15:00Z">
              <w:rPr>
                <w:sz w:val="32"/>
                <w:szCs w:val="32"/>
              </w:rPr>
            </w:rPrChange>
          </w:rPr>
          <w:t>Bước 6: lưu D4 xuống bộ nhớ phụ</w:t>
        </w:r>
      </w:ins>
    </w:p>
    <w:p w14:paraId="410214C8" w14:textId="77777777" w:rsidR="009A5936" w:rsidRPr="009A5936" w:rsidRDefault="009A5936" w:rsidP="009A5936">
      <w:pPr>
        <w:numPr>
          <w:ilvl w:val="0"/>
          <w:numId w:val="34"/>
        </w:numPr>
        <w:rPr>
          <w:ins w:id="3167" w:author="DAO NAM LY" w:date="2019-07-05T21:15:00Z"/>
          <w:sz w:val="28"/>
          <w:szCs w:val="28"/>
          <w:rPrChange w:id="3168" w:author="DAO NAM LY" w:date="2019-07-05T21:15:00Z">
            <w:rPr>
              <w:ins w:id="3169" w:author="DAO NAM LY" w:date="2019-07-05T21:15:00Z"/>
              <w:sz w:val="32"/>
              <w:szCs w:val="32"/>
            </w:rPr>
          </w:rPrChange>
        </w:rPr>
      </w:pPr>
      <w:ins w:id="3170" w:author="DAO NAM LY" w:date="2019-07-05T21:15:00Z">
        <w:r w:rsidRPr="009A5936">
          <w:rPr>
            <w:sz w:val="28"/>
            <w:szCs w:val="28"/>
            <w:rPrChange w:id="3171" w:author="DAO NAM LY" w:date="2019-07-05T21:15:00Z">
              <w:rPr>
                <w:sz w:val="32"/>
                <w:szCs w:val="32"/>
              </w:rPr>
            </w:rPrChange>
          </w:rPr>
          <w:t>B</w:t>
        </w:r>
        <w:r w:rsidRPr="009A5936">
          <w:rPr>
            <w:sz w:val="28"/>
            <w:szCs w:val="28"/>
            <w:lang w:val="vi-VN"/>
            <w:rPrChange w:id="3172" w:author="DAO NAM LY" w:date="2019-07-05T21:15:00Z">
              <w:rPr>
                <w:sz w:val="32"/>
                <w:szCs w:val="32"/>
                <w:lang w:val="vi-VN"/>
              </w:rPr>
            </w:rPrChange>
          </w:rPr>
          <w:t>ư</w:t>
        </w:r>
        <w:r w:rsidRPr="009A5936">
          <w:rPr>
            <w:sz w:val="28"/>
            <w:szCs w:val="28"/>
            <w:rPrChange w:id="3173" w:author="DAO NAM LY" w:date="2019-07-05T21:15:00Z">
              <w:rPr>
                <w:sz w:val="32"/>
                <w:szCs w:val="32"/>
              </w:rPr>
            </w:rPrChange>
          </w:rPr>
          <w:t>ớc 7: kết quả thêm loại bệnh</w:t>
        </w:r>
      </w:ins>
    </w:p>
    <w:p w14:paraId="07E41839" w14:textId="77777777" w:rsidR="009A5936" w:rsidRPr="009A5936" w:rsidRDefault="009A5936" w:rsidP="009A5936">
      <w:pPr>
        <w:numPr>
          <w:ilvl w:val="0"/>
          <w:numId w:val="34"/>
        </w:numPr>
        <w:rPr>
          <w:ins w:id="3174" w:author="DAO NAM LY" w:date="2019-07-05T21:15:00Z"/>
          <w:sz w:val="28"/>
          <w:szCs w:val="28"/>
          <w:rPrChange w:id="3175" w:author="DAO NAM LY" w:date="2019-07-05T21:15:00Z">
            <w:rPr>
              <w:ins w:id="3176" w:author="DAO NAM LY" w:date="2019-07-05T21:15:00Z"/>
              <w:sz w:val="32"/>
              <w:szCs w:val="32"/>
            </w:rPr>
          </w:rPrChange>
        </w:rPr>
      </w:pPr>
      <w:ins w:id="3177" w:author="DAO NAM LY" w:date="2019-07-05T21:15:00Z">
        <w:r w:rsidRPr="009A5936">
          <w:rPr>
            <w:sz w:val="28"/>
            <w:szCs w:val="28"/>
            <w:rPrChange w:id="3178" w:author="DAO NAM LY" w:date="2019-07-05T21:15:00Z">
              <w:rPr>
                <w:sz w:val="32"/>
                <w:szCs w:val="32"/>
              </w:rPr>
            </w:rPrChange>
          </w:rPr>
          <w:t>Bước 8: đóng kết nối dữ liệu</w:t>
        </w:r>
      </w:ins>
    </w:p>
    <w:p w14:paraId="20DE6F15" w14:textId="7854FA65" w:rsidR="009A5936" w:rsidRPr="009A5936" w:rsidRDefault="009A5936">
      <w:pPr>
        <w:numPr>
          <w:ilvl w:val="0"/>
          <w:numId w:val="34"/>
        </w:numPr>
        <w:rPr>
          <w:ins w:id="3179" w:author="DAO NAM LY" w:date="2019-07-05T21:11:00Z"/>
          <w:sz w:val="28"/>
          <w:szCs w:val="28"/>
          <w:rPrChange w:id="3180" w:author="DAO NAM LY" w:date="2019-07-05T21:15:00Z">
            <w:rPr>
              <w:ins w:id="3181" w:author="DAO NAM LY" w:date="2019-07-05T21:11:00Z"/>
            </w:rPr>
          </w:rPrChange>
        </w:rPr>
        <w:pPrChange w:id="3182" w:author="DAO NAM LY" w:date="2019-07-05T21:14:00Z">
          <w:pPr>
            <w:pStyle w:val="ListParagraph"/>
            <w:numPr>
              <w:numId w:val="11"/>
            </w:numPr>
            <w:ind w:left="1080" w:hanging="360"/>
          </w:pPr>
        </w:pPrChange>
      </w:pPr>
      <w:ins w:id="3183" w:author="DAO NAM LY" w:date="2019-07-05T21:15:00Z">
        <w:r w:rsidRPr="009A5936">
          <w:rPr>
            <w:sz w:val="28"/>
            <w:szCs w:val="28"/>
            <w:rPrChange w:id="3184" w:author="DAO NAM LY" w:date="2019-07-05T21:15:00Z">
              <w:rPr>
                <w:sz w:val="32"/>
                <w:szCs w:val="32"/>
              </w:rPr>
            </w:rPrChange>
          </w:rPr>
          <w:t>Bước 9: kết thúc.</w:t>
        </w:r>
      </w:ins>
    </w:p>
    <w:p w14:paraId="4D6B324C" w14:textId="30DCB1E3" w:rsidR="009A5936" w:rsidRDefault="009A5936" w:rsidP="009A5936">
      <w:pPr>
        <w:pStyle w:val="ListParagraph"/>
        <w:numPr>
          <w:ilvl w:val="0"/>
          <w:numId w:val="11"/>
        </w:numPr>
        <w:rPr>
          <w:ins w:id="3185" w:author="DAO NAM LY" w:date="2019-07-05T21:15:00Z"/>
          <w:sz w:val="32"/>
          <w:szCs w:val="32"/>
        </w:rPr>
      </w:pPr>
      <w:ins w:id="3186" w:author="DAO NAM LY" w:date="2019-07-05T21:11:00Z">
        <w:r>
          <w:rPr>
            <w:sz w:val="32"/>
            <w:szCs w:val="32"/>
          </w:rPr>
          <w:lastRenderedPageBreak/>
          <w:t xml:space="preserve">Sửa </w:t>
        </w:r>
      </w:ins>
      <w:ins w:id="3187" w:author="DAO NAM LY" w:date="2019-07-05T21:16:00Z">
        <w:r>
          <w:rPr>
            <w:sz w:val="32"/>
            <w:szCs w:val="32"/>
          </w:rPr>
          <w:t>loại bệnh</w:t>
        </w:r>
      </w:ins>
    </w:p>
    <w:p w14:paraId="5E508BDA" w14:textId="367AAC16" w:rsidR="009A5936" w:rsidRDefault="009A5936" w:rsidP="009A5936">
      <w:pPr>
        <w:rPr>
          <w:ins w:id="3188" w:author="DAO NAM LY" w:date="2019-07-05T21:16:00Z"/>
          <w:sz w:val="32"/>
          <w:szCs w:val="32"/>
        </w:rPr>
      </w:pPr>
      <w:ins w:id="3189" w:author="DAO NAM LY" w:date="2019-07-05T21:15:00Z">
        <w:r>
          <w:rPr>
            <w:noProof/>
            <w:sz w:val="32"/>
            <w:szCs w:val="32"/>
          </w:rPr>
          <w:drawing>
            <wp:inline distT="0" distB="0" distL="0" distR="0" wp14:anchorId="304FA42B" wp14:editId="6026A713">
              <wp:extent cx="6294120" cy="4451611"/>
              <wp:effectExtent l="0" t="0" r="0" b="635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d_p02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7327" cy="4453879"/>
                      </a:xfrm>
                      <a:prstGeom prst="rect">
                        <a:avLst/>
                      </a:prstGeom>
                    </pic:spPr>
                  </pic:pic>
                </a:graphicData>
              </a:graphic>
            </wp:inline>
          </w:drawing>
        </w:r>
      </w:ins>
    </w:p>
    <w:p w14:paraId="26E7302A" w14:textId="77777777" w:rsidR="009A5936" w:rsidRPr="009A5936" w:rsidRDefault="009A5936" w:rsidP="009A5936">
      <w:pPr>
        <w:numPr>
          <w:ilvl w:val="0"/>
          <w:numId w:val="35"/>
        </w:numPr>
        <w:rPr>
          <w:ins w:id="3190" w:author="DAO NAM LY" w:date="2019-07-05T21:16:00Z"/>
          <w:sz w:val="28"/>
          <w:szCs w:val="28"/>
          <w:rPrChange w:id="3191" w:author="DAO NAM LY" w:date="2019-07-05T21:17:00Z">
            <w:rPr>
              <w:ins w:id="3192" w:author="DAO NAM LY" w:date="2019-07-05T21:16:00Z"/>
              <w:sz w:val="32"/>
              <w:szCs w:val="32"/>
            </w:rPr>
          </w:rPrChange>
        </w:rPr>
      </w:pPr>
      <w:ins w:id="3193" w:author="DAO NAM LY" w:date="2019-07-05T21:16:00Z">
        <w:r w:rsidRPr="009A5936">
          <w:rPr>
            <w:sz w:val="28"/>
            <w:szCs w:val="28"/>
            <w:rPrChange w:id="3194" w:author="DAO NAM LY" w:date="2019-07-05T21:17:00Z">
              <w:rPr>
                <w:sz w:val="32"/>
                <w:szCs w:val="32"/>
              </w:rPr>
            </w:rPrChange>
          </w:rPr>
          <w:t>Bước 1: kết nối dữ liệu</w:t>
        </w:r>
      </w:ins>
    </w:p>
    <w:p w14:paraId="0E2F7A33" w14:textId="77777777" w:rsidR="009A5936" w:rsidRPr="009A5936" w:rsidRDefault="009A5936" w:rsidP="009A5936">
      <w:pPr>
        <w:numPr>
          <w:ilvl w:val="0"/>
          <w:numId w:val="35"/>
        </w:numPr>
        <w:rPr>
          <w:ins w:id="3195" w:author="DAO NAM LY" w:date="2019-07-05T21:16:00Z"/>
          <w:sz w:val="28"/>
          <w:szCs w:val="28"/>
          <w:rPrChange w:id="3196" w:author="DAO NAM LY" w:date="2019-07-05T21:17:00Z">
            <w:rPr>
              <w:ins w:id="3197" w:author="DAO NAM LY" w:date="2019-07-05T21:16:00Z"/>
              <w:sz w:val="32"/>
              <w:szCs w:val="32"/>
            </w:rPr>
          </w:rPrChange>
        </w:rPr>
      </w:pPr>
      <w:ins w:id="3198" w:author="DAO NAM LY" w:date="2019-07-05T21:16:00Z">
        <w:r w:rsidRPr="009A5936">
          <w:rPr>
            <w:sz w:val="28"/>
            <w:szCs w:val="28"/>
            <w:rPrChange w:id="3199" w:author="DAO NAM LY" w:date="2019-07-05T21:17:00Z">
              <w:rPr>
                <w:sz w:val="32"/>
                <w:szCs w:val="32"/>
              </w:rPr>
            </w:rPrChange>
          </w:rPr>
          <w:t>Bước 2: đọc D3 từ bộ nhớ phụ</w:t>
        </w:r>
      </w:ins>
    </w:p>
    <w:p w14:paraId="4E6FC02E" w14:textId="77777777" w:rsidR="009A5936" w:rsidRPr="009A5936" w:rsidRDefault="009A5936" w:rsidP="009A5936">
      <w:pPr>
        <w:numPr>
          <w:ilvl w:val="0"/>
          <w:numId w:val="35"/>
        </w:numPr>
        <w:rPr>
          <w:ins w:id="3200" w:author="DAO NAM LY" w:date="2019-07-05T21:16:00Z"/>
          <w:sz w:val="28"/>
          <w:szCs w:val="28"/>
          <w:rPrChange w:id="3201" w:author="DAO NAM LY" w:date="2019-07-05T21:17:00Z">
            <w:rPr>
              <w:ins w:id="3202" w:author="DAO NAM LY" w:date="2019-07-05T21:16:00Z"/>
              <w:sz w:val="32"/>
              <w:szCs w:val="32"/>
            </w:rPr>
          </w:rPrChange>
        </w:rPr>
      </w:pPr>
      <w:ins w:id="3203" w:author="DAO NAM LY" w:date="2019-07-05T21:16:00Z">
        <w:r w:rsidRPr="009A5936">
          <w:rPr>
            <w:sz w:val="28"/>
            <w:szCs w:val="28"/>
            <w:rPrChange w:id="3204" w:author="DAO NAM LY" w:date="2019-07-05T21:17:00Z">
              <w:rPr>
                <w:sz w:val="32"/>
                <w:szCs w:val="32"/>
              </w:rPr>
            </w:rPrChange>
          </w:rPr>
          <w:t>Bước 3: nhận D1 từ người dùng</w:t>
        </w:r>
      </w:ins>
    </w:p>
    <w:p w14:paraId="302C93C2" w14:textId="77777777" w:rsidR="009A5936" w:rsidRPr="009A5936" w:rsidRDefault="009A5936" w:rsidP="009A5936">
      <w:pPr>
        <w:numPr>
          <w:ilvl w:val="0"/>
          <w:numId w:val="35"/>
        </w:numPr>
        <w:rPr>
          <w:ins w:id="3205" w:author="DAO NAM LY" w:date="2019-07-05T21:16:00Z"/>
          <w:sz w:val="28"/>
          <w:szCs w:val="28"/>
          <w:rPrChange w:id="3206" w:author="DAO NAM LY" w:date="2019-07-05T21:17:00Z">
            <w:rPr>
              <w:ins w:id="3207" w:author="DAO NAM LY" w:date="2019-07-05T21:16:00Z"/>
              <w:sz w:val="32"/>
              <w:szCs w:val="32"/>
            </w:rPr>
          </w:rPrChange>
        </w:rPr>
      </w:pPr>
      <w:ins w:id="3208" w:author="DAO NAM LY" w:date="2019-07-05T21:16:00Z">
        <w:r w:rsidRPr="009A5936">
          <w:rPr>
            <w:sz w:val="28"/>
            <w:szCs w:val="28"/>
            <w:rPrChange w:id="3209" w:author="DAO NAM LY" w:date="2019-07-05T21:17:00Z">
              <w:rPr>
                <w:sz w:val="32"/>
                <w:szCs w:val="32"/>
              </w:rPr>
            </w:rPrChange>
          </w:rPr>
          <w:t>B</w:t>
        </w:r>
        <w:r w:rsidRPr="009A5936">
          <w:rPr>
            <w:sz w:val="28"/>
            <w:szCs w:val="28"/>
            <w:lang w:val="vi-VN"/>
            <w:rPrChange w:id="3210" w:author="DAO NAM LY" w:date="2019-07-05T21:17:00Z">
              <w:rPr>
                <w:sz w:val="32"/>
                <w:szCs w:val="32"/>
                <w:lang w:val="vi-VN"/>
              </w:rPr>
            </w:rPrChange>
          </w:rPr>
          <w:t>ư</w:t>
        </w:r>
        <w:r w:rsidRPr="009A5936">
          <w:rPr>
            <w:sz w:val="28"/>
            <w:szCs w:val="28"/>
            <w:rPrChange w:id="3211" w:author="DAO NAM LY" w:date="2019-07-05T21:17:00Z">
              <w:rPr>
                <w:sz w:val="32"/>
                <w:szCs w:val="32"/>
              </w:rPr>
            </w:rPrChange>
          </w:rPr>
          <w:t>ớc 4: kiểm tra dữ liệu D1 ng</w:t>
        </w:r>
        <w:r w:rsidRPr="009A5936">
          <w:rPr>
            <w:sz w:val="28"/>
            <w:szCs w:val="28"/>
            <w:lang w:val="vi-VN"/>
            <w:rPrChange w:id="3212" w:author="DAO NAM LY" w:date="2019-07-05T21:17:00Z">
              <w:rPr>
                <w:sz w:val="32"/>
                <w:szCs w:val="32"/>
                <w:lang w:val="vi-VN"/>
              </w:rPr>
            </w:rPrChange>
          </w:rPr>
          <w:t>ư</w:t>
        </w:r>
        <w:r w:rsidRPr="009A5936">
          <w:rPr>
            <w:sz w:val="28"/>
            <w:szCs w:val="28"/>
            <w:rPrChange w:id="3213" w:author="DAO NAM LY" w:date="2019-07-05T21:17:00Z">
              <w:rPr>
                <w:sz w:val="32"/>
                <w:szCs w:val="32"/>
              </w:rPr>
            </w:rPrChange>
          </w:rPr>
          <w:t>ời dùng nhập vào.</w:t>
        </w:r>
      </w:ins>
    </w:p>
    <w:p w14:paraId="392D344C" w14:textId="77777777" w:rsidR="009A5936" w:rsidRPr="009A5936" w:rsidRDefault="009A5936" w:rsidP="009A5936">
      <w:pPr>
        <w:numPr>
          <w:ilvl w:val="0"/>
          <w:numId w:val="35"/>
        </w:numPr>
        <w:rPr>
          <w:ins w:id="3214" w:author="DAO NAM LY" w:date="2019-07-05T21:16:00Z"/>
          <w:sz w:val="28"/>
          <w:szCs w:val="28"/>
          <w:rPrChange w:id="3215" w:author="DAO NAM LY" w:date="2019-07-05T21:17:00Z">
            <w:rPr>
              <w:ins w:id="3216" w:author="DAO NAM LY" w:date="2019-07-05T21:16:00Z"/>
              <w:sz w:val="32"/>
              <w:szCs w:val="32"/>
            </w:rPr>
          </w:rPrChange>
        </w:rPr>
      </w:pPr>
      <w:ins w:id="3217" w:author="DAO NAM LY" w:date="2019-07-05T21:16:00Z">
        <w:r w:rsidRPr="009A5936">
          <w:rPr>
            <w:sz w:val="28"/>
            <w:szCs w:val="28"/>
            <w:rPrChange w:id="3218" w:author="DAO NAM LY" w:date="2019-07-05T21:17:00Z">
              <w:rPr>
                <w:sz w:val="32"/>
                <w:szCs w:val="32"/>
              </w:rPr>
            </w:rPrChange>
          </w:rPr>
          <w:t>B</w:t>
        </w:r>
        <w:r w:rsidRPr="009A5936">
          <w:rPr>
            <w:sz w:val="28"/>
            <w:szCs w:val="28"/>
            <w:lang w:val="vi-VN"/>
            <w:rPrChange w:id="3219" w:author="DAO NAM LY" w:date="2019-07-05T21:17:00Z">
              <w:rPr>
                <w:sz w:val="32"/>
                <w:szCs w:val="32"/>
                <w:lang w:val="vi-VN"/>
              </w:rPr>
            </w:rPrChange>
          </w:rPr>
          <w:t>ư</w:t>
        </w:r>
        <w:r w:rsidRPr="009A5936">
          <w:rPr>
            <w:sz w:val="28"/>
            <w:szCs w:val="28"/>
            <w:rPrChange w:id="3220" w:author="DAO NAM LY" w:date="2019-07-05T21:17:00Z">
              <w:rPr>
                <w:sz w:val="32"/>
                <w:szCs w:val="32"/>
              </w:rPr>
            </w:rPrChange>
          </w:rPr>
          <w:t>ớc 5: nếu không thỏa thì báo lỗi và mời ng</w:t>
        </w:r>
        <w:r w:rsidRPr="009A5936">
          <w:rPr>
            <w:sz w:val="28"/>
            <w:szCs w:val="28"/>
            <w:lang w:val="vi-VN"/>
            <w:rPrChange w:id="3221" w:author="DAO NAM LY" w:date="2019-07-05T21:17:00Z">
              <w:rPr>
                <w:sz w:val="32"/>
                <w:szCs w:val="32"/>
                <w:lang w:val="vi-VN"/>
              </w:rPr>
            </w:rPrChange>
          </w:rPr>
          <w:t>ư</w:t>
        </w:r>
        <w:r w:rsidRPr="009A5936">
          <w:rPr>
            <w:sz w:val="28"/>
            <w:szCs w:val="28"/>
            <w:rPrChange w:id="3222" w:author="DAO NAM LY" w:date="2019-07-05T21:17:00Z">
              <w:rPr>
                <w:sz w:val="32"/>
                <w:szCs w:val="32"/>
              </w:rPr>
            </w:rPrChange>
          </w:rPr>
          <w:t>ời dùng nhập lại.</w:t>
        </w:r>
      </w:ins>
    </w:p>
    <w:p w14:paraId="163C11A4" w14:textId="77777777" w:rsidR="009A5936" w:rsidRPr="009A5936" w:rsidRDefault="009A5936" w:rsidP="009A5936">
      <w:pPr>
        <w:numPr>
          <w:ilvl w:val="0"/>
          <w:numId w:val="35"/>
        </w:numPr>
        <w:rPr>
          <w:ins w:id="3223" w:author="DAO NAM LY" w:date="2019-07-05T21:16:00Z"/>
          <w:sz w:val="28"/>
          <w:szCs w:val="28"/>
          <w:rPrChange w:id="3224" w:author="DAO NAM LY" w:date="2019-07-05T21:17:00Z">
            <w:rPr>
              <w:ins w:id="3225" w:author="DAO NAM LY" w:date="2019-07-05T21:16:00Z"/>
              <w:sz w:val="32"/>
              <w:szCs w:val="32"/>
            </w:rPr>
          </w:rPrChange>
        </w:rPr>
      </w:pPr>
      <w:ins w:id="3226" w:author="DAO NAM LY" w:date="2019-07-05T21:16:00Z">
        <w:r w:rsidRPr="009A5936">
          <w:rPr>
            <w:sz w:val="28"/>
            <w:szCs w:val="28"/>
            <w:rPrChange w:id="3227" w:author="DAO NAM LY" w:date="2019-07-05T21:17:00Z">
              <w:rPr>
                <w:sz w:val="32"/>
                <w:szCs w:val="32"/>
              </w:rPr>
            </w:rPrChange>
          </w:rPr>
          <w:t>B</w:t>
        </w:r>
        <w:r w:rsidRPr="009A5936">
          <w:rPr>
            <w:sz w:val="28"/>
            <w:szCs w:val="28"/>
            <w:lang w:val="vi-VN"/>
            <w:rPrChange w:id="3228" w:author="DAO NAM LY" w:date="2019-07-05T21:17:00Z">
              <w:rPr>
                <w:sz w:val="32"/>
                <w:szCs w:val="32"/>
                <w:lang w:val="vi-VN"/>
              </w:rPr>
            </w:rPrChange>
          </w:rPr>
          <w:t>ư</w:t>
        </w:r>
        <w:r w:rsidRPr="009A5936">
          <w:rPr>
            <w:sz w:val="28"/>
            <w:szCs w:val="28"/>
            <w:rPrChange w:id="3229" w:author="DAO NAM LY" w:date="2019-07-05T21:17:00Z">
              <w:rPr>
                <w:sz w:val="32"/>
                <w:szCs w:val="32"/>
              </w:rPr>
            </w:rPrChange>
          </w:rPr>
          <w:t xml:space="preserve">ớc 6: lưu D4 xuống bộ nhớ phụ </w:t>
        </w:r>
      </w:ins>
    </w:p>
    <w:p w14:paraId="197D85BD" w14:textId="77777777" w:rsidR="009A5936" w:rsidRPr="009A5936" w:rsidRDefault="009A5936" w:rsidP="009A5936">
      <w:pPr>
        <w:numPr>
          <w:ilvl w:val="0"/>
          <w:numId w:val="35"/>
        </w:numPr>
        <w:rPr>
          <w:ins w:id="3230" w:author="DAO NAM LY" w:date="2019-07-05T21:16:00Z"/>
          <w:sz w:val="28"/>
          <w:szCs w:val="28"/>
          <w:rPrChange w:id="3231" w:author="DAO NAM LY" w:date="2019-07-05T21:17:00Z">
            <w:rPr>
              <w:ins w:id="3232" w:author="DAO NAM LY" w:date="2019-07-05T21:16:00Z"/>
              <w:sz w:val="32"/>
              <w:szCs w:val="32"/>
            </w:rPr>
          </w:rPrChange>
        </w:rPr>
      </w:pPr>
      <w:ins w:id="3233" w:author="DAO NAM LY" w:date="2019-07-05T21:16:00Z">
        <w:r w:rsidRPr="009A5936">
          <w:rPr>
            <w:sz w:val="28"/>
            <w:szCs w:val="28"/>
            <w:rPrChange w:id="3234" w:author="DAO NAM LY" w:date="2019-07-05T21:17:00Z">
              <w:rPr>
                <w:sz w:val="32"/>
                <w:szCs w:val="32"/>
              </w:rPr>
            </w:rPrChange>
          </w:rPr>
          <w:t>Bước 7: kết quả thay đổi</w:t>
        </w:r>
      </w:ins>
    </w:p>
    <w:p w14:paraId="7F80703C" w14:textId="77777777" w:rsidR="009A5936" w:rsidRPr="009A5936" w:rsidRDefault="009A5936" w:rsidP="009A5936">
      <w:pPr>
        <w:numPr>
          <w:ilvl w:val="0"/>
          <w:numId w:val="35"/>
        </w:numPr>
        <w:rPr>
          <w:ins w:id="3235" w:author="DAO NAM LY" w:date="2019-07-05T21:16:00Z"/>
          <w:sz w:val="28"/>
          <w:szCs w:val="28"/>
          <w:rPrChange w:id="3236" w:author="DAO NAM LY" w:date="2019-07-05T21:17:00Z">
            <w:rPr>
              <w:ins w:id="3237" w:author="DAO NAM LY" w:date="2019-07-05T21:16:00Z"/>
              <w:sz w:val="32"/>
              <w:szCs w:val="32"/>
            </w:rPr>
          </w:rPrChange>
        </w:rPr>
      </w:pPr>
      <w:ins w:id="3238" w:author="DAO NAM LY" w:date="2019-07-05T21:16:00Z">
        <w:r w:rsidRPr="009A5936">
          <w:rPr>
            <w:sz w:val="28"/>
            <w:szCs w:val="28"/>
            <w:rPrChange w:id="3239" w:author="DAO NAM LY" w:date="2019-07-05T21:17:00Z">
              <w:rPr>
                <w:sz w:val="32"/>
                <w:szCs w:val="32"/>
              </w:rPr>
            </w:rPrChange>
          </w:rPr>
          <w:t>Bước 8: đóng kết nối dữ liệu</w:t>
        </w:r>
      </w:ins>
    </w:p>
    <w:p w14:paraId="7D5EA00F" w14:textId="77777777" w:rsidR="009A5936" w:rsidRPr="009A5936" w:rsidRDefault="009A5936" w:rsidP="009A5936">
      <w:pPr>
        <w:numPr>
          <w:ilvl w:val="0"/>
          <w:numId w:val="35"/>
        </w:numPr>
        <w:rPr>
          <w:ins w:id="3240" w:author="DAO NAM LY" w:date="2019-07-05T21:16:00Z"/>
          <w:sz w:val="28"/>
          <w:szCs w:val="28"/>
          <w:rPrChange w:id="3241" w:author="DAO NAM LY" w:date="2019-07-05T21:17:00Z">
            <w:rPr>
              <w:ins w:id="3242" w:author="DAO NAM LY" w:date="2019-07-05T21:16:00Z"/>
              <w:sz w:val="32"/>
              <w:szCs w:val="32"/>
            </w:rPr>
          </w:rPrChange>
        </w:rPr>
      </w:pPr>
      <w:ins w:id="3243" w:author="DAO NAM LY" w:date="2019-07-05T21:16:00Z">
        <w:r w:rsidRPr="009A5936">
          <w:rPr>
            <w:sz w:val="28"/>
            <w:szCs w:val="28"/>
            <w:rPrChange w:id="3244" w:author="DAO NAM LY" w:date="2019-07-05T21:17:00Z">
              <w:rPr>
                <w:sz w:val="32"/>
                <w:szCs w:val="32"/>
              </w:rPr>
            </w:rPrChange>
          </w:rPr>
          <w:t>Bước 9: kết thúc.</w:t>
        </w:r>
      </w:ins>
    </w:p>
    <w:p w14:paraId="1B2885E3" w14:textId="77777777" w:rsidR="009A5936" w:rsidRPr="009A5936" w:rsidRDefault="009A5936">
      <w:pPr>
        <w:rPr>
          <w:ins w:id="3245" w:author="DAO NAM LY" w:date="2019-07-05T21:11:00Z"/>
          <w:sz w:val="32"/>
          <w:szCs w:val="32"/>
          <w:rPrChange w:id="3246" w:author="DAO NAM LY" w:date="2019-07-05T21:15:00Z">
            <w:rPr>
              <w:ins w:id="3247" w:author="DAO NAM LY" w:date="2019-07-05T21:11:00Z"/>
            </w:rPr>
          </w:rPrChange>
        </w:rPr>
        <w:pPrChange w:id="3248" w:author="DAO NAM LY" w:date="2019-07-05T21:15:00Z">
          <w:pPr>
            <w:pStyle w:val="ListParagraph"/>
            <w:numPr>
              <w:numId w:val="11"/>
            </w:numPr>
            <w:ind w:left="1080" w:hanging="360"/>
          </w:pPr>
        </w:pPrChange>
      </w:pPr>
    </w:p>
    <w:p w14:paraId="198B7ACD" w14:textId="7B562E94" w:rsidR="009A5936" w:rsidRDefault="009A5936" w:rsidP="009A5936">
      <w:pPr>
        <w:pStyle w:val="ListParagraph"/>
        <w:numPr>
          <w:ilvl w:val="0"/>
          <w:numId w:val="11"/>
        </w:numPr>
        <w:rPr>
          <w:ins w:id="3249" w:author="DAO NAM LY" w:date="2019-07-05T21:17:00Z"/>
          <w:sz w:val="32"/>
          <w:szCs w:val="32"/>
        </w:rPr>
      </w:pPr>
      <w:ins w:id="3250" w:author="DAO NAM LY" w:date="2019-07-05T21:11:00Z">
        <w:r>
          <w:rPr>
            <w:sz w:val="32"/>
            <w:szCs w:val="32"/>
          </w:rPr>
          <w:lastRenderedPageBreak/>
          <w:t xml:space="preserve">Xóa </w:t>
        </w:r>
      </w:ins>
      <w:ins w:id="3251" w:author="DAO NAM LY" w:date="2019-07-05T21:16:00Z">
        <w:r>
          <w:rPr>
            <w:sz w:val="32"/>
            <w:szCs w:val="32"/>
          </w:rPr>
          <w:t>loại bệnh</w:t>
        </w:r>
      </w:ins>
    </w:p>
    <w:p w14:paraId="3445E791" w14:textId="5F76663C" w:rsidR="009A5936" w:rsidRDefault="009A5936" w:rsidP="009A5936">
      <w:pPr>
        <w:rPr>
          <w:ins w:id="3252" w:author="DAO NAM LY" w:date="2019-07-05T21:17:00Z"/>
          <w:sz w:val="32"/>
          <w:szCs w:val="32"/>
        </w:rPr>
      </w:pPr>
      <w:ins w:id="3253" w:author="DAO NAM LY" w:date="2019-07-05T21:17:00Z">
        <w:r>
          <w:rPr>
            <w:noProof/>
            <w:sz w:val="32"/>
            <w:szCs w:val="32"/>
          </w:rPr>
          <w:drawing>
            <wp:inline distT="0" distB="0" distL="0" distR="0" wp14:anchorId="7CD7AC6C" wp14:editId="5A28A16F">
              <wp:extent cx="6496660" cy="4594860"/>
              <wp:effectExtent l="0" t="0" r="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_p02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09045" cy="4603620"/>
                      </a:xfrm>
                      <a:prstGeom prst="rect">
                        <a:avLst/>
                      </a:prstGeom>
                    </pic:spPr>
                  </pic:pic>
                </a:graphicData>
              </a:graphic>
            </wp:inline>
          </w:drawing>
        </w:r>
      </w:ins>
    </w:p>
    <w:p w14:paraId="50D471C4" w14:textId="77777777" w:rsidR="008B68E5" w:rsidRPr="008B68E5" w:rsidRDefault="008B68E5" w:rsidP="008B68E5">
      <w:pPr>
        <w:numPr>
          <w:ilvl w:val="0"/>
          <w:numId w:val="36"/>
        </w:numPr>
        <w:rPr>
          <w:ins w:id="3254" w:author="DAO NAM LY" w:date="2019-07-05T21:17:00Z"/>
          <w:sz w:val="28"/>
          <w:szCs w:val="28"/>
          <w:rPrChange w:id="3255" w:author="DAO NAM LY" w:date="2019-07-05T21:17:00Z">
            <w:rPr>
              <w:ins w:id="3256" w:author="DAO NAM LY" w:date="2019-07-05T21:17:00Z"/>
              <w:sz w:val="32"/>
              <w:szCs w:val="32"/>
            </w:rPr>
          </w:rPrChange>
        </w:rPr>
      </w:pPr>
      <w:ins w:id="3257" w:author="DAO NAM LY" w:date="2019-07-05T21:17:00Z">
        <w:r w:rsidRPr="008B68E5">
          <w:rPr>
            <w:sz w:val="28"/>
            <w:szCs w:val="28"/>
            <w:rPrChange w:id="3258" w:author="DAO NAM LY" w:date="2019-07-05T21:17:00Z">
              <w:rPr>
                <w:sz w:val="32"/>
                <w:szCs w:val="32"/>
              </w:rPr>
            </w:rPrChange>
          </w:rPr>
          <w:t>Bước 1: kết nối dữ liệu</w:t>
        </w:r>
      </w:ins>
    </w:p>
    <w:p w14:paraId="011D41C7" w14:textId="77777777" w:rsidR="008B68E5" w:rsidRPr="008B68E5" w:rsidRDefault="008B68E5" w:rsidP="008B68E5">
      <w:pPr>
        <w:numPr>
          <w:ilvl w:val="0"/>
          <w:numId w:val="36"/>
        </w:numPr>
        <w:rPr>
          <w:ins w:id="3259" w:author="DAO NAM LY" w:date="2019-07-05T21:17:00Z"/>
          <w:sz w:val="28"/>
          <w:szCs w:val="28"/>
          <w:rPrChange w:id="3260" w:author="DAO NAM LY" w:date="2019-07-05T21:17:00Z">
            <w:rPr>
              <w:ins w:id="3261" w:author="DAO NAM LY" w:date="2019-07-05T21:17:00Z"/>
              <w:sz w:val="32"/>
              <w:szCs w:val="32"/>
            </w:rPr>
          </w:rPrChange>
        </w:rPr>
      </w:pPr>
      <w:ins w:id="3262" w:author="DAO NAM LY" w:date="2019-07-05T21:17:00Z">
        <w:r w:rsidRPr="008B68E5">
          <w:rPr>
            <w:sz w:val="28"/>
            <w:szCs w:val="28"/>
            <w:rPrChange w:id="3263" w:author="DAO NAM LY" w:date="2019-07-05T21:17:00Z">
              <w:rPr>
                <w:sz w:val="32"/>
                <w:szCs w:val="32"/>
              </w:rPr>
            </w:rPrChange>
          </w:rPr>
          <w:t>Bước 2: nhận D1 từ người dùng</w:t>
        </w:r>
      </w:ins>
    </w:p>
    <w:p w14:paraId="5A710D0A" w14:textId="77777777" w:rsidR="008B68E5" w:rsidRPr="008B68E5" w:rsidRDefault="008B68E5" w:rsidP="008B68E5">
      <w:pPr>
        <w:numPr>
          <w:ilvl w:val="0"/>
          <w:numId w:val="36"/>
        </w:numPr>
        <w:rPr>
          <w:ins w:id="3264" w:author="DAO NAM LY" w:date="2019-07-05T21:17:00Z"/>
          <w:sz w:val="28"/>
          <w:szCs w:val="28"/>
          <w:rPrChange w:id="3265" w:author="DAO NAM LY" w:date="2019-07-05T21:17:00Z">
            <w:rPr>
              <w:ins w:id="3266" w:author="DAO NAM LY" w:date="2019-07-05T21:17:00Z"/>
              <w:sz w:val="32"/>
              <w:szCs w:val="32"/>
            </w:rPr>
          </w:rPrChange>
        </w:rPr>
      </w:pPr>
      <w:ins w:id="3267" w:author="DAO NAM LY" w:date="2019-07-05T21:17:00Z">
        <w:r w:rsidRPr="008B68E5">
          <w:rPr>
            <w:sz w:val="28"/>
            <w:szCs w:val="28"/>
            <w:rPrChange w:id="3268" w:author="DAO NAM LY" w:date="2019-07-05T21:17:00Z">
              <w:rPr>
                <w:sz w:val="32"/>
                <w:szCs w:val="32"/>
              </w:rPr>
            </w:rPrChange>
          </w:rPr>
          <w:t>Bước 3: lưu D4 xuống bộ nhớ phụ</w:t>
        </w:r>
      </w:ins>
    </w:p>
    <w:p w14:paraId="3E0E16BF" w14:textId="77777777" w:rsidR="008B68E5" w:rsidRPr="008B68E5" w:rsidRDefault="008B68E5" w:rsidP="008B68E5">
      <w:pPr>
        <w:numPr>
          <w:ilvl w:val="0"/>
          <w:numId w:val="36"/>
        </w:numPr>
        <w:rPr>
          <w:ins w:id="3269" w:author="DAO NAM LY" w:date="2019-07-05T21:17:00Z"/>
          <w:sz w:val="28"/>
          <w:szCs w:val="28"/>
          <w:rPrChange w:id="3270" w:author="DAO NAM LY" w:date="2019-07-05T21:17:00Z">
            <w:rPr>
              <w:ins w:id="3271" w:author="DAO NAM LY" w:date="2019-07-05T21:17:00Z"/>
              <w:sz w:val="32"/>
              <w:szCs w:val="32"/>
            </w:rPr>
          </w:rPrChange>
        </w:rPr>
      </w:pPr>
      <w:ins w:id="3272" w:author="DAO NAM LY" w:date="2019-07-05T21:17:00Z">
        <w:r w:rsidRPr="008B68E5">
          <w:rPr>
            <w:sz w:val="28"/>
            <w:szCs w:val="28"/>
            <w:rPrChange w:id="3273" w:author="DAO NAM LY" w:date="2019-07-05T21:17:00Z">
              <w:rPr>
                <w:sz w:val="32"/>
                <w:szCs w:val="32"/>
              </w:rPr>
            </w:rPrChange>
          </w:rPr>
          <w:t>B</w:t>
        </w:r>
        <w:r w:rsidRPr="008B68E5">
          <w:rPr>
            <w:sz w:val="28"/>
            <w:szCs w:val="28"/>
            <w:lang w:val="vi-VN"/>
            <w:rPrChange w:id="3274" w:author="DAO NAM LY" w:date="2019-07-05T21:17:00Z">
              <w:rPr>
                <w:sz w:val="32"/>
                <w:szCs w:val="32"/>
                <w:lang w:val="vi-VN"/>
              </w:rPr>
            </w:rPrChange>
          </w:rPr>
          <w:t>ư</w:t>
        </w:r>
        <w:r w:rsidRPr="008B68E5">
          <w:rPr>
            <w:sz w:val="28"/>
            <w:szCs w:val="28"/>
            <w:rPrChange w:id="3275" w:author="DAO NAM LY" w:date="2019-07-05T21:17:00Z">
              <w:rPr>
                <w:sz w:val="32"/>
                <w:szCs w:val="32"/>
              </w:rPr>
            </w:rPrChange>
          </w:rPr>
          <w:t>ớc 4: Kết quả xóa</w:t>
        </w:r>
      </w:ins>
    </w:p>
    <w:p w14:paraId="3D8B61B9" w14:textId="77777777" w:rsidR="008B68E5" w:rsidRPr="008B68E5" w:rsidRDefault="008B68E5" w:rsidP="008B68E5">
      <w:pPr>
        <w:numPr>
          <w:ilvl w:val="0"/>
          <w:numId w:val="36"/>
        </w:numPr>
        <w:rPr>
          <w:ins w:id="3276" w:author="DAO NAM LY" w:date="2019-07-05T21:17:00Z"/>
          <w:sz w:val="28"/>
          <w:szCs w:val="28"/>
          <w:rPrChange w:id="3277" w:author="DAO NAM LY" w:date="2019-07-05T21:17:00Z">
            <w:rPr>
              <w:ins w:id="3278" w:author="DAO NAM LY" w:date="2019-07-05T21:17:00Z"/>
              <w:sz w:val="32"/>
              <w:szCs w:val="32"/>
            </w:rPr>
          </w:rPrChange>
        </w:rPr>
      </w:pPr>
      <w:ins w:id="3279" w:author="DAO NAM LY" w:date="2019-07-05T21:17:00Z">
        <w:r w:rsidRPr="008B68E5">
          <w:rPr>
            <w:sz w:val="28"/>
            <w:szCs w:val="28"/>
            <w:rPrChange w:id="3280" w:author="DAO NAM LY" w:date="2019-07-05T21:17:00Z">
              <w:rPr>
                <w:sz w:val="32"/>
                <w:szCs w:val="32"/>
              </w:rPr>
            </w:rPrChange>
          </w:rPr>
          <w:t>Bước 5: đóng kết nối dữ liệu</w:t>
        </w:r>
      </w:ins>
    </w:p>
    <w:p w14:paraId="2730C2DC" w14:textId="77777777" w:rsidR="008B68E5" w:rsidRPr="008B68E5" w:rsidRDefault="008B68E5" w:rsidP="008B68E5">
      <w:pPr>
        <w:numPr>
          <w:ilvl w:val="0"/>
          <w:numId w:val="36"/>
        </w:numPr>
        <w:rPr>
          <w:ins w:id="3281" w:author="DAO NAM LY" w:date="2019-07-05T21:17:00Z"/>
          <w:sz w:val="28"/>
          <w:szCs w:val="28"/>
          <w:rPrChange w:id="3282" w:author="DAO NAM LY" w:date="2019-07-05T21:17:00Z">
            <w:rPr>
              <w:ins w:id="3283" w:author="DAO NAM LY" w:date="2019-07-05T21:17:00Z"/>
              <w:sz w:val="32"/>
              <w:szCs w:val="32"/>
            </w:rPr>
          </w:rPrChange>
        </w:rPr>
      </w:pPr>
      <w:ins w:id="3284" w:author="DAO NAM LY" w:date="2019-07-05T21:17:00Z">
        <w:r w:rsidRPr="008B68E5">
          <w:rPr>
            <w:sz w:val="28"/>
            <w:szCs w:val="28"/>
            <w:rPrChange w:id="3285" w:author="DAO NAM LY" w:date="2019-07-05T21:17:00Z">
              <w:rPr>
                <w:sz w:val="32"/>
                <w:szCs w:val="32"/>
              </w:rPr>
            </w:rPrChange>
          </w:rPr>
          <w:t>Bước 6: kết thúc.</w:t>
        </w:r>
      </w:ins>
    </w:p>
    <w:p w14:paraId="5C3D02EE" w14:textId="63C5F2F1" w:rsidR="008B68E5" w:rsidRDefault="008B68E5" w:rsidP="009A5936">
      <w:pPr>
        <w:rPr>
          <w:ins w:id="3286" w:author="DAO NAM LY" w:date="2019-07-05T21:18:00Z"/>
          <w:sz w:val="32"/>
          <w:szCs w:val="32"/>
        </w:rPr>
      </w:pPr>
    </w:p>
    <w:p w14:paraId="3C05FCAA" w14:textId="4CBADBED" w:rsidR="008B68E5" w:rsidRDefault="008B68E5" w:rsidP="009A5936">
      <w:pPr>
        <w:rPr>
          <w:ins w:id="3287" w:author="DAO NAM LY" w:date="2019-07-05T21:18:00Z"/>
          <w:sz w:val="32"/>
          <w:szCs w:val="32"/>
        </w:rPr>
      </w:pPr>
    </w:p>
    <w:p w14:paraId="3793E897" w14:textId="77777777" w:rsidR="008B68E5" w:rsidRPr="009A5936" w:rsidRDefault="008B68E5">
      <w:pPr>
        <w:rPr>
          <w:ins w:id="3288" w:author="DAO NAM LY" w:date="2019-07-05T21:11:00Z"/>
          <w:sz w:val="32"/>
          <w:szCs w:val="32"/>
          <w:rPrChange w:id="3289" w:author="DAO NAM LY" w:date="2019-07-05T21:17:00Z">
            <w:rPr>
              <w:ins w:id="3290" w:author="DAO NAM LY" w:date="2019-07-05T21:11:00Z"/>
            </w:rPr>
          </w:rPrChange>
        </w:rPr>
        <w:pPrChange w:id="3291" w:author="DAO NAM LY" w:date="2019-07-05T21:17:00Z">
          <w:pPr>
            <w:pStyle w:val="ListParagraph"/>
            <w:numPr>
              <w:numId w:val="11"/>
            </w:numPr>
            <w:ind w:left="1080" w:hanging="360"/>
          </w:pPr>
        </w:pPrChange>
      </w:pPr>
    </w:p>
    <w:p w14:paraId="1D96200C" w14:textId="404ECC5C" w:rsidR="009A5936" w:rsidRDefault="009A5936" w:rsidP="009A5936">
      <w:pPr>
        <w:pStyle w:val="ListParagraph"/>
        <w:numPr>
          <w:ilvl w:val="0"/>
          <w:numId w:val="11"/>
        </w:numPr>
        <w:rPr>
          <w:ins w:id="3292" w:author="DAO NAM LY" w:date="2019-07-05T21:18:00Z"/>
          <w:sz w:val="32"/>
          <w:szCs w:val="32"/>
        </w:rPr>
      </w:pPr>
      <w:ins w:id="3293" w:author="DAO NAM LY" w:date="2019-07-05T21:11:00Z">
        <w:r>
          <w:rPr>
            <w:sz w:val="32"/>
            <w:szCs w:val="32"/>
          </w:rPr>
          <w:lastRenderedPageBreak/>
          <w:t xml:space="preserve">Thêm </w:t>
        </w:r>
      </w:ins>
      <w:ins w:id="3294" w:author="DAO NAM LY" w:date="2019-07-05T21:16:00Z">
        <w:r>
          <w:rPr>
            <w:sz w:val="32"/>
            <w:szCs w:val="32"/>
          </w:rPr>
          <w:t>thuốc</w:t>
        </w:r>
      </w:ins>
    </w:p>
    <w:p w14:paraId="2A02C7A8" w14:textId="0145DAA5" w:rsidR="008B68E5" w:rsidRDefault="008B68E5" w:rsidP="008B68E5">
      <w:pPr>
        <w:rPr>
          <w:ins w:id="3295" w:author="DAO NAM LY" w:date="2019-07-05T21:18:00Z"/>
          <w:sz w:val="32"/>
          <w:szCs w:val="32"/>
        </w:rPr>
      </w:pPr>
      <w:ins w:id="3296" w:author="DAO NAM LY" w:date="2019-07-05T21:18:00Z">
        <w:r>
          <w:rPr>
            <w:noProof/>
            <w:sz w:val="32"/>
            <w:szCs w:val="32"/>
          </w:rPr>
          <w:drawing>
            <wp:inline distT="0" distB="0" distL="0" distR="0" wp14:anchorId="6F17FEC9" wp14:editId="2701AE04">
              <wp:extent cx="6496659" cy="4594860"/>
              <wp:effectExtent l="0" t="0" r="0" b="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fd_p03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00557" cy="4597617"/>
                      </a:xfrm>
                      <a:prstGeom prst="rect">
                        <a:avLst/>
                      </a:prstGeom>
                    </pic:spPr>
                  </pic:pic>
                </a:graphicData>
              </a:graphic>
            </wp:inline>
          </w:drawing>
        </w:r>
      </w:ins>
    </w:p>
    <w:p w14:paraId="26F81151" w14:textId="77777777" w:rsidR="008B68E5" w:rsidRPr="008B68E5" w:rsidRDefault="008B68E5" w:rsidP="008B68E5">
      <w:pPr>
        <w:numPr>
          <w:ilvl w:val="0"/>
          <w:numId w:val="37"/>
        </w:numPr>
        <w:rPr>
          <w:ins w:id="3297" w:author="DAO NAM LY" w:date="2019-07-05T21:18:00Z"/>
          <w:sz w:val="28"/>
          <w:szCs w:val="28"/>
          <w:rPrChange w:id="3298" w:author="DAO NAM LY" w:date="2019-07-05T21:18:00Z">
            <w:rPr>
              <w:ins w:id="3299" w:author="DAO NAM LY" w:date="2019-07-05T21:18:00Z"/>
              <w:sz w:val="32"/>
              <w:szCs w:val="32"/>
            </w:rPr>
          </w:rPrChange>
        </w:rPr>
      </w:pPr>
      <w:ins w:id="3300" w:author="DAO NAM LY" w:date="2019-07-05T21:18:00Z">
        <w:r w:rsidRPr="008B68E5">
          <w:rPr>
            <w:sz w:val="28"/>
            <w:szCs w:val="28"/>
            <w:rPrChange w:id="3301" w:author="DAO NAM LY" w:date="2019-07-05T21:18:00Z">
              <w:rPr>
                <w:sz w:val="32"/>
                <w:szCs w:val="32"/>
              </w:rPr>
            </w:rPrChange>
          </w:rPr>
          <w:t>Bước 1: kết nối dữ liệu</w:t>
        </w:r>
      </w:ins>
    </w:p>
    <w:p w14:paraId="15BD12F7" w14:textId="77777777" w:rsidR="008B68E5" w:rsidRPr="008B68E5" w:rsidRDefault="008B68E5" w:rsidP="008B68E5">
      <w:pPr>
        <w:numPr>
          <w:ilvl w:val="0"/>
          <w:numId w:val="37"/>
        </w:numPr>
        <w:rPr>
          <w:ins w:id="3302" w:author="DAO NAM LY" w:date="2019-07-05T21:18:00Z"/>
          <w:sz w:val="28"/>
          <w:szCs w:val="28"/>
          <w:rPrChange w:id="3303" w:author="DAO NAM LY" w:date="2019-07-05T21:18:00Z">
            <w:rPr>
              <w:ins w:id="3304" w:author="DAO NAM LY" w:date="2019-07-05T21:18:00Z"/>
              <w:sz w:val="32"/>
              <w:szCs w:val="32"/>
            </w:rPr>
          </w:rPrChange>
        </w:rPr>
      </w:pPr>
      <w:ins w:id="3305" w:author="DAO NAM LY" w:date="2019-07-05T21:18:00Z">
        <w:r w:rsidRPr="008B68E5">
          <w:rPr>
            <w:sz w:val="28"/>
            <w:szCs w:val="28"/>
            <w:rPrChange w:id="3306" w:author="DAO NAM LY" w:date="2019-07-05T21:18:00Z">
              <w:rPr>
                <w:sz w:val="32"/>
                <w:szCs w:val="32"/>
              </w:rPr>
            </w:rPrChange>
          </w:rPr>
          <w:t>Bước 2: đọc D3 từ bộ nhớ phụ</w:t>
        </w:r>
      </w:ins>
    </w:p>
    <w:p w14:paraId="118D4C99" w14:textId="77777777" w:rsidR="008B68E5" w:rsidRPr="008B68E5" w:rsidRDefault="008B68E5" w:rsidP="008B68E5">
      <w:pPr>
        <w:numPr>
          <w:ilvl w:val="0"/>
          <w:numId w:val="37"/>
        </w:numPr>
        <w:rPr>
          <w:ins w:id="3307" w:author="DAO NAM LY" w:date="2019-07-05T21:18:00Z"/>
          <w:sz w:val="28"/>
          <w:szCs w:val="28"/>
          <w:rPrChange w:id="3308" w:author="DAO NAM LY" w:date="2019-07-05T21:18:00Z">
            <w:rPr>
              <w:ins w:id="3309" w:author="DAO NAM LY" w:date="2019-07-05T21:18:00Z"/>
              <w:sz w:val="32"/>
              <w:szCs w:val="32"/>
            </w:rPr>
          </w:rPrChange>
        </w:rPr>
      </w:pPr>
      <w:ins w:id="3310" w:author="DAO NAM LY" w:date="2019-07-05T21:18:00Z">
        <w:r w:rsidRPr="008B68E5">
          <w:rPr>
            <w:sz w:val="28"/>
            <w:szCs w:val="28"/>
            <w:rPrChange w:id="3311" w:author="DAO NAM LY" w:date="2019-07-05T21:18:00Z">
              <w:rPr>
                <w:sz w:val="32"/>
                <w:szCs w:val="32"/>
              </w:rPr>
            </w:rPrChange>
          </w:rPr>
          <w:t>Bước 3: nhận D1 từ người dùng</w:t>
        </w:r>
      </w:ins>
    </w:p>
    <w:p w14:paraId="74C04C44" w14:textId="77777777" w:rsidR="008B68E5" w:rsidRPr="008B68E5" w:rsidRDefault="008B68E5" w:rsidP="008B68E5">
      <w:pPr>
        <w:numPr>
          <w:ilvl w:val="0"/>
          <w:numId w:val="37"/>
        </w:numPr>
        <w:rPr>
          <w:ins w:id="3312" w:author="DAO NAM LY" w:date="2019-07-05T21:18:00Z"/>
          <w:sz w:val="28"/>
          <w:szCs w:val="28"/>
          <w:rPrChange w:id="3313" w:author="DAO NAM LY" w:date="2019-07-05T21:18:00Z">
            <w:rPr>
              <w:ins w:id="3314" w:author="DAO NAM LY" w:date="2019-07-05T21:18:00Z"/>
              <w:sz w:val="32"/>
              <w:szCs w:val="32"/>
            </w:rPr>
          </w:rPrChange>
        </w:rPr>
      </w:pPr>
      <w:ins w:id="3315" w:author="DAO NAM LY" w:date="2019-07-05T21:18:00Z">
        <w:r w:rsidRPr="008B68E5">
          <w:rPr>
            <w:sz w:val="28"/>
            <w:szCs w:val="28"/>
            <w:rPrChange w:id="3316" w:author="DAO NAM LY" w:date="2019-07-05T21:18:00Z">
              <w:rPr>
                <w:sz w:val="32"/>
                <w:szCs w:val="32"/>
              </w:rPr>
            </w:rPrChange>
          </w:rPr>
          <w:t>B</w:t>
        </w:r>
        <w:r w:rsidRPr="008B68E5">
          <w:rPr>
            <w:sz w:val="28"/>
            <w:szCs w:val="28"/>
            <w:lang w:val="vi-VN"/>
            <w:rPrChange w:id="3317" w:author="DAO NAM LY" w:date="2019-07-05T21:18:00Z">
              <w:rPr>
                <w:sz w:val="32"/>
                <w:szCs w:val="32"/>
                <w:lang w:val="vi-VN"/>
              </w:rPr>
            </w:rPrChange>
          </w:rPr>
          <w:t>ư</w:t>
        </w:r>
        <w:r w:rsidRPr="008B68E5">
          <w:rPr>
            <w:sz w:val="28"/>
            <w:szCs w:val="28"/>
            <w:rPrChange w:id="3318" w:author="DAO NAM LY" w:date="2019-07-05T21:18:00Z">
              <w:rPr>
                <w:sz w:val="32"/>
                <w:szCs w:val="32"/>
              </w:rPr>
            </w:rPrChange>
          </w:rPr>
          <w:t>ớc 4: kiểm tra dữ liệu D1 ng</w:t>
        </w:r>
        <w:r w:rsidRPr="008B68E5">
          <w:rPr>
            <w:sz w:val="28"/>
            <w:szCs w:val="28"/>
            <w:lang w:val="vi-VN"/>
            <w:rPrChange w:id="3319" w:author="DAO NAM LY" w:date="2019-07-05T21:18:00Z">
              <w:rPr>
                <w:sz w:val="32"/>
                <w:szCs w:val="32"/>
                <w:lang w:val="vi-VN"/>
              </w:rPr>
            </w:rPrChange>
          </w:rPr>
          <w:t>ư</w:t>
        </w:r>
        <w:r w:rsidRPr="008B68E5">
          <w:rPr>
            <w:sz w:val="28"/>
            <w:szCs w:val="28"/>
            <w:rPrChange w:id="3320" w:author="DAO NAM LY" w:date="2019-07-05T21:18:00Z">
              <w:rPr>
                <w:sz w:val="32"/>
                <w:szCs w:val="32"/>
              </w:rPr>
            </w:rPrChange>
          </w:rPr>
          <w:t>ời dùng nhập vào.</w:t>
        </w:r>
      </w:ins>
    </w:p>
    <w:p w14:paraId="103ABFDF" w14:textId="77777777" w:rsidR="008B68E5" w:rsidRPr="008B68E5" w:rsidRDefault="008B68E5" w:rsidP="008B68E5">
      <w:pPr>
        <w:numPr>
          <w:ilvl w:val="0"/>
          <w:numId w:val="37"/>
        </w:numPr>
        <w:rPr>
          <w:ins w:id="3321" w:author="DAO NAM LY" w:date="2019-07-05T21:18:00Z"/>
          <w:sz w:val="28"/>
          <w:szCs w:val="28"/>
          <w:rPrChange w:id="3322" w:author="DAO NAM LY" w:date="2019-07-05T21:18:00Z">
            <w:rPr>
              <w:ins w:id="3323" w:author="DAO NAM LY" w:date="2019-07-05T21:18:00Z"/>
              <w:sz w:val="32"/>
              <w:szCs w:val="32"/>
            </w:rPr>
          </w:rPrChange>
        </w:rPr>
      </w:pPr>
      <w:ins w:id="3324" w:author="DAO NAM LY" w:date="2019-07-05T21:18:00Z">
        <w:r w:rsidRPr="008B68E5">
          <w:rPr>
            <w:sz w:val="28"/>
            <w:szCs w:val="28"/>
            <w:rPrChange w:id="3325" w:author="DAO NAM LY" w:date="2019-07-05T21:18:00Z">
              <w:rPr>
                <w:sz w:val="32"/>
                <w:szCs w:val="32"/>
              </w:rPr>
            </w:rPrChange>
          </w:rPr>
          <w:t>B</w:t>
        </w:r>
        <w:r w:rsidRPr="008B68E5">
          <w:rPr>
            <w:sz w:val="28"/>
            <w:szCs w:val="28"/>
            <w:lang w:val="vi-VN"/>
            <w:rPrChange w:id="3326" w:author="DAO NAM LY" w:date="2019-07-05T21:18:00Z">
              <w:rPr>
                <w:sz w:val="32"/>
                <w:szCs w:val="32"/>
                <w:lang w:val="vi-VN"/>
              </w:rPr>
            </w:rPrChange>
          </w:rPr>
          <w:t>ư</w:t>
        </w:r>
        <w:r w:rsidRPr="008B68E5">
          <w:rPr>
            <w:sz w:val="28"/>
            <w:szCs w:val="28"/>
            <w:rPrChange w:id="3327" w:author="DAO NAM LY" w:date="2019-07-05T21:18:00Z">
              <w:rPr>
                <w:sz w:val="32"/>
                <w:szCs w:val="32"/>
              </w:rPr>
            </w:rPrChange>
          </w:rPr>
          <w:t>ớc 5: nếu không thỏa thì báo lỗi và mời ng</w:t>
        </w:r>
        <w:r w:rsidRPr="008B68E5">
          <w:rPr>
            <w:sz w:val="28"/>
            <w:szCs w:val="28"/>
            <w:lang w:val="vi-VN"/>
            <w:rPrChange w:id="3328" w:author="DAO NAM LY" w:date="2019-07-05T21:18:00Z">
              <w:rPr>
                <w:sz w:val="32"/>
                <w:szCs w:val="32"/>
                <w:lang w:val="vi-VN"/>
              </w:rPr>
            </w:rPrChange>
          </w:rPr>
          <w:t>ư</w:t>
        </w:r>
        <w:r w:rsidRPr="008B68E5">
          <w:rPr>
            <w:sz w:val="28"/>
            <w:szCs w:val="28"/>
            <w:rPrChange w:id="3329" w:author="DAO NAM LY" w:date="2019-07-05T21:18:00Z">
              <w:rPr>
                <w:sz w:val="32"/>
                <w:szCs w:val="32"/>
              </w:rPr>
            </w:rPrChange>
          </w:rPr>
          <w:t>ời dùng nhập lại.</w:t>
        </w:r>
      </w:ins>
    </w:p>
    <w:p w14:paraId="38DF8888" w14:textId="77777777" w:rsidR="008B68E5" w:rsidRPr="008B68E5" w:rsidRDefault="008B68E5" w:rsidP="008B68E5">
      <w:pPr>
        <w:numPr>
          <w:ilvl w:val="0"/>
          <w:numId w:val="37"/>
        </w:numPr>
        <w:rPr>
          <w:ins w:id="3330" w:author="DAO NAM LY" w:date="2019-07-05T21:18:00Z"/>
          <w:sz w:val="28"/>
          <w:szCs w:val="28"/>
          <w:rPrChange w:id="3331" w:author="DAO NAM LY" w:date="2019-07-05T21:18:00Z">
            <w:rPr>
              <w:ins w:id="3332" w:author="DAO NAM LY" w:date="2019-07-05T21:18:00Z"/>
              <w:sz w:val="32"/>
              <w:szCs w:val="32"/>
            </w:rPr>
          </w:rPrChange>
        </w:rPr>
      </w:pPr>
      <w:ins w:id="3333" w:author="DAO NAM LY" w:date="2019-07-05T21:18:00Z">
        <w:r w:rsidRPr="008B68E5">
          <w:rPr>
            <w:sz w:val="28"/>
            <w:szCs w:val="28"/>
            <w:rPrChange w:id="3334" w:author="DAO NAM LY" w:date="2019-07-05T21:18:00Z">
              <w:rPr>
                <w:sz w:val="32"/>
                <w:szCs w:val="32"/>
              </w:rPr>
            </w:rPrChange>
          </w:rPr>
          <w:t>Bước 6: lưu D4 xuống bộ nhớ phụ</w:t>
        </w:r>
      </w:ins>
    </w:p>
    <w:p w14:paraId="72859DEC" w14:textId="77777777" w:rsidR="008B68E5" w:rsidRPr="008B68E5" w:rsidRDefault="008B68E5" w:rsidP="008B68E5">
      <w:pPr>
        <w:numPr>
          <w:ilvl w:val="0"/>
          <w:numId w:val="37"/>
        </w:numPr>
        <w:rPr>
          <w:ins w:id="3335" w:author="DAO NAM LY" w:date="2019-07-05T21:18:00Z"/>
          <w:sz w:val="28"/>
          <w:szCs w:val="28"/>
          <w:rPrChange w:id="3336" w:author="DAO NAM LY" w:date="2019-07-05T21:18:00Z">
            <w:rPr>
              <w:ins w:id="3337" w:author="DAO NAM LY" w:date="2019-07-05T21:18:00Z"/>
              <w:sz w:val="32"/>
              <w:szCs w:val="32"/>
            </w:rPr>
          </w:rPrChange>
        </w:rPr>
      </w:pPr>
      <w:ins w:id="3338" w:author="DAO NAM LY" w:date="2019-07-05T21:18:00Z">
        <w:r w:rsidRPr="008B68E5">
          <w:rPr>
            <w:sz w:val="28"/>
            <w:szCs w:val="28"/>
            <w:rPrChange w:id="3339" w:author="DAO NAM LY" w:date="2019-07-05T21:18:00Z">
              <w:rPr>
                <w:sz w:val="32"/>
                <w:szCs w:val="32"/>
              </w:rPr>
            </w:rPrChange>
          </w:rPr>
          <w:t>B</w:t>
        </w:r>
        <w:r w:rsidRPr="008B68E5">
          <w:rPr>
            <w:sz w:val="28"/>
            <w:szCs w:val="28"/>
            <w:lang w:val="vi-VN"/>
            <w:rPrChange w:id="3340" w:author="DAO NAM LY" w:date="2019-07-05T21:18:00Z">
              <w:rPr>
                <w:sz w:val="32"/>
                <w:szCs w:val="32"/>
                <w:lang w:val="vi-VN"/>
              </w:rPr>
            </w:rPrChange>
          </w:rPr>
          <w:t>ư</w:t>
        </w:r>
        <w:r w:rsidRPr="008B68E5">
          <w:rPr>
            <w:sz w:val="28"/>
            <w:szCs w:val="28"/>
            <w:rPrChange w:id="3341" w:author="DAO NAM LY" w:date="2019-07-05T21:18:00Z">
              <w:rPr>
                <w:sz w:val="32"/>
                <w:szCs w:val="32"/>
              </w:rPr>
            </w:rPrChange>
          </w:rPr>
          <w:t>ớc 7: kết quả thêm thuốc</w:t>
        </w:r>
      </w:ins>
    </w:p>
    <w:p w14:paraId="0B0862BF" w14:textId="77777777" w:rsidR="008B68E5" w:rsidRPr="008B68E5" w:rsidRDefault="008B68E5" w:rsidP="008B68E5">
      <w:pPr>
        <w:numPr>
          <w:ilvl w:val="0"/>
          <w:numId w:val="37"/>
        </w:numPr>
        <w:rPr>
          <w:ins w:id="3342" w:author="DAO NAM LY" w:date="2019-07-05T21:18:00Z"/>
          <w:sz w:val="28"/>
          <w:szCs w:val="28"/>
          <w:rPrChange w:id="3343" w:author="DAO NAM LY" w:date="2019-07-05T21:18:00Z">
            <w:rPr>
              <w:ins w:id="3344" w:author="DAO NAM LY" w:date="2019-07-05T21:18:00Z"/>
              <w:sz w:val="32"/>
              <w:szCs w:val="32"/>
            </w:rPr>
          </w:rPrChange>
        </w:rPr>
      </w:pPr>
      <w:ins w:id="3345" w:author="DAO NAM LY" w:date="2019-07-05T21:18:00Z">
        <w:r w:rsidRPr="008B68E5">
          <w:rPr>
            <w:sz w:val="28"/>
            <w:szCs w:val="28"/>
            <w:rPrChange w:id="3346" w:author="DAO NAM LY" w:date="2019-07-05T21:18:00Z">
              <w:rPr>
                <w:sz w:val="32"/>
                <w:szCs w:val="32"/>
              </w:rPr>
            </w:rPrChange>
          </w:rPr>
          <w:t>Bước 8: đóng kết nối dữ liệu</w:t>
        </w:r>
      </w:ins>
    </w:p>
    <w:p w14:paraId="6FE1A0B0" w14:textId="48770C82" w:rsidR="008B68E5" w:rsidRPr="008B68E5" w:rsidRDefault="008B68E5">
      <w:pPr>
        <w:numPr>
          <w:ilvl w:val="0"/>
          <w:numId w:val="37"/>
        </w:numPr>
        <w:rPr>
          <w:ins w:id="3347" w:author="DAO NAM LY" w:date="2019-07-05T21:11:00Z"/>
          <w:sz w:val="28"/>
          <w:szCs w:val="28"/>
          <w:rPrChange w:id="3348" w:author="DAO NAM LY" w:date="2019-07-05T21:18:00Z">
            <w:rPr>
              <w:ins w:id="3349" w:author="DAO NAM LY" w:date="2019-07-05T21:11:00Z"/>
            </w:rPr>
          </w:rPrChange>
        </w:rPr>
        <w:pPrChange w:id="3350" w:author="DAO NAM LY" w:date="2019-07-05T21:18:00Z">
          <w:pPr>
            <w:pStyle w:val="ListParagraph"/>
            <w:numPr>
              <w:numId w:val="11"/>
            </w:numPr>
            <w:ind w:left="1080" w:hanging="360"/>
          </w:pPr>
        </w:pPrChange>
      </w:pPr>
      <w:ins w:id="3351" w:author="DAO NAM LY" w:date="2019-07-05T21:18:00Z">
        <w:r w:rsidRPr="008B68E5">
          <w:rPr>
            <w:sz w:val="28"/>
            <w:szCs w:val="28"/>
            <w:rPrChange w:id="3352" w:author="DAO NAM LY" w:date="2019-07-05T21:18:00Z">
              <w:rPr>
                <w:sz w:val="32"/>
                <w:szCs w:val="32"/>
              </w:rPr>
            </w:rPrChange>
          </w:rPr>
          <w:t>Bước 9: kết thúc.</w:t>
        </w:r>
      </w:ins>
    </w:p>
    <w:p w14:paraId="216F56AF" w14:textId="1A27ACB9" w:rsidR="009A5936" w:rsidRDefault="009A5936" w:rsidP="009A5936">
      <w:pPr>
        <w:pStyle w:val="ListParagraph"/>
        <w:numPr>
          <w:ilvl w:val="0"/>
          <w:numId w:val="11"/>
        </w:numPr>
        <w:rPr>
          <w:ins w:id="3353" w:author="DAO NAM LY" w:date="2019-07-05T21:18:00Z"/>
          <w:sz w:val="32"/>
          <w:szCs w:val="32"/>
        </w:rPr>
      </w:pPr>
      <w:ins w:id="3354" w:author="DAO NAM LY" w:date="2019-07-05T21:11:00Z">
        <w:r>
          <w:rPr>
            <w:sz w:val="32"/>
            <w:szCs w:val="32"/>
          </w:rPr>
          <w:lastRenderedPageBreak/>
          <w:t xml:space="preserve">Sửa </w:t>
        </w:r>
      </w:ins>
      <w:ins w:id="3355" w:author="DAO NAM LY" w:date="2019-07-05T21:16:00Z">
        <w:r>
          <w:rPr>
            <w:sz w:val="32"/>
            <w:szCs w:val="32"/>
          </w:rPr>
          <w:t>thuốc</w:t>
        </w:r>
      </w:ins>
    </w:p>
    <w:p w14:paraId="7F19F258" w14:textId="28DDD019" w:rsidR="008B68E5" w:rsidRDefault="008B68E5" w:rsidP="008B68E5">
      <w:pPr>
        <w:rPr>
          <w:ins w:id="3356" w:author="DAO NAM LY" w:date="2019-07-05T21:19:00Z"/>
          <w:sz w:val="32"/>
          <w:szCs w:val="32"/>
        </w:rPr>
      </w:pPr>
      <w:ins w:id="3357" w:author="DAO NAM LY" w:date="2019-07-05T21:19:00Z">
        <w:r>
          <w:rPr>
            <w:noProof/>
            <w:sz w:val="32"/>
            <w:szCs w:val="32"/>
          </w:rPr>
          <w:drawing>
            <wp:inline distT="0" distB="0" distL="0" distR="0" wp14:anchorId="11654E8F" wp14:editId="65D7F4F9">
              <wp:extent cx="6410469" cy="4533900"/>
              <wp:effectExtent l="0" t="0" r="9525" b="0"/>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fd_p0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12404" cy="4535269"/>
                      </a:xfrm>
                      <a:prstGeom prst="rect">
                        <a:avLst/>
                      </a:prstGeom>
                    </pic:spPr>
                  </pic:pic>
                </a:graphicData>
              </a:graphic>
            </wp:inline>
          </w:drawing>
        </w:r>
      </w:ins>
    </w:p>
    <w:p w14:paraId="1CD935BD" w14:textId="77777777" w:rsidR="008B68E5" w:rsidRPr="008B68E5" w:rsidRDefault="008B68E5" w:rsidP="008B68E5">
      <w:pPr>
        <w:numPr>
          <w:ilvl w:val="0"/>
          <w:numId w:val="38"/>
        </w:numPr>
        <w:rPr>
          <w:ins w:id="3358" w:author="DAO NAM LY" w:date="2019-07-05T21:19:00Z"/>
          <w:sz w:val="28"/>
          <w:szCs w:val="28"/>
          <w:rPrChange w:id="3359" w:author="DAO NAM LY" w:date="2019-07-05T21:19:00Z">
            <w:rPr>
              <w:ins w:id="3360" w:author="DAO NAM LY" w:date="2019-07-05T21:19:00Z"/>
              <w:sz w:val="32"/>
              <w:szCs w:val="32"/>
            </w:rPr>
          </w:rPrChange>
        </w:rPr>
      </w:pPr>
      <w:ins w:id="3361" w:author="DAO NAM LY" w:date="2019-07-05T21:19:00Z">
        <w:r w:rsidRPr="008B68E5">
          <w:rPr>
            <w:sz w:val="28"/>
            <w:szCs w:val="28"/>
            <w:rPrChange w:id="3362" w:author="DAO NAM LY" w:date="2019-07-05T21:19:00Z">
              <w:rPr>
                <w:sz w:val="32"/>
                <w:szCs w:val="32"/>
              </w:rPr>
            </w:rPrChange>
          </w:rPr>
          <w:t>Bước 1: kết nối dữ liệu</w:t>
        </w:r>
      </w:ins>
    </w:p>
    <w:p w14:paraId="53EF64A8" w14:textId="77777777" w:rsidR="008B68E5" w:rsidRPr="008B68E5" w:rsidRDefault="008B68E5" w:rsidP="008B68E5">
      <w:pPr>
        <w:numPr>
          <w:ilvl w:val="0"/>
          <w:numId w:val="38"/>
        </w:numPr>
        <w:rPr>
          <w:ins w:id="3363" w:author="DAO NAM LY" w:date="2019-07-05T21:19:00Z"/>
          <w:sz w:val="28"/>
          <w:szCs w:val="28"/>
          <w:rPrChange w:id="3364" w:author="DAO NAM LY" w:date="2019-07-05T21:19:00Z">
            <w:rPr>
              <w:ins w:id="3365" w:author="DAO NAM LY" w:date="2019-07-05T21:19:00Z"/>
              <w:sz w:val="32"/>
              <w:szCs w:val="32"/>
            </w:rPr>
          </w:rPrChange>
        </w:rPr>
      </w:pPr>
      <w:ins w:id="3366" w:author="DAO NAM LY" w:date="2019-07-05T21:19:00Z">
        <w:r w:rsidRPr="008B68E5">
          <w:rPr>
            <w:sz w:val="28"/>
            <w:szCs w:val="28"/>
            <w:rPrChange w:id="3367" w:author="DAO NAM LY" w:date="2019-07-05T21:19:00Z">
              <w:rPr>
                <w:sz w:val="32"/>
                <w:szCs w:val="32"/>
              </w:rPr>
            </w:rPrChange>
          </w:rPr>
          <w:t>Bước 2: đọc D3 từ bộ nhớ phụ</w:t>
        </w:r>
      </w:ins>
    </w:p>
    <w:p w14:paraId="21F5686F" w14:textId="77777777" w:rsidR="008B68E5" w:rsidRPr="008B68E5" w:rsidRDefault="008B68E5" w:rsidP="008B68E5">
      <w:pPr>
        <w:numPr>
          <w:ilvl w:val="0"/>
          <w:numId w:val="38"/>
        </w:numPr>
        <w:rPr>
          <w:ins w:id="3368" w:author="DAO NAM LY" w:date="2019-07-05T21:19:00Z"/>
          <w:sz w:val="28"/>
          <w:szCs w:val="28"/>
          <w:rPrChange w:id="3369" w:author="DAO NAM LY" w:date="2019-07-05T21:19:00Z">
            <w:rPr>
              <w:ins w:id="3370" w:author="DAO NAM LY" w:date="2019-07-05T21:19:00Z"/>
              <w:sz w:val="32"/>
              <w:szCs w:val="32"/>
            </w:rPr>
          </w:rPrChange>
        </w:rPr>
      </w:pPr>
      <w:ins w:id="3371" w:author="DAO NAM LY" w:date="2019-07-05T21:19:00Z">
        <w:r w:rsidRPr="008B68E5">
          <w:rPr>
            <w:sz w:val="28"/>
            <w:szCs w:val="28"/>
            <w:rPrChange w:id="3372" w:author="DAO NAM LY" w:date="2019-07-05T21:19:00Z">
              <w:rPr>
                <w:sz w:val="32"/>
                <w:szCs w:val="32"/>
              </w:rPr>
            </w:rPrChange>
          </w:rPr>
          <w:t>Bước 3: nhận D1 từ người dùng</w:t>
        </w:r>
      </w:ins>
    </w:p>
    <w:p w14:paraId="5EB43746" w14:textId="77777777" w:rsidR="008B68E5" w:rsidRPr="008B68E5" w:rsidRDefault="008B68E5" w:rsidP="008B68E5">
      <w:pPr>
        <w:numPr>
          <w:ilvl w:val="0"/>
          <w:numId w:val="38"/>
        </w:numPr>
        <w:rPr>
          <w:ins w:id="3373" w:author="DAO NAM LY" w:date="2019-07-05T21:19:00Z"/>
          <w:sz w:val="28"/>
          <w:szCs w:val="28"/>
          <w:rPrChange w:id="3374" w:author="DAO NAM LY" w:date="2019-07-05T21:19:00Z">
            <w:rPr>
              <w:ins w:id="3375" w:author="DAO NAM LY" w:date="2019-07-05T21:19:00Z"/>
              <w:sz w:val="32"/>
              <w:szCs w:val="32"/>
            </w:rPr>
          </w:rPrChange>
        </w:rPr>
      </w:pPr>
      <w:ins w:id="3376" w:author="DAO NAM LY" w:date="2019-07-05T21:19:00Z">
        <w:r w:rsidRPr="008B68E5">
          <w:rPr>
            <w:sz w:val="28"/>
            <w:szCs w:val="28"/>
            <w:rPrChange w:id="3377" w:author="DAO NAM LY" w:date="2019-07-05T21:19:00Z">
              <w:rPr>
                <w:sz w:val="32"/>
                <w:szCs w:val="32"/>
              </w:rPr>
            </w:rPrChange>
          </w:rPr>
          <w:t>B</w:t>
        </w:r>
        <w:r w:rsidRPr="008B68E5">
          <w:rPr>
            <w:sz w:val="28"/>
            <w:szCs w:val="28"/>
            <w:lang w:val="vi-VN"/>
            <w:rPrChange w:id="3378" w:author="DAO NAM LY" w:date="2019-07-05T21:19:00Z">
              <w:rPr>
                <w:sz w:val="32"/>
                <w:szCs w:val="32"/>
                <w:lang w:val="vi-VN"/>
              </w:rPr>
            </w:rPrChange>
          </w:rPr>
          <w:t>ư</w:t>
        </w:r>
        <w:r w:rsidRPr="008B68E5">
          <w:rPr>
            <w:sz w:val="28"/>
            <w:szCs w:val="28"/>
            <w:rPrChange w:id="3379" w:author="DAO NAM LY" w:date="2019-07-05T21:19:00Z">
              <w:rPr>
                <w:sz w:val="32"/>
                <w:szCs w:val="32"/>
              </w:rPr>
            </w:rPrChange>
          </w:rPr>
          <w:t>ớc 4: kiểm tra dữ liệu D1 ng</w:t>
        </w:r>
        <w:r w:rsidRPr="008B68E5">
          <w:rPr>
            <w:sz w:val="28"/>
            <w:szCs w:val="28"/>
            <w:lang w:val="vi-VN"/>
            <w:rPrChange w:id="3380" w:author="DAO NAM LY" w:date="2019-07-05T21:19:00Z">
              <w:rPr>
                <w:sz w:val="32"/>
                <w:szCs w:val="32"/>
                <w:lang w:val="vi-VN"/>
              </w:rPr>
            </w:rPrChange>
          </w:rPr>
          <w:t>ư</w:t>
        </w:r>
        <w:r w:rsidRPr="008B68E5">
          <w:rPr>
            <w:sz w:val="28"/>
            <w:szCs w:val="28"/>
            <w:rPrChange w:id="3381" w:author="DAO NAM LY" w:date="2019-07-05T21:19:00Z">
              <w:rPr>
                <w:sz w:val="32"/>
                <w:szCs w:val="32"/>
              </w:rPr>
            </w:rPrChange>
          </w:rPr>
          <w:t>ời dùng nhập vào.</w:t>
        </w:r>
      </w:ins>
    </w:p>
    <w:p w14:paraId="42B9672D" w14:textId="77777777" w:rsidR="008B68E5" w:rsidRPr="008B68E5" w:rsidRDefault="008B68E5" w:rsidP="008B68E5">
      <w:pPr>
        <w:numPr>
          <w:ilvl w:val="0"/>
          <w:numId w:val="38"/>
        </w:numPr>
        <w:rPr>
          <w:ins w:id="3382" w:author="DAO NAM LY" w:date="2019-07-05T21:19:00Z"/>
          <w:sz w:val="28"/>
          <w:szCs w:val="28"/>
          <w:rPrChange w:id="3383" w:author="DAO NAM LY" w:date="2019-07-05T21:19:00Z">
            <w:rPr>
              <w:ins w:id="3384" w:author="DAO NAM LY" w:date="2019-07-05T21:19:00Z"/>
              <w:sz w:val="32"/>
              <w:szCs w:val="32"/>
            </w:rPr>
          </w:rPrChange>
        </w:rPr>
      </w:pPr>
      <w:ins w:id="3385" w:author="DAO NAM LY" w:date="2019-07-05T21:19:00Z">
        <w:r w:rsidRPr="008B68E5">
          <w:rPr>
            <w:sz w:val="28"/>
            <w:szCs w:val="28"/>
            <w:rPrChange w:id="3386" w:author="DAO NAM LY" w:date="2019-07-05T21:19:00Z">
              <w:rPr>
                <w:sz w:val="32"/>
                <w:szCs w:val="32"/>
              </w:rPr>
            </w:rPrChange>
          </w:rPr>
          <w:t>B</w:t>
        </w:r>
        <w:r w:rsidRPr="008B68E5">
          <w:rPr>
            <w:sz w:val="28"/>
            <w:szCs w:val="28"/>
            <w:lang w:val="vi-VN"/>
            <w:rPrChange w:id="3387" w:author="DAO NAM LY" w:date="2019-07-05T21:19:00Z">
              <w:rPr>
                <w:sz w:val="32"/>
                <w:szCs w:val="32"/>
                <w:lang w:val="vi-VN"/>
              </w:rPr>
            </w:rPrChange>
          </w:rPr>
          <w:t>ư</w:t>
        </w:r>
        <w:r w:rsidRPr="008B68E5">
          <w:rPr>
            <w:sz w:val="28"/>
            <w:szCs w:val="28"/>
            <w:rPrChange w:id="3388" w:author="DAO NAM LY" w:date="2019-07-05T21:19:00Z">
              <w:rPr>
                <w:sz w:val="32"/>
                <w:szCs w:val="32"/>
              </w:rPr>
            </w:rPrChange>
          </w:rPr>
          <w:t>ớc 5: nếu không thỏa thì báo lỗi và mời ng</w:t>
        </w:r>
        <w:r w:rsidRPr="008B68E5">
          <w:rPr>
            <w:sz w:val="28"/>
            <w:szCs w:val="28"/>
            <w:lang w:val="vi-VN"/>
            <w:rPrChange w:id="3389" w:author="DAO NAM LY" w:date="2019-07-05T21:19:00Z">
              <w:rPr>
                <w:sz w:val="32"/>
                <w:szCs w:val="32"/>
                <w:lang w:val="vi-VN"/>
              </w:rPr>
            </w:rPrChange>
          </w:rPr>
          <w:t>ư</w:t>
        </w:r>
        <w:r w:rsidRPr="008B68E5">
          <w:rPr>
            <w:sz w:val="28"/>
            <w:szCs w:val="28"/>
            <w:rPrChange w:id="3390" w:author="DAO NAM LY" w:date="2019-07-05T21:19:00Z">
              <w:rPr>
                <w:sz w:val="32"/>
                <w:szCs w:val="32"/>
              </w:rPr>
            </w:rPrChange>
          </w:rPr>
          <w:t>ời dùng nhập lại.</w:t>
        </w:r>
      </w:ins>
    </w:p>
    <w:p w14:paraId="5DB7EEA8" w14:textId="77777777" w:rsidR="008B68E5" w:rsidRPr="008B68E5" w:rsidRDefault="008B68E5" w:rsidP="008B68E5">
      <w:pPr>
        <w:numPr>
          <w:ilvl w:val="0"/>
          <w:numId w:val="38"/>
        </w:numPr>
        <w:rPr>
          <w:ins w:id="3391" w:author="DAO NAM LY" w:date="2019-07-05T21:19:00Z"/>
          <w:sz w:val="28"/>
          <w:szCs w:val="28"/>
          <w:rPrChange w:id="3392" w:author="DAO NAM LY" w:date="2019-07-05T21:19:00Z">
            <w:rPr>
              <w:ins w:id="3393" w:author="DAO NAM LY" w:date="2019-07-05T21:19:00Z"/>
              <w:sz w:val="32"/>
              <w:szCs w:val="32"/>
            </w:rPr>
          </w:rPrChange>
        </w:rPr>
      </w:pPr>
      <w:ins w:id="3394" w:author="DAO NAM LY" w:date="2019-07-05T21:19:00Z">
        <w:r w:rsidRPr="008B68E5">
          <w:rPr>
            <w:sz w:val="28"/>
            <w:szCs w:val="28"/>
            <w:rPrChange w:id="3395" w:author="DAO NAM LY" w:date="2019-07-05T21:19:00Z">
              <w:rPr>
                <w:sz w:val="32"/>
                <w:szCs w:val="32"/>
              </w:rPr>
            </w:rPrChange>
          </w:rPr>
          <w:t>B</w:t>
        </w:r>
        <w:r w:rsidRPr="008B68E5">
          <w:rPr>
            <w:sz w:val="28"/>
            <w:szCs w:val="28"/>
            <w:lang w:val="vi-VN"/>
            <w:rPrChange w:id="3396" w:author="DAO NAM LY" w:date="2019-07-05T21:19:00Z">
              <w:rPr>
                <w:sz w:val="32"/>
                <w:szCs w:val="32"/>
                <w:lang w:val="vi-VN"/>
              </w:rPr>
            </w:rPrChange>
          </w:rPr>
          <w:t>ư</w:t>
        </w:r>
        <w:r w:rsidRPr="008B68E5">
          <w:rPr>
            <w:sz w:val="28"/>
            <w:szCs w:val="28"/>
            <w:rPrChange w:id="3397" w:author="DAO NAM LY" w:date="2019-07-05T21:19:00Z">
              <w:rPr>
                <w:sz w:val="32"/>
                <w:szCs w:val="32"/>
              </w:rPr>
            </w:rPrChange>
          </w:rPr>
          <w:t xml:space="preserve">ớc 6: lưu D4 xuống bộ nhớ phụ </w:t>
        </w:r>
      </w:ins>
    </w:p>
    <w:p w14:paraId="744B7D8B" w14:textId="77777777" w:rsidR="008B68E5" w:rsidRPr="008B68E5" w:rsidRDefault="008B68E5" w:rsidP="008B68E5">
      <w:pPr>
        <w:numPr>
          <w:ilvl w:val="0"/>
          <w:numId w:val="38"/>
        </w:numPr>
        <w:rPr>
          <w:ins w:id="3398" w:author="DAO NAM LY" w:date="2019-07-05T21:19:00Z"/>
          <w:sz w:val="28"/>
          <w:szCs w:val="28"/>
          <w:rPrChange w:id="3399" w:author="DAO NAM LY" w:date="2019-07-05T21:19:00Z">
            <w:rPr>
              <w:ins w:id="3400" w:author="DAO NAM LY" w:date="2019-07-05T21:19:00Z"/>
              <w:sz w:val="32"/>
              <w:szCs w:val="32"/>
            </w:rPr>
          </w:rPrChange>
        </w:rPr>
      </w:pPr>
      <w:ins w:id="3401" w:author="DAO NAM LY" w:date="2019-07-05T21:19:00Z">
        <w:r w:rsidRPr="008B68E5">
          <w:rPr>
            <w:sz w:val="28"/>
            <w:szCs w:val="28"/>
            <w:rPrChange w:id="3402" w:author="DAO NAM LY" w:date="2019-07-05T21:19:00Z">
              <w:rPr>
                <w:sz w:val="32"/>
                <w:szCs w:val="32"/>
              </w:rPr>
            </w:rPrChange>
          </w:rPr>
          <w:t>Bước 7: kết quả thay đổi</w:t>
        </w:r>
      </w:ins>
    </w:p>
    <w:p w14:paraId="0F1C2786" w14:textId="77777777" w:rsidR="008B68E5" w:rsidRPr="008B68E5" w:rsidRDefault="008B68E5" w:rsidP="008B68E5">
      <w:pPr>
        <w:numPr>
          <w:ilvl w:val="0"/>
          <w:numId w:val="38"/>
        </w:numPr>
        <w:rPr>
          <w:ins w:id="3403" w:author="DAO NAM LY" w:date="2019-07-05T21:19:00Z"/>
          <w:sz w:val="28"/>
          <w:szCs w:val="28"/>
          <w:rPrChange w:id="3404" w:author="DAO NAM LY" w:date="2019-07-05T21:19:00Z">
            <w:rPr>
              <w:ins w:id="3405" w:author="DAO NAM LY" w:date="2019-07-05T21:19:00Z"/>
              <w:sz w:val="32"/>
              <w:szCs w:val="32"/>
            </w:rPr>
          </w:rPrChange>
        </w:rPr>
      </w:pPr>
      <w:ins w:id="3406" w:author="DAO NAM LY" w:date="2019-07-05T21:19:00Z">
        <w:r w:rsidRPr="008B68E5">
          <w:rPr>
            <w:sz w:val="28"/>
            <w:szCs w:val="28"/>
            <w:rPrChange w:id="3407" w:author="DAO NAM LY" w:date="2019-07-05T21:19:00Z">
              <w:rPr>
                <w:sz w:val="32"/>
                <w:szCs w:val="32"/>
              </w:rPr>
            </w:rPrChange>
          </w:rPr>
          <w:t>Bước 8: đóng kết nối dữ liệu</w:t>
        </w:r>
      </w:ins>
    </w:p>
    <w:p w14:paraId="6085082D" w14:textId="594CB452" w:rsidR="008B68E5" w:rsidRPr="008B68E5" w:rsidRDefault="008B68E5">
      <w:pPr>
        <w:numPr>
          <w:ilvl w:val="0"/>
          <w:numId w:val="38"/>
        </w:numPr>
        <w:rPr>
          <w:ins w:id="3408" w:author="DAO NAM LY" w:date="2019-07-05T21:11:00Z"/>
          <w:sz w:val="28"/>
          <w:szCs w:val="28"/>
          <w:rPrChange w:id="3409" w:author="DAO NAM LY" w:date="2019-07-05T21:19:00Z">
            <w:rPr>
              <w:ins w:id="3410" w:author="DAO NAM LY" w:date="2019-07-05T21:11:00Z"/>
            </w:rPr>
          </w:rPrChange>
        </w:rPr>
        <w:pPrChange w:id="3411" w:author="DAO NAM LY" w:date="2019-07-05T21:19:00Z">
          <w:pPr>
            <w:pStyle w:val="ListParagraph"/>
            <w:numPr>
              <w:numId w:val="11"/>
            </w:numPr>
            <w:ind w:left="1080" w:hanging="360"/>
          </w:pPr>
        </w:pPrChange>
      </w:pPr>
      <w:ins w:id="3412" w:author="DAO NAM LY" w:date="2019-07-05T21:19:00Z">
        <w:r w:rsidRPr="008B68E5">
          <w:rPr>
            <w:sz w:val="28"/>
            <w:szCs w:val="28"/>
            <w:rPrChange w:id="3413" w:author="DAO NAM LY" w:date="2019-07-05T21:19:00Z">
              <w:rPr>
                <w:sz w:val="32"/>
                <w:szCs w:val="32"/>
              </w:rPr>
            </w:rPrChange>
          </w:rPr>
          <w:t>Bước 9: kết thúc.</w:t>
        </w:r>
      </w:ins>
    </w:p>
    <w:p w14:paraId="7974C90E" w14:textId="6EAE8168" w:rsidR="009A5936" w:rsidRDefault="009A5936" w:rsidP="009A5936">
      <w:pPr>
        <w:pStyle w:val="ListParagraph"/>
        <w:numPr>
          <w:ilvl w:val="0"/>
          <w:numId w:val="11"/>
        </w:numPr>
        <w:rPr>
          <w:ins w:id="3414" w:author="DAO NAM LY" w:date="2019-07-05T21:19:00Z"/>
          <w:sz w:val="32"/>
          <w:szCs w:val="32"/>
        </w:rPr>
      </w:pPr>
      <w:ins w:id="3415" w:author="DAO NAM LY" w:date="2019-07-05T21:11:00Z">
        <w:r>
          <w:rPr>
            <w:sz w:val="32"/>
            <w:szCs w:val="32"/>
          </w:rPr>
          <w:lastRenderedPageBreak/>
          <w:t xml:space="preserve">Xóa </w:t>
        </w:r>
      </w:ins>
      <w:ins w:id="3416" w:author="DAO NAM LY" w:date="2019-07-05T21:16:00Z">
        <w:r>
          <w:rPr>
            <w:sz w:val="32"/>
            <w:szCs w:val="32"/>
          </w:rPr>
          <w:t>thuốc</w:t>
        </w:r>
      </w:ins>
    </w:p>
    <w:p w14:paraId="37A767E5" w14:textId="3A673DCA" w:rsidR="008B68E5" w:rsidRDefault="008B68E5" w:rsidP="008B68E5">
      <w:pPr>
        <w:rPr>
          <w:ins w:id="3417" w:author="DAO NAM LY" w:date="2019-07-05T21:20:00Z"/>
          <w:sz w:val="32"/>
          <w:szCs w:val="32"/>
        </w:rPr>
      </w:pPr>
      <w:ins w:id="3418" w:author="DAO NAM LY" w:date="2019-07-05T21:20:00Z">
        <w:r>
          <w:rPr>
            <w:noProof/>
            <w:sz w:val="32"/>
            <w:szCs w:val="32"/>
          </w:rPr>
          <w:drawing>
            <wp:inline distT="0" distB="0" distL="0" distR="0" wp14:anchorId="6A5587C0" wp14:editId="1A8D50F3">
              <wp:extent cx="6438900" cy="4554009"/>
              <wp:effectExtent l="0" t="0" r="0" b="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_p03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45571" cy="4558727"/>
                      </a:xfrm>
                      <a:prstGeom prst="rect">
                        <a:avLst/>
                      </a:prstGeom>
                    </pic:spPr>
                  </pic:pic>
                </a:graphicData>
              </a:graphic>
            </wp:inline>
          </w:drawing>
        </w:r>
      </w:ins>
    </w:p>
    <w:p w14:paraId="6202A604" w14:textId="77777777" w:rsidR="008B68E5" w:rsidRPr="008B68E5" w:rsidRDefault="008B68E5" w:rsidP="008B68E5">
      <w:pPr>
        <w:numPr>
          <w:ilvl w:val="0"/>
          <w:numId w:val="39"/>
        </w:numPr>
        <w:rPr>
          <w:ins w:id="3419" w:author="DAO NAM LY" w:date="2019-07-05T21:20:00Z"/>
          <w:sz w:val="28"/>
          <w:szCs w:val="28"/>
          <w:rPrChange w:id="3420" w:author="DAO NAM LY" w:date="2019-07-05T21:20:00Z">
            <w:rPr>
              <w:ins w:id="3421" w:author="DAO NAM LY" w:date="2019-07-05T21:20:00Z"/>
              <w:sz w:val="32"/>
              <w:szCs w:val="32"/>
            </w:rPr>
          </w:rPrChange>
        </w:rPr>
      </w:pPr>
      <w:ins w:id="3422" w:author="DAO NAM LY" w:date="2019-07-05T21:20:00Z">
        <w:r w:rsidRPr="008B68E5">
          <w:rPr>
            <w:sz w:val="28"/>
            <w:szCs w:val="28"/>
            <w:rPrChange w:id="3423" w:author="DAO NAM LY" w:date="2019-07-05T21:20:00Z">
              <w:rPr>
                <w:sz w:val="32"/>
                <w:szCs w:val="32"/>
              </w:rPr>
            </w:rPrChange>
          </w:rPr>
          <w:t>Bước 1: kết nối dữ liệu</w:t>
        </w:r>
      </w:ins>
    </w:p>
    <w:p w14:paraId="1AA7CC62" w14:textId="77777777" w:rsidR="008B68E5" w:rsidRPr="008B68E5" w:rsidRDefault="008B68E5" w:rsidP="008B68E5">
      <w:pPr>
        <w:numPr>
          <w:ilvl w:val="0"/>
          <w:numId w:val="39"/>
        </w:numPr>
        <w:rPr>
          <w:ins w:id="3424" w:author="DAO NAM LY" w:date="2019-07-05T21:20:00Z"/>
          <w:sz w:val="28"/>
          <w:szCs w:val="28"/>
          <w:rPrChange w:id="3425" w:author="DAO NAM LY" w:date="2019-07-05T21:20:00Z">
            <w:rPr>
              <w:ins w:id="3426" w:author="DAO NAM LY" w:date="2019-07-05T21:20:00Z"/>
              <w:sz w:val="32"/>
              <w:szCs w:val="32"/>
            </w:rPr>
          </w:rPrChange>
        </w:rPr>
      </w:pPr>
      <w:ins w:id="3427" w:author="DAO NAM LY" w:date="2019-07-05T21:20:00Z">
        <w:r w:rsidRPr="008B68E5">
          <w:rPr>
            <w:sz w:val="28"/>
            <w:szCs w:val="28"/>
            <w:rPrChange w:id="3428" w:author="DAO NAM LY" w:date="2019-07-05T21:20:00Z">
              <w:rPr>
                <w:sz w:val="32"/>
                <w:szCs w:val="32"/>
              </w:rPr>
            </w:rPrChange>
          </w:rPr>
          <w:t>Bước 2: nhận D1 từ người dùng</w:t>
        </w:r>
      </w:ins>
    </w:p>
    <w:p w14:paraId="325898C7" w14:textId="77777777" w:rsidR="008B68E5" w:rsidRPr="008B68E5" w:rsidRDefault="008B68E5" w:rsidP="008B68E5">
      <w:pPr>
        <w:numPr>
          <w:ilvl w:val="0"/>
          <w:numId w:val="39"/>
        </w:numPr>
        <w:rPr>
          <w:ins w:id="3429" w:author="DAO NAM LY" w:date="2019-07-05T21:20:00Z"/>
          <w:sz w:val="28"/>
          <w:szCs w:val="28"/>
          <w:rPrChange w:id="3430" w:author="DAO NAM LY" w:date="2019-07-05T21:20:00Z">
            <w:rPr>
              <w:ins w:id="3431" w:author="DAO NAM LY" w:date="2019-07-05T21:20:00Z"/>
              <w:sz w:val="32"/>
              <w:szCs w:val="32"/>
            </w:rPr>
          </w:rPrChange>
        </w:rPr>
      </w:pPr>
      <w:ins w:id="3432" w:author="DAO NAM LY" w:date="2019-07-05T21:20:00Z">
        <w:r w:rsidRPr="008B68E5">
          <w:rPr>
            <w:sz w:val="28"/>
            <w:szCs w:val="28"/>
            <w:rPrChange w:id="3433" w:author="DAO NAM LY" w:date="2019-07-05T21:20:00Z">
              <w:rPr>
                <w:sz w:val="32"/>
                <w:szCs w:val="32"/>
              </w:rPr>
            </w:rPrChange>
          </w:rPr>
          <w:t>Bước 3: lưu D4 xuống bộ nhớ phụ</w:t>
        </w:r>
      </w:ins>
    </w:p>
    <w:p w14:paraId="0BE9E795" w14:textId="77777777" w:rsidR="008B68E5" w:rsidRPr="008B68E5" w:rsidRDefault="008B68E5" w:rsidP="008B68E5">
      <w:pPr>
        <w:numPr>
          <w:ilvl w:val="0"/>
          <w:numId w:val="39"/>
        </w:numPr>
        <w:rPr>
          <w:ins w:id="3434" w:author="DAO NAM LY" w:date="2019-07-05T21:20:00Z"/>
          <w:sz w:val="28"/>
          <w:szCs w:val="28"/>
          <w:rPrChange w:id="3435" w:author="DAO NAM LY" w:date="2019-07-05T21:20:00Z">
            <w:rPr>
              <w:ins w:id="3436" w:author="DAO NAM LY" w:date="2019-07-05T21:20:00Z"/>
              <w:sz w:val="32"/>
              <w:szCs w:val="32"/>
            </w:rPr>
          </w:rPrChange>
        </w:rPr>
      </w:pPr>
      <w:ins w:id="3437" w:author="DAO NAM LY" w:date="2019-07-05T21:20:00Z">
        <w:r w:rsidRPr="008B68E5">
          <w:rPr>
            <w:sz w:val="28"/>
            <w:szCs w:val="28"/>
            <w:rPrChange w:id="3438" w:author="DAO NAM LY" w:date="2019-07-05T21:20:00Z">
              <w:rPr>
                <w:sz w:val="32"/>
                <w:szCs w:val="32"/>
              </w:rPr>
            </w:rPrChange>
          </w:rPr>
          <w:t>B</w:t>
        </w:r>
        <w:r w:rsidRPr="008B68E5">
          <w:rPr>
            <w:sz w:val="28"/>
            <w:szCs w:val="28"/>
            <w:lang w:val="vi-VN"/>
            <w:rPrChange w:id="3439" w:author="DAO NAM LY" w:date="2019-07-05T21:20:00Z">
              <w:rPr>
                <w:sz w:val="32"/>
                <w:szCs w:val="32"/>
                <w:lang w:val="vi-VN"/>
              </w:rPr>
            </w:rPrChange>
          </w:rPr>
          <w:t>ư</w:t>
        </w:r>
        <w:r w:rsidRPr="008B68E5">
          <w:rPr>
            <w:sz w:val="28"/>
            <w:szCs w:val="28"/>
            <w:rPrChange w:id="3440" w:author="DAO NAM LY" w:date="2019-07-05T21:20:00Z">
              <w:rPr>
                <w:sz w:val="32"/>
                <w:szCs w:val="32"/>
              </w:rPr>
            </w:rPrChange>
          </w:rPr>
          <w:t>ớc 4: Kết quả xóa</w:t>
        </w:r>
      </w:ins>
    </w:p>
    <w:p w14:paraId="2765F814" w14:textId="77777777" w:rsidR="008B68E5" w:rsidRPr="008B68E5" w:rsidRDefault="008B68E5" w:rsidP="008B68E5">
      <w:pPr>
        <w:numPr>
          <w:ilvl w:val="0"/>
          <w:numId w:val="39"/>
        </w:numPr>
        <w:rPr>
          <w:ins w:id="3441" w:author="DAO NAM LY" w:date="2019-07-05T21:20:00Z"/>
          <w:sz w:val="28"/>
          <w:szCs w:val="28"/>
          <w:rPrChange w:id="3442" w:author="DAO NAM LY" w:date="2019-07-05T21:20:00Z">
            <w:rPr>
              <w:ins w:id="3443" w:author="DAO NAM LY" w:date="2019-07-05T21:20:00Z"/>
              <w:sz w:val="32"/>
              <w:szCs w:val="32"/>
            </w:rPr>
          </w:rPrChange>
        </w:rPr>
      </w:pPr>
      <w:ins w:id="3444" w:author="DAO NAM LY" w:date="2019-07-05T21:20:00Z">
        <w:r w:rsidRPr="008B68E5">
          <w:rPr>
            <w:sz w:val="28"/>
            <w:szCs w:val="28"/>
            <w:rPrChange w:id="3445" w:author="DAO NAM LY" w:date="2019-07-05T21:20:00Z">
              <w:rPr>
                <w:sz w:val="32"/>
                <w:szCs w:val="32"/>
              </w:rPr>
            </w:rPrChange>
          </w:rPr>
          <w:t>Bước 5: đóng kết nối dữ liệu</w:t>
        </w:r>
      </w:ins>
    </w:p>
    <w:p w14:paraId="0DEACC8B" w14:textId="77777777" w:rsidR="008B68E5" w:rsidRPr="008B68E5" w:rsidRDefault="008B68E5" w:rsidP="008B68E5">
      <w:pPr>
        <w:numPr>
          <w:ilvl w:val="0"/>
          <w:numId w:val="39"/>
        </w:numPr>
        <w:rPr>
          <w:ins w:id="3446" w:author="DAO NAM LY" w:date="2019-07-05T21:20:00Z"/>
          <w:sz w:val="32"/>
          <w:szCs w:val="32"/>
        </w:rPr>
      </w:pPr>
      <w:ins w:id="3447" w:author="DAO NAM LY" w:date="2019-07-05T21:20:00Z">
        <w:r w:rsidRPr="008B68E5">
          <w:rPr>
            <w:sz w:val="28"/>
            <w:szCs w:val="28"/>
            <w:rPrChange w:id="3448" w:author="DAO NAM LY" w:date="2019-07-05T21:20:00Z">
              <w:rPr>
                <w:sz w:val="32"/>
                <w:szCs w:val="32"/>
              </w:rPr>
            </w:rPrChange>
          </w:rPr>
          <w:t>Bước 6: kết thúc.</w:t>
        </w:r>
      </w:ins>
    </w:p>
    <w:p w14:paraId="25BA3B1C" w14:textId="15114680" w:rsidR="008B68E5" w:rsidRDefault="008B68E5" w:rsidP="008B68E5">
      <w:pPr>
        <w:rPr>
          <w:ins w:id="3449" w:author="DAO NAM LY" w:date="2019-07-05T21:20:00Z"/>
          <w:sz w:val="32"/>
          <w:szCs w:val="32"/>
        </w:rPr>
      </w:pPr>
    </w:p>
    <w:p w14:paraId="52CA4F60" w14:textId="3653FC87" w:rsidR="008B68E5" w:rsidRDefault="008B68E5" w:rsidP="008B68E5">
      <w:pPr>
        <w:rPr>
          <w:ins w:id="3450" w:author="DAO NAM LY" w:date="2019-07-05T21:20:00Z"/>
          <w:sz w:val="32"/>
          <w:szCs w:val="32"/>
        </w:rPr>
      </w:pPr>
    </w:p>
    <w:p w14:paraId="4F0B9B09" w14:textId="77777777" w:rsidR="008B68E5" w:rsidRPr="008B68E5" w:rsidRDefault="008B68E5">
      <w:pPr>
        <w:rPr>
          <w:ins w:id="3451" w:author="DAO NAM LY" w:date="2019-07-05T21:11:00Z"/>
          <w:sz w:val="32"/>
          <w:szCs w:val="32"/>
          <w:rPrChange w:id="3452" w:author="DAO NAM LY" w:date="2019-07-05T21:19:00Z">
            <w:rPr>
              <w:ins w:id="3453" w:author="DAO NAM LY" w:date="2019-07-05T21:11:00Z"/>
            </w:rPr>
          </w:rPrChange>
        </w:rPr>
        <w:pPrChange w:id="3454" w:author="DAO NAM LY" w:date="2019-07-05T21:19:00Z">
          <w:pPr>
            <w:pStyle w:val="ListParagraph"/>
            <w:numPr>
              <w:numId w:val="11"/>
            </w:numPr>
            <w:ind w:left="1080" w:hanging="360"/>
          </w:pPr>
        </w:pPrChange>
      </w:pPr>
    </w:p>
    <w:p w14:paraId="29FB5D44" w14:textId="0B4799DD" w:rsidR="009A5936" w:rsidRDefault="009A5936" w:rsidP="009A5936">
      <w:pPr>
        <w:pStyle w:val="ListParagraph"/>
        <w:numPr>
          <w:ilvl w:val="0"/>
          <w:numId w:val="11"/>
        </w:numPr>
        <w:rPr>
          <w:ins w:id="3455" w:author="DAO NAM LY" w:date="2019-07-05T21:20:00Z"/>
          <w:sz w:val="32"/>
          <w:szCs w:val="32"/>
        </w:rPr>
      </w:pPr>
      <w:ins w:id="3456" w:author="DAO NAM LY" w:date="2019-07-05T21:11:00Z">
        <w:r>
          <w:rPr>
            <w:sz w:val="32"/>
            <w:szCs w:val="32"/>
          </w:rPr>
          <w:lastRenderedPageBreak/>
          <w:t>Kê toa</w:t>
        </w:r>
      </w:ins>
    </w:p>
    <w:p w14:paraId="54E674D9" w14:textId="5598D377" w:rsidR="008B68E5" w:rsidRDefault="008B68E5" w:rsidP="008B68E5">
      <w:pPr>
        <w:rPr>
          <w:ins w:id="3457" w:author="DAO NAM LY" w:date="2019-07-05T21:21:00Z"/>
          <w:sz w:val="32"/>
          <w:szCs w:val="32"/>
        </w:rPr>
      </w:pPr>
      <w:ins w:id="3458" w:author="DAO NAM LY" w:date="2019-07-05T21:20:00Z">
        <w:r>
          <w:rPr>
            <w:noProof/>
            <w:sz w:val="32"/>
            <w:szCs w:val="32"/>
          </w:rPr>
          <w:drawing>
            <wp:inline distT="0" distB="0" distL="0" distR="0" wp14:anchorId="74A9AF0D" wp14:editId="590CA813">
              <wp:extent cx="6561303" cy="4640580"/>
              <wp:effectExtent l="0" t="0" r="0" b="7620"/>
              <wp:docPr id="74" name="Hình ảnh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fd_p03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4992" cy="4643189"/>
                      </a:xfrm>
                      <a:prstGeom prst="rect">
                        <a:avLst/>
                      </a:prstGeom>
                    </pic:spPr>
                  </pic:pic>
                </a:graphicData>
              </a:graphic>
            </wp:inline>
          </w:drawing>
        </w:r>
      </w:ins>
    </w:p>
    <w:p w14:paraId="6566D9B0" w14:textId="77777777" w:rsidR="008B68E5" w:rsidRPr="008B68E5" w:rsidRDefault="008B68E5" w:rsidP="008B68E5">
      <w:pPr>
        <w:numPr>
          <w:ilvl w:val="0"/>
          <w:numId w:val="40"/>
        </w:numPr>
        <w:rPr>
          <w:ins w:id="3459" w:author="DAO NAM LY" w:date="2019-07-05T21:21:00Z"/>
          <w:sz w:val="28"/>
          <w:szCs w:val="28"/>
          <w:rPrChange w:id="3460" w:author="DAO NAM LY" w:date="2019-07-05T21:21:00Z">
            <w:rPr>
              <w:ins w:id="3461" w:author="DAO NAM LY" w:date="2019-07-05T21:21:00Z"/>
              <w:sz w:val="32"/>
              <w:szCs w:val="32"/>
            </w:rPr>
          </w:rPrChange>
        </w:rPr>
      </w:pPr>
      <w:ins w:id="3462" w:author="DAO NAM LY" w:date="2019-07-05T21:21:00Z">
        <w:r w:rsidRPr="008B68E5">
          <w:rPr>
            <w:sz w:val="28"/>
            <w:szCs w:val="28"/>
            <w:rPrChange w:id="3463" w:author="DAO NAM LY" w:date="2019-07-05T21:21:00Z">
              <w:rPr>
                <w:sz w:val="32"/>
                <w:szCs w:val="32"/>
              </w:rPr>
            </w:rPrChange>
          </w:rPr>
          <w:t>Bước 1: kết nối dữ liệu</w:t>
        </w:r>
      </w:ins>
    </w:p>
    <w:p w14:paraId="35BA31FE" w14:textId="77777777" w:rsidR="008B68E5" w:rsidRPr="008B68E5" w:rsidRDefault="008B68E5" w:rsidP="008B68E5">
      <w:pPr>
        <w:numPr>
          <w:ilvl w:val="0"/>
          <w:numId w:val="40"/>
        </w:numPr>
        <w:rPr>
          <w:ins w:id="3464" w:author="DAO NAM LY" w:date="2019-07-05T21:21:00Z"/>
          <w:sz w:val="28"/>
          <w:szCs w:val="28"/>
          <w:rPrChange w:id="3465" w:author="DAO NAM LY" w:date="2019-07-05T21:21:00Z">
            <w:rPr>
              <w:ins w:id="3466" w:author="DAO NAM LY" w:date="2019-07-05T21:21:00Z"/>
              <w:sz w:val="32"/>
              <w:szCs w:val="32"/>
            </w:rPr>
          </w:rPrChange>
        </w:rPr>
      </w:pPr>
      <w:ins w:id="3467" w:author="DAO NAM LY" w:date="2019-07-05T21:21:00Z">
        <w:r w:rsidRPr="008B68E5">
          <w:rPr>
            <w:sz w:val="28"/>
            <w:szCs w:val="28"/>
            <w:rPrChange w:id="3468" w:author="DAO NAM LY" w:date="2019-07-05T21:21:00Z">
              <w:rPr>
                <w:sz w:val="32"/>
                <w:szCs w:val="32"/>
              </w:rPr>
            </w:rPrChange>
          </w:rPr>
          <w:t>Bước 2: đọc D3 từ bộ nhớ phụ</w:t>
        </w:r>
      </w:ins>
    </w:p>
    <w:p w14:paraId="431CBD2F" w14:textId="77777777" w:rsidR="008B68E5" w:rsidRPr="008B68E5" w:rsidRDefault="008B68E5" w:rsidP="008B68E5">
      <w:pPr>
        <w:numPr>
          <w:ilvl w:val="0"/>
          <w:numId w:val="40"/>
        </w:numPr>
        <w:rPr>
          <w:ins w:id="3469" w:author="DAO NAM LY" w:date="2019-07-05T21:21:00Z"/>
          <w:sz w:val="28"/>
          <w:szCs w:val="28"/>
          <w:rPrChange w:id="3470" w:author="DAO NAM LY" w:date="2019-07-05T21:21:00Z">
            <w:rPr>
              <w:ins w:id="3471" w:author="DAO NAM LY" w:date="2019-07-05T21:21:00Z"/>
              <w:sz w:val="32"/>
              <w:szCs w:val="32"/>
            </w:rPr>
          </w:rPrChange>
        </w:rPr>
      </w:pPr>
      <w:ins w:id="3472" w:author="DAO NAM LY" w:date="2019-07-05T21:21:00Z">
        <w:r w:rsidRPr="008B68E5">
          <w:rPr>
            <w:sz w:val="28"/>
            <w:szCs w:val="28"/>
            <w:rPrChange w:id="3473" w:author="DAO NAM LY" w:date="2019-07-05T21:21:00Z">
              <w:rPr>
                <w:sz w:val="32"/>
                <w:szCs w:val="32"/>
              </w:rPr>
            </w:rPrChange>
          </w:rPr>
          <w:t>Bước 3: nhận D1 từ người dùng</w:t>
        </w:r>
      </w:ins>
    </w:p>
    <w:p w14:paraId="40927ABB" w14:textId="77777777" w:rsidR="008B68E5" w:rsidRPr="008B68E5" w:rsidRDefault="008B68E5" w:rsidP="008B68E5">
      <w:pPr>
        <w:numPr>
          <w:ilvl w:val="0"/>
          <w:numId w:val="40"/>
        </w:numPr>
        <w:rPr>
          <w:ins w:id="3474" w:author="DAO NAM LY" w:date="2019-07-05T21:21:00Z"/>
          <w:sz w:val="28"/>
          <w:szCs w:val="28"/>
          <w:rPrChange w:id="3475" w:author="DAO NAM LY" w:date="2019-07-05T21:21:00Z">
            <w:rPr>
              <w:ins w:id="3476" w:author="DAO NAM LY" w:date="2019-07-05T21:21:00Z"/>
              <w:sz w:val="32"/>
              <w:szCs w:val="32"/>
            </w:rPr>
          </w:rPrChange>
        </w:rPr>
      </w:pPr>
      <w:ins w:id="3477" w:author="DAO NAM LY" w:date="2019-07-05T21:21:00Z">
        <w:r w:rsidRPr="008B68E5">
          <w:rPr>
            <w:sz w:val="28"/>
            <w:szCs w:val="28"/>
            <w:rPrChange w:id="3478" w:author="DAO NAM LY" w:date="2019-07-05T21:21:00Z">
              <w:rPr>
                <w:sz w:val="32"/>
                <w:szCs w:val="32"/>
              </w:rPr>
            </w:rPrChange>
          </w:rPr>
          <w:t>B</w:t>
        </w:r>
        <w:r w:rsidRPr="008B68E5">
          <w:rPr>
            <w:sz w:val="28"/>
            <w:szCs w:val="28"/>
            <w:lang w:val="vi-VN"/>
            <w:rPrChange w:id="3479" w:author="DAO NAM LY" w:date="2019-07-05T21:21:00Z">
              <w:rPr>
                <w:sz w:val="32"/>
                <w:szCs w:val="32"/>
                <w:lang w:val="vi-VN"/>
              </w:rPr>
            </w:rPrChange>
          </w:rPr>
          <w:t>ư</w:t>
        </w:r>
        <w:r w:rsidRPr="008B68E5">
          <w:rPr>
            <w:sz w:val="28"/>
            <w:szCs w:val="28"/>
            <w:rPrChange w:id="3480" w:author="DAO NAM LY" w:date="2019-07-05T21:21:00Z">
              <w:rPr>
                <w:sz w:val="32"/>
                <w:szCs w:val="32"/>
              </w:rPr>
            </w:rPrChange>
          </w:rPr>
          <w:t>ớc 4: kiểm tra dữ liệu D1 ng</w:t>
        </w:r>
        <w:r w:rsidRPr="008B68E5">
          <w:rPr>
            <w:sz w:val="28"/>
            <w:szCs w:val="28"/>
            <w:lang w:val="vi-VN"/>
            <w:rPrChange w:id="3481" w:author="DAO NAM LY" w:date="2019-07-05T21:21:00Z">
              <w:rPr>
                <w:sz w:val="32"/>
                <w:szCs w:val="32"/>
                <w:lang w:val="vi-VN"/>
              </w:rPr>
            </w:rPrChange>
          </w:rPr>
          <w:t>ư</w:t>
        </w:r>
        <w:r w:rsidRPr="008B68E5">
          <w:rPr>
            <w:sz w:val="28"/>
            <w:szCs w:val="28"/>
            <w:rPrChange w:id="3482" w:author="DAO NAM LY" w:date="2019-07-05T21:21:00Z">
              <w:rPr>
                <w:sz w:val="32"/>
                <w:szCs w:val="32"/>
              </w:rPr>
            </w:rPrChange>
          </w:rPr>
          <w:t>ời dùng nhập vào.</w:t>
        </w:r>
      </w:ins>
    </w:p>
    <w:p w14:paraId="4E7B3CC9" w14:textId="77777777" w:rsidR="008B68E5" w:rsidRPr="008B68E5" w:rsidRDefault="008B68E5" w:rsidP="008B68E5">
      <w:pPr>
        <w:numPr>
          <w:ilvl w:val="0"/>
          <w:numId w:val="40"/>
        </w:numPr>
        <w:rPr>
          <w:ins w:id="3483" w:author="DAO NAM LY" w:date="2019-07-05T21:21:00Z"/>
          <w:sz w:val="28"/>
          <w:szCs w:val="28"/>
          <w:rPrChange w:id="3484" w:author="DAO NAM LY" w:date="2019-07-05T21:21:00Z">
            <w:rPr>
              <w:ins w:id="3485" w:author="DAO NAM LY" w:date="2019-07-05T21:21:00Z"/>
              <w:sz w:val="32"/>
              <w:szCs w:val="32"/>
            </w:rPr>
          </w:rPrChange>
        </w:rPr>
      </w:pPr>
      <w:ins w:id="3486" w:author="DAO NAM LY" w:date="2019-07-05T21:21:00Z">
        <w:r w:rsidRPr="008B68E5">
          <w:rPr>
            <w:sz w:val="28"/>
            <w:szCs w:val="28"/>
            <w:rPrChange w:id="3487" w:author="DAO NAM LY" w:date="2019-07-05T21:21:00Z">
              <w:rPr>
                <w:sz w:val="32"/>
                <w:szCs w:val="32"/>
              </w:rPr>
            </w:rPrChange>
          </w:rPr>
          <w:t>B</w:t>
        </w:r>
        <w:r w:rsidRPr="008B68E5">
          <w:rPr>
            <w:sz w:val="28"/>
            <w:szCs w:val="28"/>
            <w:lang w:val="vi-VN"/>
            <w:rPrChange w:id="3488" w:author="DAO NAM LY" w:date="2019-07-05T21:21:00Z">
              <w:rPr>
                <w:sz w:val="32"/>
                <w:szCs w:val="32"/>
                <w:lang w:val="vi-VN"/>
              </w:rPr>
            </w:rPrChange>
          </w:rPr>
          <w:t>ư</w:t>
        </w:r>
        <w:r w:rsidRPr="008B68E5">
          <w:rPr>
            <w:sz w:val="28"/>
            <w:szCs w:val="28"/>
            <w:rPrChange w:id="3489" w:author="DAO NAM LY" w:date="2019-07-05T21:21:00Z">
              <w:rPr>
                <w:sz w:val="32"/>
                <w:szCs w:val="32"/>
              </w:rPr>
            </w:rPrChange>
          </w:rPr>
          <w:t>ớc 5: nếu không thỏa thì báo lỗi và mời ng</w:t>
        </w:r>
        <w:r w:rsidRPr="008B68E5">
          <w:rPr>
            <w:sz w:val="28"/>
            <w:szCs w:val="28"/>
            <w:lang w:val="vi-VN"/>
            <w:rPrChange w:id="3490" w:author="DAO NAM LY" w:date="2019-07-05T21:21:00Z">
              <w:rPr>
                <w:sz w:val="32"/>
                <w:szCs w:val="32"/>
                <w:lang w:val="vi-VN"/>
              </w:rPr>
            </w:rPrChange>
          </w:rPr>
          <w:t>ư</w:t>
        </w:r>
        <w:r w:rsidRPr="008B68E5">
          <w:rPr>
            <w:sz w:val="28"/>
            <w:szCs w:val="28"/>
            <w:rPrChange w:id="3491" w:author="DAO NAM LY" w:date="2019-07-05T21:21:00Z">
              <w:rPr>
                <w:sz w:val="32"/>
                <w:szCs w:val="32"/>
              </w:rPr>
            </w:rPrChange>
          </w:rPr>
          <w:t>ời dùng nhập lại.</w:t>
        </w:r>
      </w:ins>
    </w:p>
    <w:p w14:paraId="68D7D797" w14:textId="77777777" w:rsidR="008B68E5" w:rsidRPr="008B68E5" w:rsidRDefault="008B68E5" w:rsidP="008B68E5">
      <w:pPr>
        <w:numPr>
          <w:ilvl w:val="0"/>
          <w:numId w:val="40"/>
        </w:numPr>
        <w:rPr>
          <w:ins w:id="3492" w:author="DAO NAM LY" w:date="2019-07-05T21:21:00Z"/>
          <w:sz w:val="28"/>
          <w:szCs w:val="28"/>
          <w:rPrChange w:id="3493" w:author="DAO NAM LY" w:date="2019-07-05T21:21:00Z">
            <w:rPr>
              <w:ins w:id="3494" w:author="DAO NAM LY" w:date="2019-07-05T21:21:00Z"/>
              <w:sz w:val="32"/>
              <w:szCs w:val="32"/>
            </w:rPr>
          </w:rPrChange>
        </w:rPr>
      </w:pPr>
      <w:ins w:id="3495" w:author="DAO NAM LY" w:date="2019-07-05T21:21:00Z">
        <w:r w:rsidRPr="008B68E5">
          <w:rPr>
            <w:sz w:val="28"/>
            <w:szCs w:val="28"/>
            <w:rPrChange w:id="3496" w:author="DAO NAM LY" w:date="2019-07-05T21:21:00Z">
              <w:rPr>
                <w:sz w:val="32"/>
                <w:szCs w:val="32"/>
              </w:rPr>
            </w:rPrChange>
          </w:rPr>
          <w:t>Bước 6: lưu D4 xuống bộ nhớ phụ</w:t>
        </w:r>
      </w:ins>
    </w:p>
    <w:p w14:paraId="3B769D43" w14:textId="77777777" w:rsidR="008B68E5" w:rsidRPr="008B68E5" w:rsidRDefault="008B68E5" w:rsidP="008B68E5">
      <w:pPr>
        <w:numPr>
          <w:ilvl w:val="0"/>
          <w:numId w:val="40"/>
        </w:numPr>
        <w:rPr>
          <w:ins w:id="3497" w:author="DAO NAM LY" w:date="2019-07-05T21:21:00Z"/>
          <w:sz w:val="28"/>
          <w:szCs w:val="28"/>
          <w:rPrChange w:id="3498" w:author="DAO NAM LY" w:date="2019-07-05T21:21:00Z">
            <w:rPr>
              <w:ins w:id="3499" w:author="DAO NAM LY" w:date="2019-07-05T21:21:00Z"/>
              <w:sz w:val="32"/>
              <w:szCs w:val="32"/>
            </w:rPr>
          </w:rPrChange>
        </w:rPr>
      </w:pPr>
      <w:ins w:id="3500" w:author="DAO NAM LY" w:date="2019-07-05T21:21:00Z">
        <w:r w:rsidRPr="008B68E5">
          <w:rPr>
            <w:sz w:val="28"/>
            <w:szCs w:val="28"/>
            <w:rPrChange w:id="3501" w:author="DAO NAM LY" w:date="2019-07-05T21:21:00Z">
              <w:rPr>
                <w:sz w:val="32"/>
                <w:szCs w:val="32"/>
              </w:rPr>
            </w:rPrChange>
          </w:rPr>
          <w:t>B</w:t>
        </w:r>
        <w:r w:rsidRPr="008B68E5">
          <w:rPr>
            <w:sz w:val="28"/>
            <w:szCs w:val="28"/>
            <w:lang w:val="vi-VN"/>
            <w:rPrChange w:id="3502" w:author="DAO NAM LY" w:date="2019-07-05T21:21:00Z">
              <w:rPr>
                <w:sz w:val="32"/>
                <w:szCs w:val="32"/>
                <w:lang w:val="vi-VN"/>
              </w:rPr>
            </w:rPrChange>
          </w:rPr>
          <w:t>ư</w:t>
        </w:r>
        <w:r w:rsidRPr="008B68E5">
          <w:rPr>
            <w:sz w:val="28"/>
            <w:szCs w:val="28"/>
            <w:rPrChange w:id="3503" w:author="DAO NAM LY" w:date="2019-07-05T21:21:00Z">
              <w:rPr>
                <w:sz w:val="32"/>
                <w:szCs w:val="32"/>
              </w:rPr>
            </w:rPrChange>
          </w:rPr>
          <w:t>ớc 7: kết quả kê thuốc</w:t>
        </w:r>
      </w:ins>
    </w:p>
    <w:p w14:paraId="507BF246" w14:textId="77777777" w:rsidR="008B68E5" w:rsidRPr="008B68E5" w:rsidRDefault="008B68E5" w:rsidP="008B68E5">
      <w:pPr>
        <w:numPr>
          <w:ilvl w:val="0"/>
          <w:numId w:val="40"/>
        </w:numPr>
        <w:rPr>
          <w:ins w:id="3504" w:author="DAO NAM LY" w:date="2019-07-05T21:21:00Z"/>
          <w:sz w:val="28"/>
          <w:szCs w:val="28"/>
          <w:rPrChange w:id="3505" w:author="DAO NAM LY" w:date="2019-07-05T21:21:00Z">
            <w:rPr>
              <w:ins w:id="3506" w:author="DAO NAM LY" w:date="2019-07-05T21:21:00Z"/>
              <w:sz w:val="32"/>
              <w:szCs w:val="32"/>
            </w:rPr>
          </w:rPrChange>
        </w:rPr>
      </w:pPr>
      <w:ins w:id="3507" w:author="DAO NAM LY" w:date="2019-07-05T21:21:00Z">
        <w:r w:rsidRPr="008B68E5">
          <w:rPr>
            <w:sz w:val="28"/>
            <w:szCs w:val="28"/>
            <w:rPrChange w:id="3508" w:author="DAO NAM LY" w:date="2019-07-05T21:21:00Z">
              <w:rPr>
                <w:sz w:val="32"/>
                <w:szCs w:val="32"/>
              </w:rPr>
            </w:rPrChange>
          </w:rPr>
          <w:t>Bước 8: đóng kết nối dữ liệu</w:t>
        </w:r>
      </w:ins>
    </w:p>
    <w:p w14:paraId="3E0A4697" w14:textId="77777777" w:rsidR="008B68E5" w:rsidRPr="008B68E5" w:rsidRDefault="008B68E5" w:rsidP="008B68E5">
      <w:pPr>
        <w:numPr>
          <w:ilvl w:val="0"/>
          <w:numId w:val="40"/>
        </w:numPr>
        <w:rPr>
          <w:ins w:id="3509" w:author="DAO NAM LY" w:date="2019-07-05T21:21:00Z"/>
          <w:sz w:val="28"/>
          <w:szCs w:val="28"/>
          <w:rPrChange w:id="3510" w:author="DAO NAM LY" w:date="2019-07-05T21:21:00Z">
            <w:rPr>
              <w:ins w:id="3511" w:author="DAO NAM LY" w:date="2019-07-05T21:21:00Z"/>
              <w:sz w:val="32"/>
              <w:szCs w:val="32"/>
            </w:rPr>
          </w:rPrChange>
        </w:rPr>
      </w:pPr>
      <w:ins w:id="3512" w:author="DAO NAM LY" w:date="2019-07-05T21:21:00Z">
        <w:r w:rsidRPr="008B68E5">
          <w:rPr>
            <w:sz w:val="28"/>
            <w:szCs w:val="28"/>
            <w:rPrChange w:id="3513" w:author="DAO NAM LY" w:date="2019-07-05T21:21:00Z">
              <w:rPr>
                <w:sz w:val="32"/>
                <w:szCs w:val="32"/>
              </w:rPr>
            </w:rPrChange>
          </w:rPr>
          <w:t>Bước 9: kết thúc.</w:t>
        </w:r>
      </w:ins>
    </w:p>
    <w:p w14:paraId="62F57204" w14:textId="77777777" w:rsidR="008B68E5" w:rsidRPr="008B68E5" w:rsidRDefault="008B68E5">
      <w:pPr>
        <w:rPr>
          <w:ins w:id="3514" w:author="DAO NAM LY" w:date="2019-07-05T21:09:00Z"/>
          <w:sz w:val="32"/>
          <w:szCs w:val="32"/>
          <w:rPrChange w:id="3515" w:author="DAO NAM LY" w:date="2019-07-05T21:20:00Z">
            <w:rPr>
              <w:ins w:id="3516" w:author="DAO NAM LY" w:date="2019-07-05T21:09:00Z"/>
            </w:rPr>
          </w:rPrChange>
        </w:rPr>
        <w:pPrChange w:id="3517" w:author="DAO NAM LY" w:date="2019-07-05T21:20:00Z">
          <w:pPr>
            <w:pStyle w:val="ListParagraph"/>
            <w:numPr>
              <w:numId w:val="11"/>
            </w:numPr>
            <w:ind w:left="1080" w:hanging="360"/>
          </w:pPr>
        </w:pPrChange>
      </w:pPr>
    </w:p>
    <w:p w14:paraId="0FFE3514" w14:textId="26470534" w:rsidR="009A5936" w:rsidRPr="00E054FE" w:rsidDel="009A5936" w:rsidRDefault="009A5936" w:rsidP="00377256">
      <w:pPr>
        <w:pStyle w:val="ListParagraph"/>
        <w:numPr>
          <w:ilvl w:val="0"/>
          <w:numId w:val="11"/>
        </w:numPr>
        <w:rPr>
          <w:ins w:id="3518" w:author="Ngo Vi" w:date="2019-07-05T18:15:00Z"/>
          <w:del w:id="3519" w:author="DAO NAM LY" w:date="2019-07-05T21:09:00Z"/>
          <w:sz w:val="32"/>
          <w:szCs w:val="32"/>
          <w:rPrChange w:id="3520" w:author="DAO NAM LY" w:date="2019-07-06T06:09:00Z">
            <w:rPr>
              <w:ins w:id="3521" w:author="Ngo Vi" w:date="2019-07-05T18:15:00Z"/>
              <w:del w:id="3522" w:author="DAO NAM LY" w:date="2019-07-05T21:09:00Z"/>
            </w:rPr>
          </w:rPrChange>
        </w:rPr>
      </w:pPr>
    </w:p>
    <w:p w14:paraId="7C1FFFD1" w14:textId="0D9F5391" w:rsidR="009A5936" w:rsidRPr="00E054FE" w:rsidDel="009A5936" w:rsidRDefault="00377256">
      <w:pPr>
        <w:pStyle w:val="ListParagraph"/>
        <w:ind w:left="1080"/>
        <w:rPr>
          <w:ins w:id="3523" w:author="Ngo Vi" w:date="2019-07-05T18:16:00Z"/>
          <w:del w:id="3524" w:author="DAO NAM LY" w:date="2019-07-05T21:09:00Z"/>
          <w:sz w:val="32"/>
          <w:szCs w:val="32"/>
          <w:rPrChange w:id="3525" w:author="DAO NAM LY" w:date="2019-07-06T06:09:00Z">
            <w:rPr>
              <w:ins w:id="3526" w:author="Ngo Vi" w:date="2019-07-05T18:16:00Z"/>
              <w:del w:id="3527" w:author="DAO NAM LY" w:date="2019-07-05T21:09:00Z"/>
            </w:rPr>
          </w:rPrChange>
        </w:rPr>
      </w:pPr>
      <w:ins w:id="3528" w:author="Ngo Vi" w:date="2019-07-05T18:16:00Z">
        <w:del w:id="3529" w:author="DAO NAM LY" w:date="2019-07-05T21:09:00Z">
          <w:r w:rsidRPr="00E054FE" w:rsidDel="009A5936">
            <w:rPr>
              <w:noProof/>
              <w:sz w:val="32"/>
              <w:szCs w:val="32"/>
              <w:rPrChange w:id="3530" w:author="DAO NAM LY" w:date="2019-07-06T06:09:00Z">
                <w:rPr>
                  <w:noProof/>
                </w:rPr>
              </w:rPrChange>
            </w:rPr>
            <w:drawing>
              <wp:inline distT="0" distB="0" distL="0" distR="0" wp14:anchorId="7192A714" wp14:editId="12534608">
                <wp:extent cx="3219450" cy="2130425"/>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1724" cy="2138547"/>
                        </a:xfrm>
                        <a:prstGeom prst="rect">
                          <a:avLst/>
                        </a:prstGeom>
                      </pic:spPr>
                    </pic:pic>
                  </a:graphicData>
                </a:graphic>
              </wp:inline>
            </w:drawing>
          </w:r>
        </w:del>
      </w:ins>
    </w:p>
    <w:p w14:paraId="2A218BB4" w14:textId="683C1111" w:rsidR="00377256" w:rsidRPr="00E054FE" w:rsidDel="009A5936" w:rsidRDefault="00377256" w:rsidP="00377256">
      <w:pPr>
        <w:pStyle w:val="ListParagraph"/>
        <w:ind w:left="1080"/>
        <w:rPr>
          <w:ins w:id="3531" w:author="Ngo Vi" w:date="2019-07-05T18:16:00Z"/>
          <w:del w:id="3532" w:author="DAO NAM LY" w:date="2019-07-05T21:09:00Z"/>
          <w:sz w:val="32"/>
          <w:szCs w:val="32"/>
          <w:rPrChange w:id="3533" w:author="DAO NAM LY" w:date="2019-07-06T06:09:00Z">
            <w:rPr>
              <w:ins w:id="3534" w:author="Ngo Vi" w:date="2019-07-05T18:16:00Z"/>
              <w:del w:id="3535" w:author="DAO NAM LY" w:date="2019-07-05T21:09:00Z"/>
            </w:rPr>
          </w:rPrChange>
        </w:rPr>
      </w:pPr>
      <w:ins w:id="3536" w:author="Ngo Vi" w:date="2019-07-05T18:16:00Z">
        <w:del w:id="3537" w:author="DAO NAM LY" w:date="2019-07-05T21:09:00Z">
          <w:r w:rsidRPr="00E054FE" w:rsidDel="009A5936">
            <w:rPr>
              <w:sz w:val="32"/>
              <w:szCs w:val="32"/>
              <w:rPrChange w:id="3538" w:author="DAO NAM LY" w:date="2019-07-06T06:09:00Z">
                <w:rPr/>
              </w:rPrChange>
            </w:rPr>
            <w:delText>D1: Nhập tiền khám, đ</w:delText>
          </w:r>
          <w:r w:rsidRPr="00E054FE" w:rsidDel="009A5936">
            <w:rPr>
              <w:sz w:val="32"/>
              <w:szCs w:val="32"/>
              <w:lang w:val="vi-VN"/>
              <w:rPrChange w:id="3539" w:author="DAO NAM LY" w:date="2019-07-06T06:09:00Z">
                <w:rPr>
                  <w:lang w:val="vi-VN"/>
                </w:rPr>
              </w:rPrChange>
            </w:rPr>
            <w:delText>ơ</w:delText>
          </w:r>
          <w:r w:rsidRPr="00E054FE" w:rsidDel="009A5936">
            <w:rPr>
              <w:sz w:val="32"/>
              <w:szCs w:val="32"/>
              <w:rPrChange w:id="3540" w:author="DAO NAM LY" w:date="2019-07-06T06:09:00Z">
                <w:rPr/>
              </w:rPrChange>
            </w:rPr>
            <w:delText>n giá thuốc mới</w:delText>
          </w:r>
        </w:del>
      </w:ins>
    </w:p>
    <w:p w14:paraId="63F93096" w14:textId="19EF9610" w:rsidR="00377256" w:rsidRPr="00E054FE" w:rsidDel="009A5936" w:rsidRDefault="00377256" w:rsidP="00377256">
      <w:pPr>
        <w:pStyle w:val="ListParagraph"/>
        <w:ind w:left="1080"/>
        <w:rPr>
          <w:ins w:id="3541" w:author="Ngo Vi" w:date="2019-07-05T18:16:00Z"/>
          <w:del w:id="3542" w:author="DAO NAM LY" w:date="2019-07-05T21:09:00Z"/>
          <w:sz w:val="32"/>
          <w:szCs w:val="32"/>
          <w:rPrChange w:id="3543" w:author="DAO NAM LY" w:date="2019-07-06T06:09:00Z">
            <w:rPr>
              <w:ins w:id="3544" w:author="Ngo Vi" w:date="2019-07-05T18:16:00Z"/>
              <w:del w:id="3545" w:author="DAO NAM LY" w:date="2019-07-05T21:09:00Z"/>
            </w:rPr>
          </w:rPrChange>
        </w:rPr>
      </w:pPr>
      <w:ins w:id="3546" w:author="Ngo Vi" w:date="2019-07-05T18:16:00Z">
        <w:del w:id="3547" w:author="DAO NAM LY" w:date="2019-07-05T21:09:00Z">
          <w:r w:rsidRPr="00E054FE" w:rsidDel="009A5936">
            <w:rPr>
              <w:sz w:val="32"/>
              <w:szCs w:val="32"/>
              <w:rPrChange w:id="3548" w:author="DAO NAM LY" w:date="2019-07-06T06:09:00Z">
                <w:rPr/>
              </w:rPrChange>
            </w:rPr>
            <w:delText>D2: Không có</w:delText>
          </w:r>
        </w:del>
      </w:ins>
    </w:p>
    <w:p w14:paraId="69C9CD2C" w14:textId="41D83FB3" w:rsidR="00377256" w:rsidRPr="00E054FE" w:rsidDel="009A5936" w:rsidRDefault="00377256" w:rsidP="00377256">
      <w:pPr>
        <w:pStyle w:val="ListParagraph"/>
        <w:ind w:left="1080"/>
        <w:rPr>
          <w:ins w:id="3549" w:author="Ngo Vi" w:date="2019-07-05T18:16:00Z"/>
          <w:del w:id="3550" w:author="DAO NAM LY" w:date="2019-07-05T21:09:00Z"/>
          <w:sz w:val="32"/>
          <w:szCs w:val="32"/>
          <w:rPrChange w:id="3551" w:author="DAO NAM LY" w:date="2019-07-06T06:09:00Z">
            <w:rPr>
              <w:ins w:id="3552" w:author="Ngo Vi" w:date="2019-07-05T18:16:00Z"/>
              <w:del w:id="3553" w:author="DAO NAM LY" w:date="2019-07-05T21:09:00Z"/>
            </w:rPr>
          </w:rPrChange>
        </w:rPr>
      </w:pPr>
      <w:ins w:id="3554" w:author="Ngo Vi" w:date="2019-07-05T18:16:00Z">
        <w:del w:id="3555" w:author="DAO NAM LY" w:date="2019-07-05T21:09:00Z">
          <w:r w:rsidRPr="00E054FE" w:rsidDel="009A5936">
            <w:rPr>
              <w:sz w:val="32"/>
              <w:szCs w:val="32"/>
              <w:rPrChange w:id="3556" w:author="DAO NAM LY" w:date="2019-07-06T06:09:00Z">
                <w:rPr/>
              </w:rPrChange>
            </w:rPr>
            <w:delText>D3: Giá khám bệnh và thuốc tr</w:delText>
          </w:r>
          <w:r w:rsidRPr="00E054FE" w:rsidDel="009A5936">
            <w:rPr>
              <w:sz w:val="32"/>
              <w:szCs w:val="32"/>
              <w:lang w:val="vi-VN"/>
              <w:rPrChange w:id="3557" w:author="DAO NAM LY" w:date="2019-07-06T06:09:00Z">
                <w:rPr>
                  <w:lang w:val="vi-VN"/>
                </w:rPr>
              </w:rPrChange>
            </w:rPr>
            <w:delText>ư</w:delText>
          </w:r>
          <w:r w:rsidRPr="00E054FE" w:rsidDel="009A5936">
            <w:rPr>
              <w:sz w:val="32"/>
              <w:szCs w:val="32"/>
              <w:rPrChange w:id="3558" w:author="DAO NAM LY" w:date="2019-07-06T06:09:00Z">
                <w:rPr/>
              </w:rPrChange>
            </w:rPr>
            <w:delText>ớc đó</w:delText>
          </w:r>
        </w:del>
      </w:ins>
    </w:p>
    <w:p w14:paraId="7DD0F349" w14:textId="386312B0" w:rsidR="00377256" w:rsidRPr="00E054FE" w:rsidDel="009A5936" w:rsidRDefault="00377256" w:rsidP="00377256">
      <w:pPr>
        <w:pStyle w:val="ListParagraph"/>
        <w:ind w:left="1080"/>
        <w:rPr>
          <w:ins w:id="3559" w:author="Ngo Vi" w:date="2019-07-05T18:16:00Z"/>
          <w:del w:id="3560" w:author="DAO NAM LY" w:date="2019-07-05T21:09:00Z"/>
          <w:sz w:val="32"/>
          <w:szCs w:val="32"/>
          <w:rPrChange w:id="3561" w:author="DAO NAM LY" w:date="2019-07-06T06:09:00Z">
            <w:rPr>
              <w:ins w:id="3562" w:author="Ngo Vi" w:date="2019-07-05T18:16:00Z"/>
              <w:del w:id="3563" w:author="DAO NAM LY" w:date="2019-07-05T21:09:00Z"/>
            </w:rPr>
          </w:rPrChange>
        </w:rPr>
      </w:pPr>
      <w:ins w:id="3564" w:author="Ngo Vi" w:date="2019-07-05T18:16:00Z">
        <w:del w:id="3565" w:author="DAO NAM LY" w:date="2019-07-05T21:09:00Z">
          <w:r w:rsidRPr="00E054FE" w:rsidDel="009A5936">
            <w:rPr>
              <w:sz w:val="32"/>
              <w:szCs w:val="32"/>
              <w:rPrChange w:id="3566" w:author="DAO NAM LY" w:date="2019-07-06T06:09:00Z">
                <w:rPr/>
              </w:rPrChange>
            </w:rPr>
            <w:delText>D4: D1</w:delText>
          </w:r>
        </w:del>
      </w:ins>
    </w:p>
    <w:p w14:paraId="541243B6" w14:textId="240A4E6C" w:rsidR="00377256" w:rsidRPr="00E054FE" w:rsidDel="009A5936" w:rsidRDefault="00377256" w:rsidP="00377256">
      <w:pPr>
        <w:pStyle w:val="ListParagraph"/>
        <w:ind w:left="1080"/>
        <w:rPr>
          <w:ins w:id="3567" w:author="Ngo Vi" w:date="2019-07-05T18:16:00Z"/>
          <w:del w:id="3568" w:author="DAO NAM LY" w:date="2019-07-05T21:09:00Z"/>
          <w:sz w:val="32"/>
          <w:szCs w:val="32"/>
          <w:rPrChange w:id="3569" w:author="DAO NAM LY" w:date="2019-07-06T06:09:00Z">
            <w:rPr>
              <w:ins w:id="3570" w:author="Ngo Vi" w:date="2019-07-05T18:16:00Z"/>
              <w:del w:id="3571" w:author="DAO NAM LY" w:date="2019-07-05T21:09:00Z"/>
            </w:rPr>
          </w:rPrChange>
        </w:rPr>
      </w:pPr>
      <w:ins w:id="3572" w:author="Ngo Vi" w:date="2019-07-05T18:16:00Z">
        <w:del w:id="3573" w:author="DAO NAM LY" w:date="2019-07-05T21:09:00Z">
          <w:r w:rsidRPr="00E054FE" w:rsidDel="009A5936">
            <w:rPr>
              <w:sz w:val="32"/>
              <w:szCs w:val="32"/>
              <w:rPrChange w:id="3574" w:author="DAO NAM LY" w:date="2019-07-06T06:09:00Z">
                <w:rPr/>
              </w:rPrChange>
            </w:rPr>
            <w:delText>D5: Không có</w:delText>
          </w:r>
        </w:del>
      </w:ins>
    </w:p>
    <w:p w14:paraId="5BBC7143" w14:textId="5B23EA27" w:rsidR="00377256" w:rsidRPr="00E054FE" w:rsidDel="009A5936" w:rsidRDefault="00377256" w:rsidP="00377256">
      <w:pPr>
        <w:pStyle w:val="ListParagraph"/>
        <w:ind w:left="1080"/>
        <w:rPr>
          <w:ins w:id="3575" w:author="Ngo Vi" w:date="2019-07-05T18:16:00Z"/>
          <w:del w:id="3576" w:author="DAO NAM LY" w:date="2019-07-05T21:09:00Z"/>
          <w:sz w:val="32"/>
          <w:szCs w:val="32"/>
          <w:rPrChange w:id="3577" w:author="DAO NAM LY" w:date="2019-07-06T06:09:00Z">
            <w:rPr>
              <w:ins w:id="3578" w:author="Ngo Vi" w:date="2019-07-05T18:16:00Z"/>
              <w:del w:id="3579" w:author="DAO NAM LY" w:date="2019-07-05T21:09:00Z"/>
            </w:rPr>
          </w:rPrChange>
        </w:rPr>
      </w:pPr>
      <w:ins w:id="3580" w:author="Ngo Vi" w:date="2019-07-05T18:16:00Z">
        <w:del w:id="3581" w:author="DAO NAM LY" w:date="2019-07-05T21:09:00Z">
          <w:r w:rsidRPr="00E054FE" w:rsidDel="009A5936">
            <w:rPr>
              <w:sz w:val="32"/>
              <w:szCs w:val="32"/>
              <w:rPrChange w:id="3582" w:author="DAO NAM LY" w:date="2019-07-06T06:09:00Z">
                <w:rPr/>
              </w:rPrChange>
            </w:rPr>
            <w:delText>D6: D3</w:delText>
          </w:r>
        </w:del>
      </w:ins>
    </w:p>
    <w:p w14:paraId="4E847B78" w14:textId="0F6FB566" w:rsidR="00377256" w:rsidRPr="00E054FE" w:rsidDel="009A5936" w:rsidRDefault="00377256" w:rsidP="00377256">
      <w:pPr>
        <w:pStyle w:val="ListParagraph"/>
        <w:numPr>
          <w:ilvl w:val="0"/>
          <w:numId w:val="21"/>
        </w:numPr>
        <w:rPr>
          <w:ins w:id="3583" w:author="Ngo Vi" w:date="2019-07-05T18:16:00Z"/>
          <w:del w:id="3584" w:author="DAO NAM LY" w:date="2019-07-05T21:09:00Z"/>
          <w:sz w:val="32"/>
          <w:szCs w:val="32"/>
          <w:rPrChange w:id="3585" w:author="DAO NAM LY" w:date="2019-07-06T06:09:00Z">
            <w:rPr>
              <w:ins w:id="3586" w:author="Ngo Vi" w:date="2019-07-05T18:16:00Z"/>
              <w:del w:id="3587" w:author="DAO NAM LY" w:date="2019-07-05T21:09:00Z"/>
            </w:rPr>
          </w:rPrChange>
        </w:rPr>
      </w:pPr>
      <w:ins w:id="3588" w:author="Ngo Vi" w:date="2019-07-05T18:16:00Z">
        <w:del w:id="3589" w:author="DAO NAM LY" w:date="2019-07-05T21:09:00Z">
          <w:r w:rsidRPr="00E054FE" w:rsidDel="009A5936">
            <w:rPr>
              <w:sz w:val="32"/>
              <w:szCs w:val="32"/>
              <w:rPrChange w:id="3590" w:author="DAO NAM LY" w:date="2019-07-06T06:09:00Z">
                <w:rPr/>
              </w:rPrChange>
            </w:rPr>
            <w:delText>Bước 1: kết nối dữ liệu</w:delText>
          </w:r>
        </w:del>
      </w:ins>
    </w:p>
    <w:p w14:paraId="4B8194B1" w14:textId="2C1C3756" w:rsidR="00377256" w:rsidRPr="00E054FE" w:rsidDel="009A5936" w:rsidRDefault="00377256" w:rsidP="00377256">
      <w:pPr>
        <w:pStyle w:val="ListParagraph"/>
        <w:numPr>
          <w:ilvl w:val="0"/>
          <w:numId w:val="21"/>
        </w:numPr>
        <w:rPr>
          <w:ins w:id="3591" w:author="Ngo Vi" w:date="2019-07-05T18:16:00Z"/>
          <w:del w:id="3592" w:author="DAO NAM LY" w:date="2019-07-05T21:09:00Z"/>
          <w:sz w:val="32"/>
          <w:szCs w:val="32"/>
          <w:rPrChange w:id="3593" w:author="DAO NAM LY" w:date="2019-07-06T06:09:00Z">
            <w:rPr>
              <w:ins w:id="3594" w:author="Ngo Vi" w:date="2019-07-05T18:16:00Z"/>
              <w:del w:id="3595" w:author="DAO NAM LY" w:date="2019-07-05T21:09:00Z"/>
            </w:rPr>
          </w:rPrChange>
        </w:rPr>
      </w:pPr>
      <w:ins w:id="3596" w:author="Ngo Vi" w:date="2019-07-05T18:16:00Z">
        <w:del w:id="3597" w:author="DAO NAM LY" w:date="2019-07-05T21:09:00Z">
          <w:r w:rsidRPr="00E054FE" w:rsidDel="009A5936">
            <w:rPr>
              <w:sz w:val="32"/>
              <w:szCs w:val="32"/>
              <w:rPrChange w:id="3598" w:author="DAO NAM LY" w:date="2019-07-06T06:09:00Z">
                <w:rPr/>
              </w:rPrChange>
            </w:rPr>
            <w:delText xml:space="preserve">Bước 2: đọc D3 từ bộ nhớ phụ </w:delText>
          </w:r>
        </w:del>
      </w:ins>
    </w:p>
    <w:p w14:paraId="45322BEF" w14:textId="50B95A3A" w:rsidR="00377256" w:rsidRPr="00E054FE" w:rsidDel="009A5936" w:rsidRDefault="00377256" w:rsidP="00377256">
      <w:pPr>
        <w:pStyle w:val="ListParagraph"/>
        <w:numPr>
          <w:ilvl w:val="0"/>
          <w:numId w:val="21"/>
        </w:numPr>
        <w:rPr>
          <w:ins w:id="3599" w:author="Ngo Vi" w:date="2019-07-05T18:16:00Z"/>
          <w:del w:id="3600" w:author="DAO NAM LY" w:date="2019-07-05T21:09:00Z"/>
          <w:sz w:val="32"/>
          <w:szCs w:val="32"/>
          <w:rPrChange w:id="3601" w:author="DAO NAM LY" w:date="2019-07-06T06:09:00Z">
            <w:rPr>
              <w:ins w:id="3602" w:author="Ngo Vi" w:date="2019-07-05T18:16:00Z"/>
              <w:del w:id="3603" w:author="DAO NAM LY" w:date="2019-07-05T21:09:00Z"/>
            </w:rPr>
          </w:rPrChange>
        </w:rPr>
      </w:pPr>
      <w:ins w:id="3604" w:author="Ngo Vi" w:date="2019-07-05T18:16:00Z">
        <w:del w:id="3605" w:author="DAO NAM LY" w:date="2019-07-05T21:09:00Z">
          <w:r w:rsidRPr="00E054FE" w:rsidDel="009A5936">
            <w:rPr>
              <w:sz w:val="32"/>
              <w:szCs w:val="32"/>
              <w:rPrChange w:id="3606" w:author="DAO NAM LY" w:date="2019-07-06T06:09:00Z">
                <w:rPr/>
              </w:rPrChange>
            </w:rPr>
            <w:delText>Bước 3: nhận thay đổi quy định D1 từ người dùng</w:delText>
          </w:r>
        </w:del>
      </w:ins>
    </w:p>
    <w:p w14:paraId="30CC3D4D" w14:textId="259F04B8" w:rsidR="00377256" w:rsidRPr="00E054FE" w:rsidDel="009A5936" w:rsidRDefault="00377256" w:rsidP="00377256">
      <w:pPr>
        <w:pStyle w:val="ListParagraph"/>
        <w:numPr>
          <w:ilvl w:val="0"/>
          <w:numId w:val="21"/>
        </w:numPr>
        <w:rPr>
          <w:ins w:id="3607" w:author="Ngo Vi" w:date="2019-07-05T18:16:00Z"/>
          <w:del w:id="3608" w:author="DAO NAM LY" w:date="2019-07-05T21:09:00Z"/>
          <w:sz w:val="32"/>
          <w:szCs w:val="32"/>
          <w:rPrChange w:id="3609" w:author="DAO NAM LY" w:date="2019-07-06T06:09:00Z">
            <w:rPr>
              <w:ins w:id="3610" w:author="Ngo Vi" w:date="2019-07-05T18:16:00Z"/>
              <w:del w:id="3611" w:author="DAO NAM LY" w:date="2019-07-05T21:09:00Z"/>
            </w:rPr>
          </w:rPrChange>
        </w:rPr>
      </w:pPr>
      <w:ins w:id="3612" w:author="Ngo Vi" w:date="2019-07-05T18:16:00Z">
        <w:del w:id="3613" w:author="DAO NAM LY" w:date="2019-07-05T21:09:00Z">
          <w:r w:rsidRPr="00E054FE" w:rsidDel="009A5936">
            <w:rPr>
              <w:sz w:val="32"/>
              <w:szCs w:val="32"/>
              <w:rPrChange w:id="3614" w:author="DAO NAM LY" w:date="2019-07-06T06:09:00Z">
                <w:rPr/>
              </w:rPrChange>
            </w:rPr>
            <w:delText>Bước 4: L</w:delText>
          </w:r>
          <w:r w:rsidRPr="00E054FE" w:rsidDel="009A5936">
            <w:rPr>
              <w:sz w:val="32"/>
              <w:szCs w:val="32"/>
              <w:lang w:val="vi-VN"/>
              <w:rPrChange w:id="3615" w:author="DAO NAM LY" w:date="2019-07-06T06:09:00Z">
                <w:rPr>
                  <w:lang w:val="vi-VN"/>
                </w:rPr>
              </w:rPrChange>
            </w:rPr>
            <w:delText>ư</w:delText>
          </w:r>
          <w:r w:rsidRPr="00E054FE" w:rsidDel="009A5936">
            <w:rPr>
              <w:sz w:val="32"/>
              <w:szCs w:val="32"/>
              <w:rPrChange w:id="3616" w:author="DAO NAM LY" w:date="2019-07-06T06:09:00Z">
                <w:rPr/>
              </w:rPrChange>
            </w:rPr>
            <w:delText>u D4 xuống bộ nhớ phụ</w:delText>
          </w:r>
        </w:del>
      </w:ins>
    </w:p>
    <w:p w14:paraId="265885C5" w14:textId="1469CF35" w:rsidR="00377256" w:rsidRPr="00E054FE" w:rsidDel="009A5936" w:rsidRDefault="00377256" w:rsidP="00377256">
      <w:pPr>
        <w:pStyle w:val="ListParagraph"/>
        <w:numPr>
          <w:ilvl w:val="0"/>
          <w:numId w:val="21"/>
        </w:numPr>
        <w:rPr>
          <w:ins w:id="3617" w:author="Ngo Vi" w:date="2019-07-05T18:16:00Z"/>
          <w:del w:id="3618" w:author="DAO NAM LY" w:date="2019-07-05T21:09:00Z"/>
          <w:sz w:val="32"/>
          <w:szCs w:val="32"/>
          <w:rPrChange w:id="3619" w:author="DAO NAM LY" w:date="2019-07-06T06:09:00Z">
            <w:rPr>
              <w:ins w:id="3620" w:author="Ngo Vi" w:date="2019-07-05T18:16:00Z"/>
              <w:del w:id="3621" w:author="DAO NAM LY" w:date="2019-07-05T21:09:00Z"/>
            </w:rPr>
          </w:rPrChange>
        </w:rPr>
      </w:pPr>
      <w:ins w:id="3622" w:author="Ngo Vi" w:date="2019-07-05T18:16:00Z">
        <w:del w:id="3623" w:author="DAO NAM LY" w:date="2019-07-05T21:09:00Z">
          <w:r w:rsidRPr="00E054FE" w:rsidDel="009A5936">
            <w:rPr>
              <w:sz w:val="32"/>
              <w:szCs w:val="32"/>
              <w:rPrChange w:id="3624" w:author="DAO NAM LY" w:date="2019-07-06T06:09:00Z">
                <w:rPr/>
              </w:rPrChange>
            </w:rPr>
            <w:delText>Bước 5: đóng kết nối dữ liệu</w:delText>
          </w:r>
        </w:del>
      </w:ins>
    </w:p>
    <w:p w14:paraId="255CD2AA" w14:textId="61B3C14D" w:rsidR="00377256" w:rsidRPr="00E054FE" w:rsidDel="009A5936" w:rsidRDefault="00377256">
      <w:pPr>
        <w:pStyle w:val="ListParagraph"/>
        <w:numPr>
          <w:ilvl w:val="0"/>
          <w:numId w:val="21"/>
        </w:numPr>
        <w:rPr>
          <w:del w:id="3625" w:author="DAO NAM LY" w:date="2019-07-05T21:09:00Z"/>
          <w:sz w:val="32"/>
          <w:szCs w:val="32"/>
          <w:rPrChange w:id="3626" w:author="DAO NAM LY" w:date="2019-07-06T06:09:00Z">
            <w:rPr>
              <w:del w:id="3627" w:author="DAO NAM LY" w:date="2019-07-05T21:09:00Z"/>
            </w:rPr>
          </w:rPrChange>
        </w:rPr>
        <w:pPrChange w:id="3628" w:author="Ngo Vi" w:date="2019-07-05T18:16:00Z">
          <w:pPr>
            <w:pStyle w:val="ListParagraph"/>
            <w:numPr>
              <w:numId w:val="3"/>
            </w:numPr>
            <w:ind w:left="990" w:hanging="360"/>
          </w:pPr>
        </w:pPrChange>
      </w:pPr>
      <w:ins w:id="3629" w:author="Ngo Vi" w:date="2019-07-05T18:16:00Z">
        <w:del w:id="3630" w:author="DAO NAM LY" w:date="2019-07-05T21:09:00Z">
          <w:r w:rsidRPr="00E054FE" w:rsidDel="009A5936">
            <w:rPr>
              <w:sz w:val="32"/>
              <w:szCs w:val="32"/>
              <w:rPrChange w:id="3631" w:author="DAO NAM LY" w:date="2019-07-06T06:09:00Z">
                <w:rPr/>
              </w:rPrChange>
            </w:rPr>
            <w:delText>Bước 6: kết thúc.</w:delText>
          </w:r>
        </w:del>
      </w:ins>
    </w:p>
    <w:p w14:paraId="246A924D" w14:textId="4090DDF8" w:rsidR="00BC30BA" w:rsidRPr="00E054FE" w:rsidRDefault="00BC30BA" w:rsidP="007E56BA">
      <w:pPr>
        <w:pStyle w:val="ListParagraph"/>
        <w:numPr>
          <w:ilvl w:val="0"/>
          <w:numId w:val="3"/>
        </w:numPr>
        <w:rPr>
          <w:ins w:id="3632" w:author="Ngo Vi" w:date="2019-07-05T17:57:00Z"/>
          <w:sz w:val="32"/>
          <w:szCs w:val="32"/>
          <w:rPrChange w:id="3633" w:author="DAO NAM LY" w:date="2019-07-06T06:09:00Z">
            <w:rPr>
              <w:ins w:id="3634" w:author="Ngo Vi" w:date="2019-07-05T17:57:00Z"/>
            </w:rPr>
          </w:rPrChange>
        </w:rPr>
      </w:pPr>
      <w:r w:rsidRPr="00E054FE">
        <w:rPr>
          <w:sz w:val="32"/>
          <w:szCs w:val="32"/>
          <w:rPrChange w:id="3635" w:author="DAO NAM LY" w:date="2019-07-06T06:09:00Z">
            <w:rPr/>
          </w:rPrChange>
        </w:rPr>
        <w:t>Mô hình hóa dữ liệu (ERD Model)</w:t>
      </w:r>
    </w:p>
    <w:p w14:paraId="10A050D5" w14:textId="6B386520" w:rsidR="00AE6DE2" w:rsidRDefault="00AE6DE2">
      <w:pPr>
        <w:pStyle w:val="ListParagraph"/>
        <w:rPr>
          <w:ins w:id="3636" w:author="DAO NAM LY" w:date="2019-07-06T06:09:00Z"/>
        </w:rPr>
      </w:pPr>
      <w:ins w:id="3637" w:author="Ngo Vi" w:date="2019-07-05T17:57:00Z">
        <w:r>
          <w:rPr>
            <w:noProof/>
          </w:rPr>
          <w:drawing>
            <wp:inline distT="0" distB="0" distL="0" distR="0" wp14:anchorId="341BE9D7" wp14:editId="79AB13D1">
              <wp:extent cx="5943600" cy="44208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20870"/>
                      </a:xfrm>
                      <a:prstGeom prst="rect">
                        <a:avLst/>
                      </a:prstGeom>
                    </pic:spPr>
                  </pic:pic>
                </a:graphicData>
              </a:graphic>
            </wp:inline>
          </w:drawing>
        </w:r>
      </w:ins>
    </w:p>
    <w:p w14:paraId="6D8C764E" w14:textId="40A38DF0" w:rsidR="00E054FE" w:rsidRDefault="00E054FE">
      <w:pPr>
        <w:pStyle w:val="ListParagraph"/>
        <w:rPr>
          <w:ins w:id="3638" w:author="DAO NAM LY" w:date="2019-07-06T06:09:00Z"/>
        </w:rPr>
      </w:pPr>
    </w:p>
    <w:p w14:paraId="5D8916EA" w14:textId="6F40E9F8" w:rsidR="00E054FE" w:rsidRDefault="00E054FE">
      <w:pPr>
        <w:pStyle w:val="ListParagraph"/>
        <w:rPr>
          <w:ins w:id="3639" w:author="DAO NAM LY" w:date="2019-07-06T06:09:00Z"/>
        </w:rPr>
      </w:pPr>
    </w:p>
    <w:p w14:paraId="285CBC91" w14:textId="77777777" w:rsidR="00E054FE" w:rsidRDefault="00E054FE">
      <w:pPr>
        <w:pStyle w:val="ListParagraph"/>
        <w:rPr>
          <w:ins w:id="3640" w:author="Hoan Nguyễn Công" w:date="2019-03-26T07:51:00Z"/>
        </w:rPr>
        <w:pPrChange w:id="3641" w:author="Ngo Vi" w:date="2019-07-05T17:57:00Z">
          <w:pPr>
            <w:pStyle w:val="ListParagraph"/>
            <w:numPr>
              <w:numId w:val="3"/>
            </w:numPr>
            <w:ind w:left="990" w:hanging="360"/>
          </w:pPr>
        </w:pPrChange>
      </w:pPr>
    </w:p>
    <w:p w14:paraId="5BE429FA" w14:textId="1D0E4906" w:rsidR="008967CF" w:rsidRPr="00E054FE" w:rsidRDefault="008967CF" w:rsidP="007E56BA">
      <w:pPr>
        <w:pStyle w:val="ListParagraph"/>
        <w:numPr>
          <w:ilvl w:val="0"/>
          <w:numId w:val="3"/>
        </w:numPr>
        <w:rPr>
          <w:ins w:id="3642" w:author="DAO NAM LY" w:date="2019-07-06T02:26:00Z"/>
          <w:sz w:val="32"/>
          <w:szCs w:val="32"/>
          <w:rPrChange w:id="3643" w:author="DAO NAM LY" w:date="2019-07-06T06:09:00Z">
            <w:rPr>
              <w:ins w:id="3644" w:author="DAO NAM LY" w:date="2019-07-06T02:26:00Z"/>
            </w:rPr>
          </w:rPrChange>
        </w:rPr>
      </w:pPr>
      <w:ins w:id="3645" w:author="Hoan Nguyễn Công" w:date="2019-03-26T07:51:00Z">
        <w:r w:rsidRPr="00E054FE">
          <w:rPr>
            <w:sz w:val="32"/>
            <w:szCs w:val="32"/>
            <w:rPrChange w:id="3646" w:author="DAO NAM LY" w:date="2019-07-06T06:09:00Z">
              <w:rPr/>
            </w:rPrChange>
          </w:rPr>
          <w:t>Sơ đồ lớp ở mức phân tích (Class diagram)</w:t>
        </w:r>
      </w:ins>
    </w:p>
    <w:p w14:paraId="48143BCD" w14:textId="6316CA74" w:rsidR="00904260" w:rsidRPr="007E56BA" w:rsidRDefault="00904260">
      <w:pPr>
        <w:pPrChange w:id="3647" w:author="DAO NAM LY" w:date="2019-07-06T02:26:00Z">
          <w:pPr>
            <w:pStyle w:val="ListParagraph"/>
            <w:numPr>
              <w:numId w:val="3"/>
            </w:numPr>
            <w:ind w:left="990" w:hanging="360"/>
          </w:pPr>
        </w:pPrChange>
      </w:pPr>
      <w:ins w:id="3648" w:author="DAO NAM LY" w:date="2019-07-06T02:26:00Z">
        <w:r>
          <w:rPr>
            <w:noProof/>
          </w:rPr>
          <w:lastRenderedPageBreak/>
          <w:drawing>
            <wp:inline distT="0" distB="0" distL="0" distR="0" wp14:anchorId="7C61A29F" wp14:editId="65479585">
              <wp:extent cx="6797040" cy="7117080"/>
              <wp:effectExtent l="0" t="0" r="3810" b="7620"/>
              <wp:docPr id="75" name="Hình ảnh 75"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ntitled Diagram.pdf.jpg"/>
                      <pic:cNvPicPr/>
                    </pic:nvPicPr>
                    <pic:blipFill>
                      <a:blip r:embed="rId38">
                        <a:extLst>
                          <a:ext uri="{28A0092B-C50C-407E-A947-70E740481C1C}">
                            <a14:useLocalDpi xmlns:a14="http://schemas.microsoft.com/office/drawing/2010/main" val="0"/>
                          </a:ext>
                        </a:extLst>
                      </a:blip>
                      <a:stretch>
                        <a:fillRect/>
                      </a:stretch>
                    </pic:blipFill>
                    <pic:spPr>
                      <a:xfrm>
                        <a:off x="0" y="0"/>
                        <a:ext cx="6805547" cy="7125988"/>
                      </a:xfrm>
                      <a:prstGeom prst="rect">
                        <a:avLst/>
                      </a:prstGeom>
                    </pic:spPr>
                  </pic:pic>
                </a:graphicData>
              </a:graphic>
            </wp:inline>
          </w:drawing>
        </w:r>
      </w:ins>
    </w:p>
    <w:p w14:paraId="39645D6A" w14:textId="77777777" w:rsidR="00904260" w:rsidRDefault="00904260" w:rsidP="007E56BA">
      <w:pPr>
        <w:rPr>
          <w:ins w:id="3649" w:author="DAO NAM LY" w:date="2019-07-06T02:27:00Z"/>
          <w:b/>
        </w:rPr>
      </w:pPr>
    </w:p>
    <w:p w14:paraId="40B53DDD" w14:textId="77777777" w:rsidR="00904260" w:rsidRDefault="00904260" w:rsidP="007E56BA">
      <w:pPr>
        <w:rPr>
          <w:ins w:id="3650" w:author="DAO NAM LY" w:date="2019-07-06T02:27:00Z"/>
          <w:b/>
        </w:rPr>
      </w:pPr>
    </w:p>
    <w:p w14:paraId="6AA3148C" w14:textId="77777777" w:rsidR="00904260" w:rsidRDefault="00904260" w:rsidP="007E56BA">
      <w:pPr>
        <w:rPr>
          <w:ins w:id="3651" w:author="DAO NAM LY" w:date="2019-07-06T02:27:00Z"/>
          <w:b/>
        </w:rPr>
      </w:pPr>
    </w:p>
    <w:p w14:paraId="0C4A4811" w14:textId="77777777" w:rsidR="00904260" w:rsidRDefault="00904260" w:rsidP="007E56BA">
      <w:pPr>
        <w:rPr>
          <w:ins w:id="3652" w:author="DAO NAM LY" w:date="2019-07-06T02:27:00Z"/>
          <w:b/>
        </w:rPr>
      </w:pPr>
    </w:p>
    <w:p w14:paraId="3C3F91D3" w14:textId="0D583733" w:rsidR="007E56BA" w:rsidRPr="00E054FE" w:rsidRDefault="007E56BA" w:rsidP="007E56BA">
      <w:pPr>
        <w:rPr>
          <w:b/>
          <w:sz w:val="32"/>
          <w:szCs w:val="32"/>
          <w:rPrChange w:id="3653" w:author="DAO NAM LY" w:date="2019-07-06T06:09:00Z">
            <w:rPr>
              <w:b/>
            </w:rPr>
          </w:rPrChange>
        </w:rPr>
      </w:pPr>
      <w:r w:rsidRPr="00E054FE">
        <w:rPr>
          <w:b/>
          <w:sz w:val="32"/>
          <w:szCs w:val="32"/>
          <w:rPrChange w:id="3654" w:author="DAO NAM LY" w:date="2019-07-06T06:09:00Z">
            <w:rPr>
              <w:b/>
            </w:rPr>
          </w:rPrChange>
        </w:rPr>
        <w:t xml:space="preserve">Chương </w:t>
      </w:r>
      <w:ins w:id="3655" w:author="Ngo Vi" w:date="2019-07-05T17:46:00Z">
        <w:r w:rsidR="00882F46" w:rsidRPr="00E054FE">
          <w:rPr>
            <w:b/>
            <w:sz w:val="32"/>
            <w:szCs w:val="32"/>
            <w:rPrChange w:id="3656" w:author="DAO NAM LY" w:date="2019-07-06T06:09:00Z">
              <w:rPr>
                <w:b/>
              </w:rPr>
            </w:rPrChange>
          </w:rPr>
          <w:t>3</w:t>
        </w:r>
      </w:ins>
      <w:del w:id="3657" w:author="Ngo Vi" w:date="2019-07-05T17:46:00Z">
        <w:r w:rsidRPr="00E054FE" w:rsidDel="00882F46">
          <w:rPr>
            <w:b/>
            <w:sz w:val="32"/>
            <w:szCs w:val="32"/>
            <w:rPrChange w:id="3658" w:author="DAO NAM LY" w:date="2019-07-06T06:09:00Z">
              <w:rPr>
                <w:b/>
              </w:rPr>
            </w:rPrChange>
          </w:rPr>
          <w:delText>3</w:delText>
        </w:r>
      </w:del>
      <w:r w:rsidRPr="00E054FE">
        <w:rPr>
          <w:b/>
          <w:sz w:val="32"/>
          <w:szCs w:val="32"/>
          <w:rPrChange w:id="3659" w:author="DAO NAM LY" w:date="2019-07-06T06:09:00Z">
            <w:rPr>
              <w:b/>
            </w:rPr>
          </w:rPrChange>
        </w:rPr>
        <w:t>: Thiết kế</w:t>
      </w:r>
    </w:p>
    <w:p w14:paraId="44FBD731" w14:textId="77777777" w:rsidR="008967CF" w:rsidRPr="00E054FE" w:rsidRDefault="008967CF" w:rsidP="008967CF">
      <w:pPr>
        <w:pStyle w:val="ListParagraph"/>
        <w:numPr>
          <w:ilvl w:val="0"/>
          <w:numId w:val="4"/>
        </w:numPr>
        <w:rPr>
          <w:ins w:id="3660" w:author="Hoan Nguyễn Công" w:date="2019-03-26T07:52:00Z"/>
          <w:sz w:val="28"/>
          <w:szCs w:val="28"/>
          <w:rPrChange w:id="3661" w:author="DAO NAM LY" w:date="2019-07-06T06:09:00Z">
            <w:rPr>
              <w:ins w:id="3662" w:author="Hoan Nguyễn Công" w:date="2019-03-26T07:52:00Z"/>
            </w:rPr>
          </w:rPrChange>
        </w:rPr>
      </w:pPr>
      <w:ins w:id="3663" w:author="Hoan Nguyễn Công" w:date="2019-03-26T07:52:00Z">
        <w:r w:rsidRPr="00E054FE">
          <w:rPr>
            <w:sz w:val="28"/>
            <w:szCs w:val="28"/>
            <w:rPrChange w:id="3664" w:author="DAO NAM LY" w:date="2019-07-06T06:09:00Z">
              <w:rPr/>
            </w:rPrChange>
          </w:rPr>
          <w:t>Thiết kế kiến trúc</w:t>
        </w:r>
      </w:ins>
    </w:p>
    <w:p w14:paraId="0C7B399D" w14:textId="25101391" w:rsidR="008967CF" w:rsidRDefault="00E054FE" w:rsidP="008967CF">
      <w:pPr>
        <w:pStyle w:val="ListParagraph"/>
        <w:numPr>
          <w:ilvl w:val="1"/>
          <w:numId w:val="4"/>
        </w:numPr>
        <w:rPr>
          <w:ins w:id="3665" w:author="DAO NAM LY" w:date="2019-07-06T06:16:00Z"/>
        </w:rPr>
      </w:pPr>
      <w:ins w:id="3666" w:author="DAO NAM LY" w:date="2019-07-06T06:16:00Z">
        <w:r>
          <w:t>T</w:t>
        </w:r>
      </w:ins>
      <w:ins w:id="3667" w:author="Hoan Nguyễn Công" w:date="2019-03-26T07:52:00Z">
        <w:del w:id="3668" w:author="DAO NAM LY" w:date="2019-07-06T06:16:00Z">
          <w:r w:rsidR="008967CF" w:rsidDel="00E054FE">
            <w:delText>Mô hỉnh t</w:delText>
          </w:r>
        </w:del>
        <w:r w:rsidR="008967CF">
          <w:t>ổng thể kiến trúc</w:t>
        </w:r>
      </w:ins>
    </w:p>
    <w:p w14:paraId="07451077" w14:textId="3937F7B3" w:rsidR="00E054FE" w:rsidRDefault="00E054FE">
      <w:pPr>
        <w:rPr>
          <w:ins w:id="3669" w:author="Hoan Nguyễn Công" w:date="2019-03-26T07:52:00Z"/>
        </w:rPr>
        <w:pPrChange w:id="3670" w:author="DAO NAM LY" w:date="2019-07-06T06:17:00Z">
          <w:pPr>
            <w:pStyle w:val="ListParagraph"/>
            <w:numPr>
              <w:ilvl w:val="1"/>
              <w:numId w:val="4"/>
            </w:numPr>
            <w:ind w:left="1080" w:hanging="360"/>
          </w:pPr>
        </w:pPrChange>
      </w:pPr>
      <w:ins w:id="3671" w:author="DAO NAM LY" w:date="2019-07-06T06:16:00Z">
        <w:r>
          <w:rPr>
            <w:noProof/>
          </w:rPr>
          <w:drawing>
            <wp:inline distT="0" distB="0" distL="0" distR="0" wp14:anchorId="33266B77" wp14:editId="479ACD3C">
              <wp:extent cx="5715000" cy="3343275"/>
              <wp:effectExtent l="0" t="0" r="0" b="9525"/>
              <wp:docPr id="79" name="Hình ảnh 79" descr="Ảnh có chứa ảnh chụp màn hình,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9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15000" cy="3343275"/>
                      </a:xfrm>
                      <a:prstGeom prst="rect">
                        <a:avLst/>
                      </a:prstGeom>
                    </pic:spPr>
                  </pic:pic>
                </a:graphicData>
              </a:graphic>
            </wp:inline>
          </w:drawing>
        </w:r>
      </w:ins>
    </w:p>
    <w:p w14:paraId="6E5DE219" w14:textId="18C05B47" w:rsidR="008967CF" w:rsidRDefault="008967CF" w:rsidP="008967CF">
      <w:pPr>
        <w:pStyle w:val="ListParagraph"/>
        <w:numPr>
          <w:ilvl w:val="1"/>
          <w:numId w:val="4"/>
        </w:numPr>
        <w:rPr>
          <w:ins w:id="3672" w:author="DAO NAM LY" w:date="2019-07-06T06:16:00Z"/>
        </w:rPr>
      </w:pPr>
      <w:ins w:id="3673" w:author="Hoan Nguyễn Công" w:date="2019-03-26T07:52:00Z">
        <w:r>
          <w:t xml:space="preserve"> Danh sách các componet/Package</w:t>
        </w:r>
      </w:ins>
    </w:p>
    <w:p w14:paraId="267A7C86" w14:textId="1263B110" w:rsidR="00E054FE" w:rsidRDefault="00E054FE" w:rsidP="00E054FE">
      <w:pPr>
        <w:pStyle w:val="ListParagraph"/>
        <w:ind w:left="1080"/>
        <w:rPr>
          <w:ins w:id="3674" w:author="DAO NAM LY" w:date="2019-07-06T06:21:00Z"/>
        </w:rPr>
      </w:pPr>
      <w:ins w:id="3675" w:author="DAO NAM LY" w:date="2019-07-06T06:17:00Z">
        <w:r>
          <w:t>1.2.1 QLPM</w:t>
        </w:r>
      </w:ins>
    </w:p>
    <w:p w14:paraId="158C76DA" w14:textId="63A4D394" w:rsidR="002B50C8" w:rsidRDefault="002B50C8">
      <w:pPr>
        <w:rPr>
          <w:ins w:id="3676" w:author="DAO NAM LY" w:date="2019-07-06T06:17:00Z"/>
        </w:rPr>
        <w:pPrChange w:id="3677" w:author="DAO NAM LY" w:date="2019-07-06T06:21:00Z">
          <w:pPr>
            <w:pStyle w:val="ListParagraph"/>
            <w:ind w:left="1080"/>
          </w:pPr>
        </w:pPrChange>
      </w:pPr>
      <w:ins w:id="3678" w:author="DAO NAM LY" w:date="2019-07-06T06:21:00Z">
        <w:r>
          <w:t xml:space="preserve">Gồm các Windows trực quan </w:t>
        </w:r>
      </w:ins>
      <w:ins w:id="3679" w:author="DAO NAM LY" w:date="2019-07-06T06:22:00Z">
        <w:r>
          <w:t>thiết kế người dùng được sử dụng để giao tiếp giữa người dùng và chương trình</w:t>
        </w:r>
      </w:ins>
    </w:p>
    <w:p w14:paraId="5DB62A18" w14:textId="0111D2AF" w:rsidR="00E054FE" w:rsidRDefault="00E054FE" w:rsidP="00E054FE">
      <w:pPr>
        <w:rPr>
          <w:ins w:id="3680" w:author="DAO NAM LY" w:date="2019-07-06T06:17:00Z"/>
        </w:rPr>
      </w:pPr>
      <w:ins w:id="3681" w:author="DAO NAM LY" w:date="2019-07-06T06:17:00Z">
        <w:r>
          <w:rPr>
            <w:noProof/>
          </w:rPr>
          <w:lastRenderedPageBreak/>
          <w:drawing>
            <wp:inline distT="0" distB="0" distL="0" distR="0" wp14:anchorId="7E878E0D" wp14:editId="1B4E3004">
              <wp:extent cx="5943600" cy="3343275"/>
              <wp:effectExtent l="0" t="0" r="0" b="9525"/>
              <wp:docPr id="80" name="Hình ảnh 80" descr="Ảnh có chứa ảnh chụp màn hình,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p>
    <w:p w14:paraId="4F7CB5FF" w14:textId="7F1DC1FE" w:rsidR="00E054FE" w:rsidRDefault="00E054FE" w:rsidP="00E054FE">
      <w:pPr>
        <w:pStyle w:val="ListParagraph"/>
        <w:ind w:left="1080"/>
        <w:rPr>
          <w:ins w:id="3682" w:author="DAO NAM LY" w:date="2019-07-06T06:21:00Z"/>
        </w:rPr>
      </w:pPr>
      <w:ins w:id="3683" w:author="DAO NAM LY" w:date="2019-07-06T06:17:00Z">
        <w:r>
          <w:t>1.2.2 QLPM</w:t>
        </w:r>
      </w:ins>
      <w:ins w:id="3684" w:author="DAO NAM LY" w:date="2019-07-06T06:18:00Z">
        <w:r>
          <w:t>BUS</w:t>
        </w:r>
      </w:ins>
    </w:p>
    <w:p w14:paraId="33A8272F" w14:textId="522FE4A7" w:rsidR="002B50C8" w:rsidRDefault="002B50C8">
      <w:pPr>
        <w:rPr>
          <w:ins w:id="3685" w:author="DAO NAM LY" w:date="2019-07-06T06:18:00Z"/>
        </w:rPr>
        <w:pPrChange w:id="3686" w:author="DAO NAM LY" w:date="2019-07-06T06:21:00Z">
          <w:pPr>
            <w:pStyle w:val="ListParagraph"/>
            <w:ind w:left="1080"/>
          </w:pPr>
        </w:pPrChange>
      </w:pPr>
      <w:ins w:id="3687" w:author="DAO NAM LY" w:date="2019-07-06T06:21:00Z">
        <w:r>
          <w:t xml:space="preserve">Gồm các class về xử lý nghiệp vụ </w:t>
        </w:r>
      </w:ins>
    </w:p>
    <w:p w14:paraId="46C20092" w14:textId="72133525" w:rsidR="00E054FE" w:rsidRDefault="00E054FE" w:rsidP="00E054FE">
      <w:pPr>
        <w:rPr>
          <w:ins w:id="3688" w:author="DAO NAM LY" w:date="2019-07-06T06:18:00Z"/>
        </w:rPr>
      </w:pPr>
      <w:ins w:id="3689" w:author="DAO NAM LY" w:date="2019-07-06T06:18:00Z">
        <w:r>
          <w:rPr>
            <w:noProof/>
          </w:rPr>
          <w:drawing>
            <wp:inline distT="0" distB="0" distL="0" distR="0" wp14:anchorId="517E6F03" wp14:editId="03220DD7">
              <wp:extent cx="5943600" cy="3343275"/>
              <wp:effectExtent l="0" t="0" r="0" b="9525"/>
              <wp:docPr id="81" name="Hình ảnh 81" descr="Ảnh có chứa ảnh chụp màn hình, màn hình, máy tính xách tay,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p>
    <w:p w14:paraId="31E1B132" w14:textId="57DA012D" w:rsidR="002B50C8" w:rsidRDefault="00E054FE" w:rsidP="002B50C8">
      <w:pPr>
        <w:pStyle w:val="ListParagraph"/>
        <w:ind w:left="1080"/>
        <w:rPr>
          <w:ins w:id="3690" w:author="DAO NAM LY" w:date="2019-07-06T06:20:00Z"/>
        </w:rPr>
      </w:pPr>
      <w:ins w:id="3691" w:author="DAO NAM LY" w:date="2019-07-06T06:18:00Z">
        <w:r>
          <w:t>1.2.</w:t>
        </w:r>
      </w:ins>
      <w:ins w:id="3692" w:author="DAO NAM LY" w:date="2019-07-06T06:20:00Z">
        <w:r w:rsidR="002B50C8">
          <w:t>3</w:t>
        </w:r>
      </w:ins>
      <w:ins w:id="3693" w:author="DAO NAM LY" w:date="2019-07-06T06:18:00Z">
        <w:r>
          <w:t xml:space="preserve"> QLPMDAL</w:t>
        </w:r>
      </w:ins>
    </w:p>
    <w:p w14:paraId="616BEEAB" w14:textId="4ED93D9E" w:rsidR="002B50C8" w:rsidRDefault="002B50C8">
      <w:pPr>
        <w:rPr>
          <w:ins w:id="3694" w:author="DAO NAM LY" w:date="2019-07-06T06:18:00Z"/>
        </w:rPr>
        <w:pPrChange w:id="3695" w:author="DAO NAM LY" w:date="2019-07-06T06:20:00Z">
          <w:pPr>
            <w:pStyle w:val="ListParagraph"/>
            <w:ind w:left="1080"/>
          </w:pPr>
        </w:pPrChange>
      </w:pPr>
      <w:ins w:id="3696" w:author="DAO NAM LY" w:date="2019-07-06T06:20:00Z">
        <w:r>
          <w:t>Gồm các class về truy vấn/ truy xuất dữ liệu từ c</w:t>
        </w:r>
      </w:ins>
      <w:ins w:id="3697" w:author="DAO NAM LY" w:date="2019-07-06T06:21:00Z">
        <w:r>
          <w:t>ơ sở dữ liệu</w:t>
        </w:r>
      </w:ins>
    </w:p>
    <w:p w14:paraId="581BB8D3" w14:textId="2CE35599" w:rsidR="00E054FE" w:rsidRDefault="00E054FE" w:rsidP="00E054FE">
      <w:pPr>
        <w:rPr>
          <w:ins w:id="3698" w:author="DAO NAM LY" w:date="2019-07-06T06:18:00Z"/>
        </w:rPr>
      </w:pPr>
      <w:ins w:id="3699" w:author="DAO NAM LY" w:date="2019-07-06T06:18:00Z">
        <w:r>
          <w:rPr>
            <w:noProof/>
          </w:rPr>
          <w:lastRenderedPageBreak/>
          <w:drawing>
            <wp:inline distT="0" distB="0" distL="0" distR="0" wp14:anchorId="2B8657F8" wp14:editId="2C1C39B3">
              <wp:extent cx="5943600" cy="3343275"/>
              <wp:effectExtent l="0" t="0" r="0" b="9525"/>
              <wp:docPr id="82" name="Hình ảnh 82" descr="Ảnh có chứa ảnh chụp màn hình, màn hình, thiết bị điện tử,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p>
    <w:p w14:paraId="28579F22" w14:textId="1B582811" w:rsidR="00E054FE" w:rsidRDefault="00E054FE" w:rsidP="00E054FE">
      <w:pPr>
        <w:pStyle w:val="ListParagraph"/>
        <w:ind w:left="1080"/>
        <w:rPr>
          <w:ins w:id="3700" w:author="DAO NAM LY" w:date="2019-07-06T06:19:00Z"/>
        </w:rPr>
      </w:pPr>
      <w:ins w:id="3701" w:author="DAO NAM LY" w:date="2019-07-06T06:18:00Z">
        <w:r>
          <w:t>1.2.</w:t>
        </w:r>
      </w:ins>
      <w:ins w:id="3702" w:author="DAO NAM LY" w:date="2019-07-06T06:20:00Z">
        <w:r w:rsidR="002B50C8">
          <w:t>4</w:t>
        </w:r>
      </w:ins>
      <w:ins w:id="3703" w:author="DAO NAM LY" w:date="2019-07-06T06:18:00Z">
        <w:r>
          <w:t xml:space="preserve"> QLPMD</w:t>
        </w:r>
      </w:ins>
      <w:ins w:id="3704" w:author="DAO NAM LY" w:date="2019-07-06T06:19:00Z">
        <w:r>
          <w:t>TO</w:t>
        </w:r>
      </w:ins>
    </w:p>
    <w:p w14:paraId="47DD30A0" w14:textId="3C0FAC36" w:rsidR="00E054FE" w:rsidRDefault="00E054FE">
      <w:pPr>
        <w:rPr>
          <w:ins w:id="3705" w:author="DAO NAM LY" w:date="2019-07-06T06:17:00Z"/>
        </w:rPr>
        <w:pPrChange w:id="3706" w:author="DAO NAM LY" w:date="2019-07-06T06:19:00Z">
          <w:pPr>
            <w:pStyle w:val="ListParagraph"/>
            <w:ind w:left="1080"/>
          </w:pPr>
        </w:pPrChange>
      </w:pPr>
      <w:ins w:id="3707" w:author="DAO NAM LY" w:date="2019-07-06T06:19:00Z">
        <w:r>
          <w:t xml:space="preserve">Gồm các class về định nghĩa </w:t>
        </w:r>
      </w:ins>
      <w:ins w:id="3708" w:author="DAO NAM LY" w:date="2019-07-06T06:20:00Z">
        <w:r w:rsidR="002B50C8">
          <w:t>đối tượng</w:t>
        </w:r>
      </w:ins>
    </w:p>
    <w:p w14:paraId="23CC2A2A" w14:textId="1391F881" w:rsidR="00E054FE" w:rsidRDefault="00E054FE">
      <w:pPr>
        <w:rPr>
          <w:ins w:id="3709" w:author="Hoan Nguyễn Công" w:date="2019-03-26T07:52:00Z"/>
        </w:rPr>
        <w:pPrChange w:id="3710" w:author="DAO NAM LY" w:date="2019-07-06T06:17:00Z">
          <w:pPr>
            <w:pStyle w:val="ListParagraph"/>
            <w:numPr>
              <w:ilvl w:val="1"/>
              <w:numId w:val="4"/>
            </w:numPr>
            <w:ind w:left="1080" w:hanging="360"/>
          </w:pPr>
        </w:pPrChange>
      </w:pPr>
      <w:ins w:id="3711" w:author="DAO NAM LY" w:date="2019-07-06T06:19:00Z">
        <w:r>
          <w:rPr>
            <w:noProof/>
          </w:rPr>
          <w:drawing>
            <wp:inline distT="0" distB="0" distL="0" distR="0" wp14:anchorId="61F7243C" wp14:editId="28A5E8C6">
              <wp:extent cx="5943600" cy="3343275"/>
              <wp:effectExtent l="0" t="0" r="0" b="9525"/>
              <wp:docPr id="83" name="Hình ảnh 83" descr="Ảnh có chứa ảnh chụp màn hình, màn hình, máy tính xách tay,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p>
    <w:p w14:paraId="22B7BD6A" w14:textId="4555D112" w:rsidR="008967CF" w:rsidRDefault="008967CF" w:rsidP="008967CF">
      <w:pPr>
        <w:pStyle w:val="ListParagraph"/>
        <w:numPr>
          <w:ilvl w:val="1"/>
          <w:numId w:val="4"/>
        </w:numPr>
        <w:rPr>
          <w:ins w:id="3712" w:author="DAO NAM LY" w:date="2019-07-06T06:22:00Z"/>
        </w:rPr>
      </w:pPr>
      <w:ins w:id="3713" w:author="Hoan Nguyễn Công" w:date="2019-03-26T07:52:00Z">
        <w:r>
          <w:t xml:space="preserve"> Giải thích tương tác/giao tiếp giữa các components</w:t>
        </w:r>
      </w:ins>
    </w:p>
    <w:p w14:paraId="0842867F" w14:textId="77777777" w:rsidR="002B50C8" w:rsidRDefault="002B50C8">
      <w:pPr>
        <w:ind w:left="720"/>
        <w:rPr>
          <w:ins w:id="3714" w:author="Hoan Nguyễn Công" w:date="2019-03-26T07:52:00Z"/>
        </w:rPr>
        <w:pPrChange w:id="3715" w:author="DAO NAM LY" w:date="2019-07-06T06:22:00Z">
          <w:pPr>
            <w:pStyle w:val="ListParagraph"/>
            <w:numPr>
              <w:ilvl w:val="1"/>
              <w:numId w:val="4"/>
            </w:numPr>
            <w:ind w:left="1080" w:hanging="360"/>
          </w:pPr>
        </w:pPrChange>
      </w:pPr>
    </w:p>
    <w:p w14:paraId="61C7B1C6" w14:textId="76391690" w:rsidR="008967CF" w:rsidRPr="00E054FE" w:rsidRDefault="008967CF">
      <w:pPr>
        <w:pStyle w:val="ListParagraph"/>
        <w:numPr>
          <w:ilvl w:val="0"/>
          <w:numId w:val="4"/>
        </w:numPr>
        <w:rPr>
          <w:ins w:id="3716" w:author="DAO NAM LY" w:date="2019-07-06T02:27:00Z"/>
          <w:sz w:val="28"/>
          <w:szCs w:val="28"/>
          <w:rPrChange w:id="3717" w:author="DAO NAM LY" w:date="2019-07-06T06:09:00Z">
            <w:rPr>
              <w:ins w:id="3718" w:author="DAO NAM LY" w:date="2019-07-06T02:27:00Z"/>
            </w:rPr>
          </w:rPrChange>
        </w:rPr>
      </w:pPr>
      <w:ins w:id="3719" w:author="Hoan Nguyễn Công" w:date="2019-03-26T07:52:00Z">
        <w:r w:rsidRPr="00E054FE">
          <w:rPr>
            <w:sz w:val="28"/>
            <w:szCs w:val="28"/>
            <w:rPrChange w:id="3720" w:author="DAO NAM LY" w:date="2019-07-06T06:09:00Z">
              <w:rPr/>
            </w:rPrChange>
          </w:rPr>
          <w:lastRenderedPageBreak/>
          <w:t>Thiết kế lớp – Sơ đồ lớp ở mức thiết kế</w:t>
        </w:r>
      </w:ins>
    </w:p>
    <w:p w14:paraId="072385A2" w14:textId="477E5FB0" w:rsidR="00AB5353" w:rsidRDefault="00AB5353" w:rsidP="00AB5353">
      <w:pPr>
        <w:ind w:left="360"/>
        <w:rPr>
          <w:ins w:id="3721" w:author="DAO NAM LY" w:date="2019-07-06T02:28:00Z"/>
        </w:rPr>
      </w:pPr>
      <w:ins w:id="3722" w:author="DAO NAM LY" w:date="2019-07-06T02:27:00Z">
        <w:r>
          <w:t>Do nhóm làm the</w:t>
        </w:r>
      </w:ins>
      <w:ins w:id="3723" w:author="DAO NAM LY" w:date="2019-07-06T02:28:00Z">
        <w:r>
          <w:t>o mô hình kiến trúc 3 lớp (3-Layers)</w:t>
        </w:r>
      </w:ins>
    </w:p>
    <w:p w14:paraId="3BA80997" w14:textId="77777777" w:rsidR="00AB5353" w:rsidRPr="00AB5353" w:rsidRDefault="00AB5353" w:rsidP="00AB5353">
      <w:pPr>
        <w:ind w:left="360"/>
        <w:rPr>
          <w:ins w:id="3724" w:author="DAO NAM LY" w:date="2019-07-06T02:30:00Z"/>
        </w:rPr>
      </w:pPr>
      <w:ins w:id="3725" w:author="DAO NAM LY" w:date="2019-07-06T02:30:00Z">
        <w:r w:rsidRPr="00AB5353">
          <w:rPr>
            <w:lang w:val="vi-VN"/>
          </w:rPr>
          <w:t xml:space="preserve">Cụ thể chương trình sẽ được phân thành 3 tầng chính: </w:t>
        </w:r>
      </w:ins>
    </w:p>
    <w:p w14:paraId="3884BCC7" w14:textId="77777777" w:rsidR="00AB5353" w:rsidRPr="00FA48BB" w:rsidRDefault="00AB5353" w:rsidP="00AB5353">
      <w:pPr>
        <w:ind w:left="360"/>
        <w:rPr>
          <w:ins w:id="3726" w:author="DAO NAM LY" w:date="2019-07-06T02:30:00Z"/>
          <w:lang w:val="vi-VN"/>
          <w:rPrChange w:id="3727" w:author="Ngo Vi" w:date="2019-07-06T07:35:00Z">
            <w:rPr>
              <w:ins w:id="3728" w:author="DAO NAM LY" w:date="2019-07-06T02:30:00Z"/>
            </w:rPr>
          </w:rPrChange>
        </w:rPr>
      </w:pPr>
      <w:ins w:id="3729" w:author="DAO NAM LY" w:date="2019-07-06T02:30:00Z">
        <w:r w:rsidRPr="00AB5353">
          <w:rPr>
            <w:lang w:val="vi-VN"/>
          </w:rPr>
          <w:t xml:space="preserve"> + Tầng trình bày (Prepresentation Layer): gồm các giao diện người dùng (form, user control, …) phục vụ cho mục đích hiển thị, trình bày thông tin, tương tác trực tiếp với người dùng. </w:t>
        </w:r>
      </w:ins>
    </w:p>
    <w:p w14:paraId="574ADD62" w14:textId="77777777" w:rsidR="00AB5353" w:rsidRPr="00FA48BB" w:rsidRDefault="00AB5353" w:rsidP="00AB5353">
      <w:pPr>
        <w:ind w:left="360"/>
        <w:rPr>
          <w:ins w:id="3730" w:author="DAO NAM LY" w:date="2019-07-06T02:30:00Z"/>
          <w:lang w:val="vi-VN"/>
          <w:rPrChange w:id="3731" w:author="Ngo Vi" w:date="2019-07-06T07:35:00Z">
            <w:rPr>
              <w:ins w:id="3732" w:author="DAO NAM LY" w:date="2019-07-06T02:30:00Z"/>
            </w:rPr>
          </w:rPrChange>
        </w:rPr>
      </w:pPr>
      <w:ins w:id="3733" w:author="DAO NAM LY" w:date="2019-07-06T02:30:00Z">
        <w:r w:rsidRPr="00AB5353">
          <w:rPr>
            <w:lang w:val="vi-VN"/>
          </w:rPr>
          <w:t xml:space="preserve"> + Tầng nghiệp vụ (Business Logic Layer): tầng này làm trung gian giữ tầng “Prepresentation” và tầng “Data Access”, cụ thể là nó sẽ cung cấp cho tầng “Prepresentation” những dữ liệu từ tầng “Data Access” sau khi được </w:t>
        </w:r>
        <w:r w:rsidRPr="00FA48BB">
          <w:rPr>
            <w:lang w:val="vi-VN"/>
            <w:rPrChange w:id="3734" w:author="Ngo Vi" w:date="2019-07-06T07:35:00Z">
              <w:rPr/>
            </w:rPrChange>
          </w:rPr>
          <w:t xml:space="preserve">xử lý và </w:t>
        </w:r>
        <w:r w:rsidRPr="00AB5353">
          <w:rPr>
            <w:lang w:val="vi-VN"/>
          </w:rPr>
          <w:t xml:space="preserve">khi ở chiều ngược lại là lấy thông tin từ tầng “Prepresentation” xử lý và cung cấp cho tầng “Data Access”. </w:t>
        </w:r>
      </w:ins>
    </w:p>
    <w:p w14:paraId="6E1BD031" w14:textId="77777777" w:rsidR="00AB5353" w:rsidRPr="00FA48BB" w:rsidRDefault="00AB5353" w:rsidP="00AB5353">
      <w:pPr>
        <w:ind w:left="360"/>
        <w:rPr>
          <w:ins w:id="3735" w:author="DAO NAM LY" w:date="2019-07-06T02:30:00Z"/>
          <w:lang w:val="vi-VN"/>
          <w:rPrChange w:id="3736" w:author="Ngo Vi" w:date="2019-07-06T07:35:00Z">
            <w:rPr>
              <w:ins w:id="3737" w:author="DAO NAM LY" w:date="2019-07-06T02:30:00Z"/>
            </w:rPr>
          </w:rPrChange>
        </w:rPr>
      </w:pPr>
      <w:ins w:id="3738" w:author="DAO NAM LY" w:date="2019-07-06T02:30:00Z">
        <w:r w:rsidRPr="00AB5353">
          <w:rPr>
            <w:lang w:val="vi-VN"/>
          </w:rPr>
          <w:t xml:space="preserve"> + Tầng truy cập dữ liệu (Data Access Layer): nhiệm vụ của tầng này là làm việc với Database. Khi nhận được yêu cầu về dữ liệu (cập nhật, lấy dữ liệu,..) của tầng “Business Logic”, tầng này sẽ kết nối và làm việc với Database bằng hình thức nào đó để đáp ứng yêu cầu của “Business Logic Layer”. </w:t>
        </w:r>
      </w:ins>
    </w:p>
    <w:p w14:paraId="3C0ECE9A" w14:textId="77777777" w:rsidR="00AB5353" w:rsidRPr="00FA48BB" w:rsidRDefault="00AB5353" w:rsidP="00AB5353">
      <w:pPr>
        <w:ind w:left="360"/>
        <w:rPr>
          <w:ins w:id="3739" w:author="DAO NAM LY" w:date="2019-07-06T02:30:00Z"/>
          <w:lang w:val="vi-VN"/>
          <w:rPrChange w:id="3740" w:author="Ngo Vi" w:date="2019-07-06T07:35:00Z">
            <w:rPr>
              <w:ins w:id="3741" w:author="DAO NAM LY" w:date="2019-07-06T02:30:00Z"/>
            </w:rPr>
          </w:rPrChange>
        </w:rPr>
      </w:pPr>
      <w:ins w:id="3742" w:author="DAO NAM LY" w:date="2019-07-06T02:30:00Z">
        <w:r w:rsidRPr="00AB5353">
          <w:rPr>
            <w:lang w:val="vi-VN"/>
          </w:rPr>
          <w:t xml:space="preserve">Như vậy, một lớp bất kỳ thay vì mang toàn bộ các phương thức xử lý thì nay được phân ra 4 phần: </w:t>
        </w:r>
        <w:r w:rsidRPr="00FA48BB">
          <w:rPr>
            <w:lang w:val="vi-VN"/>
            <w:rPrChange w:id="3743" w:author="Ngo Vi" w:date="2019-07-06T07:35:00Z">
              <w:rPr/>
            </w:rPrChange>
          </w:rPr>
          <w:t>Data</w:t>
        </w:r>
        <w:r w:rsidRPr="00AB5353">
          <w:rPr>
            <w:lang w:val="vi-VN"/>
          </w:rPr>
          <w:t xml:space="preserve"> </w:t>
        </w:r>
        <w:r w:rsidRPr="00FA48BB">
          <w:rPr>
            <w:lang w:val="vi-VN"/>
            <w:rPrChange w:id="3744" w:author="Ngo Vi" w:date="2019-07-06T07:35:00Z">
              <w:rPr/>
            </w:rPrChange>
          </w:rPr>
          <w:t>Object</w:t>
        </w:r>
        <w:r w:rsidRPr="00AB5353">
          <w:rPr>
            <w:lang w:val="vi-VN"/>
          </w:rPr>
          <w:t xml:space="preserve"> (biểu diễn cấu trúc dữ liệu của 1 thực thể dưới dạng class), </w:t>
        </w:r>
        <w:r w:rsidRPr="00FA48BB">
          <w:rPr>
            <w:lang w:val="vi-VN"/>
            <w:rPrChange w:id="3745" w:author="Ngo Vi" w:date="2019-07-06T07:35:00Z">
              <w:rPr/>
            </w:rPrChange>
          </w:rPr>
          <w:t>Form</w:t>
        </w:r>
        <w:r w:rsidRPr="00AB5353">
          <w:rPr>
            <w:lang w:val="vi-VN"/>
          </w:rPr>
          <w:t xml:space="preserve"> (thuộc tầng trình bày), </w:t>
        </w:r>
        <w:r w:rsidRPr="00FA48BB">
          <w:rPr>
            <w:lang w:val="vi-VN"/>
            <w:rPrChange w:id="3746" w:author="Ngo Vi" w:date="2019-07-06T07:35:00Z">
              <w:rPr/>
            </w:rPrChange>
          </w:rPr>
          <w:t xml:space="preserve">Business Logic </w:t>
        </w:r>
        <w:r w:rsidRPr="00AB5353">
          <w:rPr>
            <w:lang w:val="vi-VN"/>
          </w:rPr>
          <w:t>(thuộc tầng nghiệp vụ), Data Access (thuộc tầng truy cập dữ liệu).</w:t>
        </w:r>
        <w:r w:rsidRPr="00FA48BB">
          <w:rPr>
            <w:lang w:val="vi-VN"/>
            <w:rPrChange w:id="3747" w:author="Ngo Vi" w:date="2019-07-06T07:35:00Z">
              <w:rPr/>
            </w:rPrChange>
          </w:rPr>
          <w:t>K</w:t>
        </w:r>
        <w:r w:rsidRPr="00AB5353">
          <w:rPr>
            <w:lang w:val="vi-VN"/>
          </w:rPr>
          <w:t xml:space="preserve">hi triển khai với mô hình 3 tầng ta sẽ có những lớp sau: </w:t>
        </w:r>
      </w:ins>
    </w:p>
    <w:p w14:paraId="1F18CBE1" w14:textId="053601E8" w:rsidR="00AB5353" w:rsidRPr="00AB5353" w:rsidRDefault="00AB5353" w:rsidP="00AB5353">
      <w:pPr>
        <w:ind w:left="360"/>
        <w:rPr>
          <w:ins w:id="3748" w:author="DAO NAM LY" w:date="2019-07-06T02:30:00Z"/>
        </w:rPr>
      </w:pPr>
      <w:ins w:id="3749" w:author="DAO NAM LY" w:date="2019-07-06T02:30:00Z">
        <w:r w:rsidRPr="00AB5353">
          <w:rPr>
            <w:lang w:val="vi-VN"/>
          </w:rPr>
          <w:t xml:space="preserve"> + Lớp </w:t>
        </w:r>
        <w:r w:rsidRPr="00AB5353">
          <w:t>*DTO</w:t>
        </w:r>
        <w:r w:rsidRPr="00AB5353">
          <w:rPr>
            <w:lang w:val="vi-VN"/>
          </w:rPr>
          <w:t xml:space="preserve">: chứa các field, thuộc tính, các phương thức cơ bản </w:t>
        </w:r>
        <w:r>
          <w:t>get, set</w:t>
        </w:r>
      </w:ins>
    </w:p>
    <w:p w14:paraId="155239BA" w14:textId="77777777" w:rsidR="00AB5353" w:rsidRPr="00FA48BB" w:rsidRDefault="00AB5353" w:rsidP="00AB5353">
      <w:pPr>
        <w:ind w:left="360"/>
        <w:rPr>
          <w:ins w:id="3750" w:author="DAO NAM LY" w:date="2019-07-06T02:30:00Z"/>
          <w:lang w:val="vi-VN"/>
          <w:rPrChange w:id="3751" w:author="Ngo Vi" w:date="2019-07-06T07:35:00Z">
            <w:rPr>
              <w:ins w:id="3752" w:author="DAO NAM LY" w:date="2019-07-06T02:30:00Z"/>
            </w:rPr>
          </w:rPrChange>
        </w:rPr>
      </w:pPr>
      <w:ins w:id="3753" w:author="DAO NAM LY" w:date="2019-07-06T02:30:00Z">
        <w:r w:rsidRPr="00AB5353">
          <w:rPr>
            <w:lang w:val="vi-VN"/>
          </w:rPr>
          <w:t xml:space="preserve"> + Lớp </w:t>
        </w:r>
        <w:r w:rsidRPr="00FA48BB">
          <w:rPr>
            <w:lang w:val="vi-VN"/>
            <w:rPrChange w:id="3754" w:author="Ngo Vi" w:date="2019-07-06T07:35:00Z">
              <w:rPr/>
            </w:rPrChange>
          </w:rPr>
          <w:t>*BUS</w:t>
        </w:r>
        <w:r w:rsidRPr="00AB5353">
          <w:rPr>
            <w:lang w:val="vi-VN"/>
          </w:rPr>
          <w:t xml:space="preserve">: Chứa các phương thức xử lý nghiệp vụ </w:t>
        </w:r>
      </w:ins>
    </w:p>
    <w:p w14:paraId="0E7D56E3" w14:textId="03F3C21B" w:rsidR="00AB5353" w:rsidRDefault="00AB5353" w:rsidP="00AB5353">
      <w:pPr>
        <w:ind w:left="360"/>
        <w:rPr>
          <w:ins w:id="3755" w:author="DAO NAM LY" w:date="2019-07-06T02:30:00Z"/>
          <w:lang w:val="vi-VN"/>
        </w:rPr>
      </w:pPr>
      <w:ins w:id="3756" w:author="DAO NAM LY" w:date="2019-07-06T02:30:00Z">
        <w:r w:rsidRPr="00AB5353">
          <w:rPr>
            <w:lang w:val="vi-VN"/>
          </w:rPr>
          <w:t xml:space="preserve"> + Lớp </w:t>
        </w:r>
        <w:r w:rsidRPr="00FA48BB">
          <w:rPr>
            <w:lang w:val="vi-VN"/>
            <w:rPrChange w:id="3757" w:author="Ngo Vi" w:date="2019-07-06T07:35:00Z">
              <w:rPr/>
            </w:rPrChange>
          </w:rPr>
          <w:t>*DAL</w:t>
        </w:r>
        <w:r w:rsidRPr="00AB5353">
          <w:rPr>
            <w:lang w:val="vi-VN"/>
          </w:rPr>
          <w:t xml:space="preserve">: Chứa các phương thức truy cập dữ liệu. </w:t>
        </w:r>
      </w:ins>
    </w:p>
    <w:p w14:paraId="396A285A" w14:textId="71DD4576" w:rsidR="00AB5353" w:rsidRPr="00FA48BB" w:rsidRDefault="00AB5353" w:rsidP="00AB5353">
      <w:pPr>
        <w:ind w:left="360"/>
        <w:rPr>
          <w:ins w:id="3758" w:author="DAO NAM LY" w:date="2019-07-06T02:30:00Z"/>
          <w:lang w:val="vi-VN"/>
          <w:rPrChange w:id="3759" w:author="Ngo Vi" w:date="2019-07-06T07:35:00Z">
            <w:rPr>
              <w:ins w:id="3760" w:author="DAO NAM LY" w:date="2019-07-06T02:30:00Z"/>
            </w:rPr>
          </w:rPrChange>
        </w:rPr>
      </w:pPr>
      <w:ins w:id="3761" w:author="DAO NAM LY" w:date="2019-07-06T02:30:00Z">
        <w:r w:rsidRPr="00FA48BB">
          <w:rPr>
            <w:lang w:val="vi-VN"/>
            <w:rPrChange w:id="3762" w:author="Ngo Vi" w:date="2019-07-06T07:35:00Z">
              <w:rPr/>
            </w:rPrChange>
          </w:rPr>
          <w:t>Và các lớp này được thiết kế dựa trên sơ đồ l</w:t>
        </w:r>
      </w:ins>
      <w:ins w:id="3763" w:author="DAO NAM LY" w:date="2019-07-06T02:31:00Z">
        <w:r w:rsidRPr="00FA48BB">
          <w:rPr>
            <w:lang w:val="vi-VN"/>
            <w:rPrChange w:id="3764" w:author="Ngo Vi" w:date="2019-07-06T07:35:00Z">
              <w:rPr/>
            </w:rPrChange>
          </w:rPr>
          <w:t>ớp sau:</w:t>
        </w:r>
      </w:ins>
    </w:p>
    <w:p w14:paraId="5629CA43" w14:textId="70401293" w:rsidR="00AB5353" w:rsidRPr="00FA48BB" w:rsidRDefault="00AB5353">
      <w:pPr>
        <w:ind w:left="360"/>
        <w:rPr>
          <w:ins w:id="3765" w:author="Ngo Vi" w:date="2019-07-05T17:12:00Z"/>
          <w:lang w:val="vi-VN"/>
          <w:rPrChange w:id="3766" w:author="Ngo Vi" w:date="2019-07-06T07:35:00Z">
            <w:rPr>
              <w:ins w:id="3767" w:author="Ngo Vi" w:date="2019-07-05T17:12:00Z"/>
            </w:rPr>
          </w:rPrChange>
        </w:rPr>
        <w:pPrChange w:id="3768" w:author="DAO NAM LY" w:date="2019-07-06T02:27:00Z">
          <w:pPr>
            <w:pStyle w:val="ListParagraph"/>
            <w:numPr>
              <w:numId w:val="4"/>
            </w:numPr>
            <w:ind w:hanging="360"/>
          </w:pPr>
        </w:pPrChange>
      </w:pPr>
    </w:p>
    <w:p w14:paraId="1701041B" w14:textId="0F31B304" w:rsidR="00287B41" w:rsidRDefault="00AB5353">
      <w:pPr>
        <w:pStyle w:val="ListParagraph"/>
        <w:rPr>
          <w:ins w:id="3769" w:author="Hoan Nguyễn Công" w:date="2019-03-26T07:52:00Z"/>
        </w:rPr>
        <w:pPrChange w:id="3770" w:author="Ngo Vi" w:date="2019-07-05T17:12:00Z">
          <w:pPr>
            <w:pStyle w:val="ListParagraph"/>
            <w:numPr>
              <w:numId w:val="4"/>
            </w:numPr>
            <w:ind w:hanging="360"/>
          </w:pPr>
        </w:pPrChange>
      </w:pPr>
      <w:ins w:id="3771" w:author="DAO NAM LY" w:date="2019-07-06T02:27:00Z">
        <w:r>
          <w:rPr>
            <w:noProof/>
          </w:rPr>
          <w:lastRenderedPageBreak/>
          <w:drawing>
            <wp:inline distT="0" distB="0" distL="0" distR="0" wp14:anchorId="00AD65D7" wp14:editId="77EA6532">
              <wp:extent cx="5943600" cy="6223456"/>
              <wp:effectExtent l="0" t="0" r="0" b="6350"/>
              <wp:docPr id="76" name="Hình ảnh 7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ntitled Diagram.pdf.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23456"/>
                      </a:xfrm>
                      <a:prstGeom prst="rect">
                        <a:avLst/>
                      </a:prstGeom>
                    </pic:spPr>
                  </pic:pic>
                </a:graphicData>
              </a:graphic>
            </wp:inline>
          </w:drawing>
        </w:r>
      </w:ins>
    </w:p>
    <w:p w14:paraId="7DCE12CC" w14:textId="56CF178F" w:rsidR="007E56BA" w:rsidRPr="00E054FE" w:rsidRDefault="007E56BA" w:rsidP="007E56BA">
      <w:pPr>
        <w:pStyle w:val="ListParagraph"/>
        <w:numPr>
          <w:ilvl w:val="0"/>
          <w:numId w:val="4"/>
        </w:numPr>
        <w:rPr>
          <w:sz w:val="28"/>
          <w:szCs w:val="28"/>
          <w:rPrChange w:id="3772" w:author="DAO NAM LY" w:date="2019-07-06T06:11:00Z">
            <w:rPr/>
          </w:rPrChange>
        </w:rPr>
      </w:pPr>
      <w:r w:rsidRPr="00E054FE">
        <w:rPr>
          <w:sz w:val="28"/>
          <w:szCs w:val="28"/>
          <w:rPrChange w:id="3773" w:author="DAO NAM LY" w:date="2019-07-06T06:11:00Z">
            <w:rPr/>
          </w:rPrChange>
        </w:rPr>
        <w:t>Thiết kế giao diện</w:t>
      </w:r>
    </w:p>
    <w:p w14:paraId="68E0E5D3" w14:textId="04E60348" w:rsidR="00863D73" w:rsidRDefault="00863D73" w:rsidP="00863D73">
      <w:pPr>
        <w:pStyle w:val="ListParagraph"/>
        <w:numPr>
          <w:ilvl w:val="1"/>
          <w:numId w:val="4"/>
        </w:numPr>
        <w:rPr>
          <w:ins w:id="3774" w:author="Ngo Vi" w:date="2019-07-05T01:39:00Z"/>
        </w:rPr>
      </w:pPr>
      <w:r>
        <w:t>Sơ đồ liên kết màn hình</w:t>
      </w:r>
    </w:p>
    <w:p w14:paraId="07188919" w14:textId="61AE3B33" w:rsidR="006C76EB" w:rsidRDefault="00565BFF">
      <w:pPr>
        <w:ind w:left="720"/>
        <w:pPrChange w:id="3775" w:author="Ngo Vi" w:date="2019-07-05T01:39:00Z">
          <w:pPr>
            <w:pStyle w:val="ListParagraph"/>
            <w:numPr>
              <w:ilvl w:val="1"/>
              <w:numId w:val="4"/>
            </w:numPr>
            <w:ind w:left="1080" w:hanging="360"/>
          </w:pPr>
        </w:pPrChange>
      </w:pPr>
      <w:ins w:id="3776" w:author="Ngo Vi" w:date="2019-07-05T17:10:00Z">
        <w:r>
          <w:rPr>
            <w:noProof/>
          </w:rPr>
          <w:lastRenderedPageBreak/>
          <w:drawing>
            <wp:inline distT="0" distB="0" distL="0" distR="0" wp14:anchorId="7422020B" wp14:editId="3F3A7EC2">
              <wp:extent cx="5798820" cy="22526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3673" cy="2277812"/>
                      </a:xfrm>
                      <a:prstGeom prst="rect">
                        <a:avLst/>
                      </a:prstGeom>
                    </pic:spPr>
                  </pic:pic>
                </a:graphicData>
              </a:graphic>
            </wp:inline>
          </w:drawing>
        </w:r>
      </w:ins>
    </w:p>
    <w:p w14:paraId="24ADB5FC" w14:textId="0C536351" w:rsidR="00863D73" w:rsidRDefault="00863D73" w:rsidP="00863D73">
      <w:pPr>
        <w:pStyle w:val="ListParagraph"/>
        <w:numPr>
          <w:ilvl w:val="1"/>
          <w:numId w:val="4"/>
        </w:numPr>
        <w:rPr>
          <w:ins w:id="3777" w:author="Ngo Vi" w:date="2019-07-04T23:49:00Z"/>
        </w:rPr>
      </w:pPr>
      <w:r>
        <w:t>Danh sách màn hình &amp; mô tả chức năng từng màn hình</w:t>
      </w:r>
    </w:p>
    <w:p w14:paraId="7615E294" w14:textId="1D870D32" w:rsidR="00971E6E" w:rsidRDefault="00971E6E" w:rsidP="00971E6E">
      <w:pPr>
        <w:pStyle w:val="ListParagraph"/>
        <w:numPr>
          <w:ilvl w:val="0"/>
          <w:numId w:val="10"/>
        </w:numPr>
        <w:rPr>
          <w:ins w:id="3778" w:author="Ngo Vi" w:date="2019-07-04T23:49:00Z"/>
        </w:rPr>
      </w:pPr>
      <w:ins w:id="3779" w:author="Ngo Vi" w:date="2019-07-04T23:49:00Z">
        <w:r>
          <w:t>Danh sách từng màng hình:</w:t>
        </w:r>
      </w:ins>
    </w:p>
    <w:p w14:paraId="6111FF51" w14:textId="5E8EB80A" w:rsidR="00971E6E" w:rsidRDefault="00971E6E" w:rsidP="00971E6E">
      <w:pPr>
        <w:pStyle w:val="ListParagraph"/>
        <w:ind w:left="1440"/>
        <w:rPr>
          <w:ins w:id="3780" w:author="Ngo Vi" w:date="2019-07-05T00:07:00Z"/>
        </w:rPr>
      </w:pPr>
      <w:ins w:id="3781" w:author="Ngo Vi" w:date="2019-07-04T23:49:00Z">
        <w:r>
          <w:t xml:space="preserve">+ </w:t>
        </w:r>
      </w:ins>
      <w:ins w:id="3782" w:author="Ngo Vi" w:date="2019-07-04T23:50:00Z">
        <w:r>
          <w:t>Trang Chủ</w:t>
        </w:r>
      </w:ins>
      <w:ins w:id="3783" w:author="Ngo Vi" w:date="2019-07-05T01:45:00Z">
        <w:r w:rsidR="00FE60EF">
          <w:t xml:space="preserve"> Menu ẩn</w:t>
        </w:r>
      </w:ins>
    </w:p>
    <w:p w14:paraId="5973870E" w14:textId="5835C65E" w:rsidR="0074296D" w:rsidRDefault="00797C26" w:rsidP="0074296D">
      <w:pPr>
        <w:pStyle w:val="ListParagraph"/>
        <w:ind w:left="1440"/>
        <w:rPr>
          <w:ins w:id="3784" w:author="Ngo Vi" w:date="2019-07-05T01:44:00Z"/>
        </w:rPr>
      </w:pPr>
      <w:ins w:id="3785" w:author="Ngo Vi" w:date="2019-07-05T00:07:00Z">
        <w:r>
          <w:rPr>
            <w:noProof/>
          </w:rPr>
          <w:drawing>
            <wp:inline distT="0" distB="0" distL="0" distR="0" wp14:anchorId="0642B513" wp14:editId="27479F8D">
              <wp:extent cx="3756660" cy="1783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6660" cy="1783080"/>
                      </a:xfrm>
                      <a:prstGeom prst="rect">
                        <a:avLst/>
                      </a:prstGeom>
                    </pic:spPr>
                  </pic:pic>
                </a:graphicData>
              </a:graphic>
            </wp:inline>
          </w:drawing>
        </w:r>
      </w:ins>
    </w:p>
    <w:p w14:paraId="2207E974" w14:textId="243747E1" w:rsidR="00FE60EF" w:rsidRDefault="00FE60EF" w:rsidP="0074296D">
      <w:pPr>
        <w:pStyle w:val="ListParagraph"/>
        <w:ind w:left="1440"/>
        <w:rPr>
          <w:ins w:id="3786" w:author="Ngo Vi" w:date="2019-07-05T01:45:00Z"/>
        </w:rPr>
      </w:pPr>
      <w:ins w:id="3787" w:author="Ngo Vi" w:date="2019-07-05T01:44:00Z">
        <w:r>
          <w:t xml:space="preserve">+ </w:t>
        </w:r>
      </w:ins>
      <w:ins w:id="3788" w:author="Ngo Vi" w:date="2019-07-05T01:45:00Z">
        <w:r>
          <w:t>Trang Chủ Menu hiện</w:t>
        </w:r>
      </w:ins>
    </w:p>
    <w:p w14:paraId="77CD39F5" w14:textId="600FFD8F" w:rsidR="00FE60EF" w:rsidRDefault="00FE60EF" w:rsidP="0074296D">
      <w:pPr>
        <w:pStyle w:val="ListParagraph"/>
        <w:ind w:left="1440"/>
        <w:rPr>
          <w:ins w:id="3789" w:author="Ngo Vi" w:date="2019-07-05T02:21:00Z"/>
        </w:rPr>
      </w:pPr>
      <w:ins w:id="3790" w:author="Ngo Vi" w:date="2019-07-05T01:45:00Z">
        <w:r>
          <w:rPr>
            <w:noProof/>
          </w:rPr>
          <w:drawing>
            <wp:inline distT="0" distB="0" distL="0" distR="0" wp14:anchorId="6F7517AD" wp14:editId="16154766">
              <wp:extent cx="37566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6660" cy="1920240"/>
                      </a:xfrm>
                      <a:prstGeom prst="rect">
                        <a:avLst/>
                      </a:prstGeom>
                    </pic:spPr>
                  </pic:pic>
                </a:graphicData>
              </a:graphic>
            </wp:inline>
          </w:drawing>
        </w:r>
      </w:ins>
    </w:p>
    <w:p w14:paraId="607F51AE" w14:textId="57E804FA" w:rsidR="00E765A6" w:rsidRDefault="00E765A6" w:rsidP="0074296D">
      <w:pPr>
        <w:pStyle w:val="ListParagraph"/>
        <w:ind w:left="1440"/>
        <w:rPr>
          <w:ins w:id="3791" w:author="Ngo Vi" w:date="2019-07-05T02:22:00Z"/>
        </w:rPr>
      </w:pPr>
      <w:ins w:id="3792" w:author="Ngo Vi" w:date="2019-07-05T02:21:00Z">
        <w:r>
          <w:t>+ Menu Danh mục</w:t>
        </w:r>
      </w:ins>
    </w:p>
    <w:p w14:paraId="7B13D657" w14:textId="34FF65EF" w:rsidR="0038751B" w:rsidRDefault="0038751B" w:rsidP="0074296D">
      <w:pPr>
        <w:pStyle w:val="ListParagraph"/>
        <w:ind w:left="1440"/>
        <w:rPr>
          <w:ins w:id="3793" w:author="Ngo Vi" w:date="2019-07-05T02:21:00Z"/>
        </w:rPr>
      </w:pPr>
      <w:ins w:id="3794" w:author="Ngo Vi" w:date="2019-07-05T02:22:00Z">
        <w:r>
          <w:rPr>
            <w:noProof/>
          </w:rPr>
          <w:lastRenderedPageBreak/>
          <w:drawing>
            <wp:inline distT="0" distB="0" distL="0" distR="0" wp14:anchorId="44F6634E" wp14:editId="65D4225B">
              <wp:extent cx="3756660" cy="1699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6660" cy="1699260"/>
                      </a:xfrm>
                      <a:prstGeom prst="rect">
                        <a:avLst/>
                      </a:prstGeom>
                    </pic:spPr>
                  </pic:pic>
                </a:graphicData>
              </a:graphic>
            </wp:inline>
          </w:drawing>
        </w:r>
      </w:ins>
    </w:p>
    <w:p w14:paraId="01A4BBA2" w14:textId="1636DCE5" w:rsidR="00E765A6" w:rsidRDefault="00E765A6" w:rsidP="0074296D">
      <w:pPr>
        <w:pStyle w:val="ListParagraph"/>
        <w:ind w:left="1440"/>
        <w:rPr>
          <w:ins w:id="3795" w:author="Ngo Vi" w:date="2019-07-05T02:22:00Z"/>
        </w:rPr>
      </w:pPr>
      <w:ins w:id="3796" w:author="Ngo Vi" w:date="2019-07-05T02:21:00Z">
        <w:r>
          <w:t>+ Menu Danh sách</w:t>
        </w:r>
      </w:ins>
    </w:p>
    <w:p w14:paraId="51C4FCE1" w14:textId="698FB903" w:rsidR="0038751B" w:rsidRDefault="0038751B" w:rsidP="0074296D">
      <w:pPr>
        <w:pStyle w:val="ListParagraph"/>
        <w:ind w:left="1440"/>
        <w:rPr>
          <w:ins w:id="3797" w:author="Ngo Vi" w:date="2019-07-05T02:21:00Z"/>
        </w:rPr>
      </w:pPr>
      <w:ins w:id="3798" w:author="Ngo Vi" w:date="2019-07-05T02:22:00Z">
        <w:r>
          <w:rPr>
            <w:noProof/>
          </w:rPr>
          <w:drawing>
            <wp:inline distT="0" distB="0" distL="0" distR="0" wp14:anchorId="49B991AA" wp14:editId="4B7567DE">
              <wp:extent cx="3794760" cy="22890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2166" cy="2305550"/>
                      </a:xfrm>
                      <a:prstGeom prst="rect">
                        <a:avLst/>
                      </a:prstGeom>
                    </pic:spPr>
                  </pic:pic>
                </a:graphicData>
              </a:graphic>
            </wp:inline>
          </w:drawing>
        </w:r>
      </w:ins>
    </w:p>
    <w:p w14:paraId="55FA88E3" w14:textId="721E99D2" w:rsidR="00E765A6" w:rsidRDefault="00E765A6" w:rsidP="0074296D">
      <w:pPr>
        <w:pStyle w:val="ListParagraph"/>
        <w:ind w:left="1440"/>
        <w:rPr>
          <w:ins w:id="3799" w:author="Ngo Vi" w:date="2019-07-05T02:22:00Z"/>
        </w:rPr>
      </w:pPr>
      <w:ins w:id="3800" w:author="Ngo Vi" w:date="2019-07-05T02:21:00Z">
        <w:r>
          <w:t>+ Menu Báo cáo</w:t>
        </w:r>
      </w:ins>
    </w:p>
    <w:p w14:paraId="1AFFF5E4" w14:textId="6329F539" w:rsidR="0038751B" w:rsidRDefault="0038751B">
      <w:pPr>
        <w:pStyle w:val="ListParagraph"/>
        <w:ind w:left="1440"/>
        <w:rPr>
          <w:ins w:id="3801" w:author="Ngo Vi" w:date="2019-07-04T23:58:00Z"/>
        </w:rPr>
      </w:pPr>
      <w:ins w:id="3802" w:author="Ngo Vi" w:date="2019-07-05T02:22:00Z">
        <w:r>
          <w:rPr>
            <w:noProof/>
          </w:rPr>
          <w:drawing>
            <wp:inline distT="0" distB="0" distL="0" distR="0" wp14:anchorId="5BB18910" wp14:editId="26F9F42C">
              <wp:extent cx="3758515" cy="2263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9805" cy="2269938"/>
                      </a:xfrm>
                      <a:prstGeom prst="rect">
                        <a:avLst/>
                      </a:prstGeom>
                    </pic:spPr>
                  </pic:pic>
                </a:graphicData>
              </a:graphic>
            </wp:inline>
          </w:drawing>
        </w:r>
      </w:ins>
    </w:p>
    <w:p w14:paraId="082FEBB6" w14:textId="5AAE9AB5" w:rsidR="0074296D" w:rsidRDefault="00971E6E" w:rsidP="0074296D">
      <w:pPr>
        <w:pStyle w:val="ListParagraph"/>
        <w:ind w:left="1440"/>
        <w:rPr>
          <w:ins w:id="3803" w:author="Ngo Vi" w:date="2019-07-05T00:10:00Z"/>
        </w:rPr>
      </w:pPr>
      <w:ins w:id="3804" w:author="Ngo Vi" w:date="2019-07-04T23:58:00Z">
        <w:r>
          <w:t>+</w:t>
        </w:r>
      </w:ins>
      <w:ins w:id="3805" w:author="Ngo Vi" w:date="2019-07-04T23:59:00Z">
        <w:r>
          <w:t xml:space="preserve"> Tra </w:t>
        </w:r>
        <w:r w:rsidR="00797C26">
          <w:t>cứu bệnh nhân</w:t>
        </w:r>
      </w:ins>
      <w:ins w:id="3806" w:author="Ngo Vi" w:date="2019-07-05T01:38:00Z">
        <w:r w:rsidR="001673CF">
          <w:t xml:space="preserve"> : tìm kiếm bệnh nhân</w:t>
        </w:r>
      </w:ins>
    </w:p>
    <w:p w14:paraId="12EF7715" w14:textId="43F7DD8C" w:rsidR="0074296D" w:rsidRDefault="0074296D">
      <w:pPr>
        <w:pStyle w:val="ListParagraph"/>
        <w:ind w:left="1440"/>
        <w:rPr>
          <w:ins w:id="3807" w:author="Ngo Vi" w:date="2019-07-04T23:58:00Z"/>
        </w:rPr>
      </w:pPr>
      <w:ins w:id="3808" w:author="Ngo Vi" w:date="2019-07-05T00:10:00Z">
        <w:r>
          <w:rPr>
            <w:noProof/>
          </w:rPr>
          <w:lastRenderedPageBreak/>
          <w:drawing>
            <wp:inline distT="0" distB="0" distL="0" distR="0" wp14:anchorId="16FB1D8D" wp14:editId="7D6FDE60">
              <wp:extent cx="3794760" cy="2065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4760" cy="2065020"/>
                      </a:xfrm>
                      <a:prstGeom prst="rect">
                        <a:avLst/>
                      </a:prstGeom>
                    </pic:spPr>
                  </pic:pic>
                </a:graphicData>
              </a:graphic>
            </wp:inline>
          </w:drawing>
        </w:r>
      </w:ins>
    </w:p>
    <w:p w14:paraId="76413CB0" w14:textId="3C1DD981" w:rsidR="00971E6E" w:rsidRDefault="00971E6E" w:rsidP="00971E6E">
      <w:pPr>
        <w:pStyle w:val="ListParagraph"/>
        <w:ind w:left="1440"/>
        <w:rPr>
          <w:ins w:id="3809" w:author="Ngo Vi" w:date="2019-07-05T00:18:00Z"/>
        </w:rPr>
      </w:pPr>
      <w:ins w:id="3810" w:author="Ngo Vi" w:date="2019-07-04T23:58:00Z">
        <w:r>
          <w:t>+</w:t>
        </w:r>
      </w:ins>
      <w:ins w:id="3811" w:author="Ngo Vi" w:date="2019-07-04T23:59:00Z">
        <w:r w:rsidR="00797C26">
          <w:t xml:space="preserve"> Thêm bệnh nhân mới</w:t>
        </w:r>
      </w:ins>
      <w:ins w:id="3812" w:author="Ngo Vi" w:date="2019-07-05T01:38:00Z">
        <w:r w:rsidR="001673CF">
          <w:t xml:space="preserve"> : thêm bệnh nhân </w:t>
        </w:r>
      </w:ins>
    </w:p>
    <w:p w14:paraId="3A02DAED" w14:textId="77C7DDE9" w:rsidR="0074296D" w:rsidRDefault="0074296D" w:rsidP="00971E6E">
      <w:pPr>
        <w:pStyle w:val="ListParagraph"/>
        <w:ind w:left="1440"/>
        <w:rPr>
          <w:ins w:id="3813" w:author="Ngo Vi" w:date="2019-07-04T23:58:00Z"/>
        </w:rPr>
      </w:pPr>
      <w:ins w:id="3814" w:author="Ngo Vi" w:date="2019-07-05T00:18:00Z">
        <w:r>
          <w:rPr>
            <w:noProof/>
          </w:rPr>
          <w:drawing>
            <wp:inline distT="0" distB="0" distL="0" distR="0" wp14:anchorId="49991C18" wp14:editId="15E6BF76">
              <wp:extent cx="3794760"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103" cy="2103310"/>
                      </a:xfrm>
                      <a:prstGeom prst="rect">
                        <a:avLst/>
                      </a:prstGeom>
                    </pic:spPr>
                  </pic:pic>
                </a:graphicData>
              </a:graphic>
            </wp:inline>
          </w:drawing>
        </w:r>
      </w:ins>
    </w:p>
    <w:p w14:paraId="5F12DDDC" w14:textId="46C6CC79" w:rsidR="00971E6E" w:rsidRDefault="00971E6E" w:rsidP="00971E6E">
      <w:pPr>
        <w:pStyle w:val="ListParagraph"/>
        <w:ind w:left="1440"/>
        <w:rPr>
          <w:ins w:id="3815" w:author="Ngo Vi" w:date="2019-07-05T00:18:00Z"/>
        </w:rPr>
      </w:pPr>
      <w:ins w:id="3816" w:author="Ngo Vi" w:date="2019-07-04T23:58:00Z">
        <w:r>
          <w:t>+</w:t>
        </w:r>
      </w:ins>
      <w:ins w:id="3817" w:author="Ngo Vi" w:date="2019-07-04T23:59:00Z">
        <w:r w:rsidR="00797C26">
          <w:t xml:space="preserve"> Thêm phiếu khám bệnh</w:t>
        </w:r>
      </w:ins>
      <w:ins w:id="3818" w:author="Ngo Vi" w:date="2019-07-05T01:38:00Z">
        <w:r w:rsidR="001673CF">
          <w:t xml:space="preserve"> : lập phiếu khám bệnh và kê toa</w:t>
        </w:r>
      </w:ins>
    </w:p>
    <w:p w14:paraId="3409A864" w14:textId="05F7F968" w:rsidR="0074296D" w:rsidRDefault="0074296D" w:rsidP="00971E6E">
      <w:pPr>
        <w:pStyle w:val="ListParagraph"/>
        <w:ind w:left="1440"/>
        <w:rPr>
          <w:ins w:id="3819" w:author="Ngo Vi" w:date="2019-07-05T01:18:00Z"/>
        </w:rPr>
      </w:pPr>
      <w:ins w:id="3820" w:author="Ngo Vi" w:date="2019-07-05T00:19:00Z">
        <w:r>
          <w:rPr>
            <w:noProof/>
          </w:rPr>
          <w:drawing>
            <wp:inline distT="0" distB="0" distL="0" distR="0" wp14:anchorId="42D08846" wp14:editId="05E2A15B">
              <wp:extent cx="3779520" cy="2141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9520" cy="2141220"/>
                      </a:xfrm>
                      <a:prstGeom prst="rect">
                        <a:avLst/>
                      </a:prstGeom>
                    </pic:spPr>
                  </pic:pic>
                </a:graphicData>
              </a:graphic>
            </wp:inline>
          </w:drawing>
        </w:r>
      </w:ins>
    </w:p>
    <w:p w14:paraId="1527C9F3" w14:textId="463D33F0" w:rsidR="00682C9C" w:rsidRDefault="00682C9C" w:rsidP="00971E6E">
      <w:pPr>
        <w:pStyle w:val="ListParagraph"/>
        <w:ind w:left="1440"/>
        <w:rPr>
          <w:ins w:id="3821" w:author="Ngo Vi" w:date="2019-07-05T01:18:00Z"/>
        </w:rPr>
      </w:pPr>
      <w:ins w:id="3822" w:author="Ngo Vi" w:date="2019-07-05T01:18:00Z">
        <w:r>
          <w:t xml:space="preserve">+ Kê Toa </w:t>
        </w:r>
      </w:ins>
      <w:ins w:id="3823" w:author="Ngo Vi" w:date="2019-07-05T01:38:00Z">
        <w:r w:rsidR="001673CF">
          <w:t>: kê toa thuốc</w:t>
        </w:r>
      </w:ins>
    </w:p>
    <w:p w14:paraId="56EBCE46" w14:textId="2B4487AA" w:rsidR="00682C9C" w:rsidRDefault="00682C9C" w:rsidP="00971E6E">
      <w:pPr>
        <w:pStyle w:val="ListParagraph"/>
        <w:ind w:left="1440"/>
        <w:rPr>
          <w:ins w:id="3824" w:author="Ngo Vi" w:date="2019-07-04T23:59:00Z"/>
        </w:rPr>
      </w:pPr>
      <w:ins w:id="3825" w:author="Ngo Vi" w:date="2019-07-05T01:18:00Z">
        <w:r>
          <w:rPr>
            <w:noProof/>
          </w:rPr>
          <w:lastRenderedPageBreak/>
          <w:drawing>
            <wp:inline distT="0" distB="0" distL="0" distR="0" wp14:anchorId="7F1556BA" wp14:editId="11BFFB54">
              <wp:extent cx="3878580" cy="22631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8580" cy="2263140"/>
                      </a:xfrm>
                      <a:prstGeom prst="rect">
                        <a:avLst/>
                      </a:prstGeom>
                    </pic:spPr>
                  </pic:pic>
                </a:graphicData>
              </a:graphic>
            </wp:inline>
          </w:drawing>
        </w:r>
      </w:ins>
    </w:p>
    <w:p w14:paraId="7FAFC00F" w14:textId="1F316776" w:rsidR="00797C26" w:rsidRDefault="00797C26" w:rsidP="00971E6E">
      <w:pPr>
        <w:pStyle w:val="ListParagraph"/>
        <w:ind w:left="1440"/>
        <w:rPr>
          <w:ins w:id="3826" w:author="Ngo Vi" w:date="2019-07-05T00:19:00Z"/>
        </w:rPr>
      </w:pPr>
      <w:ins w:id="3827" w:author="Ngo Vi" w:date="2019-07-04T23:59:00Z">
        <w:r>
          <w:t>+</w:t>
        </w:r>
      </w:ins>
      <w:ins w:id="3828" w:author="Ngo Vi" w:date="2019-07-05T00:00:00Z">
        <w:r>
          <w:t xml:space="preserve"> Hóa đơn</w:t>
        </w:r>
      </w:ins>
      <w:ins w:id="3829" w:author="Ngo Vi" w:date="2019-07-05T01:37:00Z">
        <w:r w:rsidR="001673CF">
          <w:t xml:space="preserve"> : lập hóa hơn.</w:t>
        </w:r>
      </w:ins>
    </w:p>
    <w:p w14:paraId="0562F835" w14:textId="36A9D0AB" w:rsidR="0074296D" w:rsidRDefault="0074296D" w:rsidP="00971E6E">
      <w:pPr>
        <w:pStyle w:val="ListParagraph"/>
        <w:ind w:left="1440"/>
        <w:rPr>
          <w:ins w:id="3830" w:author="Ngo Vi" w:date="2019-07-04T23:59:00Z"/>
        </w:rPr>
      </w:pPr>
      <w:ins w:id="3831" w:author="Ngo Vi" w:date="2019-07-05T00:19:00Z">
        <w:r>
          <w:rPr>
            <w:noProof/>
          </w:rPr>
          <w:drawing>
            <wp:inline distT="0" distB="0" distL="0" distR="0" wp14:anchorId="2BB6F894" wp14:editId="684F845A">
              <wp:extent cx="3878580"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8580" cy="2171700"/>
                      </a:xfrm>
                      <a:prstGeom prst="rect">
                        <a:avLst/>
                      </a:prstGeom>
                    </pic:spPr>
                  </pic:pic>
                </a:graphicData>
              </a:graphic>
            </wp:inline>
          </w:drawing>
        </w:r>
      </w:ins>
    </w:p>
    <w:p w14:paraId="48A513BA" w14:textId="3F2ECAF9" w:rsidR="00797C26" w:rsidRDefault="00797C26" w:rsidP="00797C26">
      <w:pPr>
        <w:pStyle w:val="ListParagraph"/>
        <w:ind w:left="1440"/>
        <w:rPr>
          <w:ins w:id="3832" w:author="Ngo Vi" w:date="2019-07-05T00:20:00Z"/>
        </w:rPr>
      </w:pPr>
      <w:ins w:id="3833" w:author="Ngo Vi" w:date="2019-07-04T23:59:00Z">
        <w:r>
          <w:t>+</w:t>
        </w:r>
      </w:ins>
      <w:ins w:id="3834" w:author="Ngo Vi" w:date="2019-07-05T00:00:00Z">
        <w:r>
          <w:t xml:space="preserve"> Danh sách thuốc</w:t>
        </w:r>
      </w:ins>
      <w:ins w:id="3835" w:author="Ngo Vi" w:date="2019-07-05T01:37:00Z">
        <w:r w:rsidR="001673CF">
          <w:t xml:space="preserve"> : tìm kiếm và xem danh sách thuốc và thêm thuốc.</w:t>
        </w:r>
      </w:ins>
    </w:p>
    <w:p w14:paraId="77081105" w14:textId="4FC29D26" w:rsidR="0074296D" w:rsidRDefault="0074296D" w:rsidP="00797C26">
      <w:pPr>
        <w:pStyle w:val="ListParagraph"/>
        <w:ind w:left="1440"/>
        <w:rPr>
          <w:ins w:id="3836" w:author="Ngo Vi" w:date="2019-07-05T01:04:00Z"/>
        </w:rPr>
      </w:pPr>
      <w:ins w:id="3837" w:author="Ngo Vi" w:date="2019-07-05T00:20:00Z">
        <w:r>
          <w:rPr>
            <w:noProof/>
          </w:rPr>
          <w:drawing>
            <wp:inline distT="0" distB="0" distL="0" distR="0" wp14:anchorId="4276644A" wp14:editId="3B3BEE50">
              <wp:extent cx="3878580" cy="19964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8580" cy="1996440"/>
                      </a:xfrm>
                      <a:prstGeom prst="rect">
                        <a:avLst/>
                      </a:prstGeom>
                    </pic:spPr>
                  </pic:pic>
                </a:graphicData>
              </a:graphic>
            </wp:inline>
          </w:drawing>
        </w:r>
      </w:ins>
    </w:p>
    <w:p w14:paraId="78139072" w14:textId="0A6AD30A" w:rsidR="00280609" w:rsidRDefault="00280609" w:rsidP="00797C26">
      <w:pPr>
        <w:pStyle w:val="ListParagraph"/>
        <w:ind w:left="1440"/>
        <w:rPr>
          <w:ins w:id="3838" w:author="Ngo Vi" w:date="2019-07-05T01:05:00Z"/>
        </w:rPr>
      </w:pPr>
      <w:ins w:id="3839" w:author="Ngo Vi" w:date="2019-07-05T01:04:00Z">
        <w:r>
          <w:t>+</w:t>
        </w:r>
      </w:ins>
      <w:ins w:id="3840" w:author="Ngo Vi" w:date="2019-07-05T01:05:00Z">
        <w:r>
          <w:t xml:space="preserve"> Thêm thuốc mới</w:t>
        </w:r>
      </w:ins>
      <w:ins w:id="3841" w:author="Ngo Vi" w:date="2019-07-05T01:36:00Z">
        <w:r w:rsidR="001673CF">
          <w:t xml:space="preserve"> : </w:t>
        </w:r>
      </w:ins>
      <w:ins w:id="3842" w:author="Ngo Vi" w:date="2019-07-05T01:37:00Z">
        <w:r w:rsidR="001673CF">
          <w:t>thêm thuốc vào danh sách thuốc.</w:t>
        </w:r>
      </w:ins>
    </w:p>
    <w:p w14:paraId="066AD0D2" w14:textId="5139CC62" w:rsidR="00280609" w:rsidRDefault="00280609">
      <w:pPr>
        <w:pStyle w:val="ListParagraph"/>
        <w:ind w:left="1440"/>
        <w:rPr>
          <w:ins w:id="3843" w:author="Ngo Vi" w:date="2019-07-04T23:59:00Z"/>
        </w:rPr>
      </w:pPr>
      <w:ins w:id="3844" w:author="Ngo Vi" w:date="2019-07-05T01:05:00Z">
        <w:r>
          <w:rPr>
            <w:noProof/>
          </w:rPr>
          <w:lastRenderedPageBreak/>
          <w:drawing>
            <wp:inline distT="0" distB="0" distL="0" distR="0" wp14:anchorId="3162B3D4" wp14:editId="566E62BA">
              <wp:extent cx="3878580" cy="22098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8933" cy="2210001"/>
                      </a:xfrm>
                      <a:prstGeom prst="rect">
                        <a:avLst/>
                      </a:prstGeom>
                    </pic:spPr>
                  </pic:pic>
                </a:graphicData>
              </a:graphic>
            </wp:inline>
          </w:drawing>
        </w:r>
      </w:ins>
    </w:p>
    <w:p w14:paraId="1F308C58" w14:textId="29C52009" w:rsidR="00797C26" w:rsidRDefault="00797C26" w:rsidP="00971E6E">
      <w:pPr>
        <w:pStyle w:val="ListParagraph"/>
        <w:ind w:left="1440"/>
        <w:rPr>
          <w:ins w:id="3845" w:author="Ngo Vi" w:date="2019-07-05T00:21:00Z"/>
        </w:rPr>
      </w:pPr>
      <w:ins w:id="3846" w:author="Ngo Vi" w:date="2019-07-04T23:59:00Z">
        <w:r>
          <w:t>+</w:t>
        </w:r>
      </w:ins>
      <w:ins w:id="3847" w:author="Ngo Vi" w:date="2019-07-05T00:00:00Z">
        <w:r>
          <w:t xml:space="preserve"> Danh sách loại bệnh</w:t>
        </w:r>
      </w:ins>
      <w:ins w:id="3848" w:author="Ngo Vi" w:date="2019-07-05T01:03:00Z">
        <w:r w:rsidR="00280609">
          <w:t xml:space="preserve"> : </w:t>
        </w:r>
      </w:ins>
      <w:ins w:id="3849" w:author="Ngo Vi" w:date="2019-07-05T01:34:00Z">
        <w:r w:rsidR="001673CF">
          <w:t xml:space="preserve">tìm kiếm và xem </w:t>
        </w:r>
      </w:ins>
      <w:ins w:id="3850" w:author="Ngo Vi" w:date="2019-07-05T01:33:00Z">
        <w:r w:rsidR="001673CF">
          <w:t xml:space="preserve">danh sách </w:t>
        </w:r>
      </w:ins>
      <w:ins w:id="3851" w:author="Ngo Vi" w:date="2019-07-05T01:35:00Z">
        <w:r w:rsidR="001673CF">
          <w:t>bệnh</w:t>
        </w:r>
      </w:ins>
      <w:ins w:id="3852" w:author="Ngo Vi" w:date="2019-07-05T01:33:00Z">
        <w:r w:rsidR="001673CF">
          <w:t xml:space="preserve"> đã thêm</w:t>
        </w:r>
      </w:ins>
      <w:ins w:id="3853" w:author="Ngo Vi" w:date="2019-07-05T01:37:00Z">
        <w:r w:rsidR="001673CF">
          <w:t xml:space="preserve"> và thêm bệnh.</w:t>
        </w:r>
      </w:ins>
    </w:p>
    <w:p w14:paraId="755E2FDB" w14:textId="63CE5FFF" w:rsidR="0074296D" w:rsidRDefault="0074296D" w:rsidP="00971E6E">
      <w:pPr>
        <w:pStyle w:val="ListParagraph"/>
        <w:ind w:left="1440"/>
        <w:rPr>
          <w:ins w:id="3854" w:author="Ngo Vi" w:date="2019-07-05T01:05:00Z"/>
        </w:rPr>
      </w:pPr>
      <w:ins w:id="3855" w:author="Ngo Vi" w:date="2019-07-05T00:21:00Z">
        <w:r>
          <w:rPr>
            <w:noProof/>
          </w:rPr>
          <w:drawing>
            <wp:inline distT="0" distB="0" distL="0" distR="0" wp14:anchorId="006E78C1" wp14:editId="19D5B33B">
              <wp:extent cx="3878580" cy="18821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8580" cy="1882140"/>
                      </a:xfrm>
                      <a:prstGeom prst="rect">
                        <a:avLst/>
                      </a:prstGeom>
                    </pic:spPr>
                  </pic:pic>
                </a:graphicData>
              </a:graphic>
            </wp:inline>
          </w:drawing>
        </w:r>
      </w:ins>
    </w:p>
    <w:p w14:paraId="7F459F16" w14:textId="0B7F7E51" w:rsidR="00280609" w:rsidRDefault="00280609" w:rsidP="00971E6E">
      <w:pPr>
        <w:pStyle w:val="ListParagraph"/>
        <w:ind w:left="1440"/>
        <w:rPr>
          <w:ins w:id="3856" w:author="Ngo Vi" w:date="2019-07-05T01:06:00Z"/>
        </w:rPr>
      </w:pPr>
      <w:ins w:id="3857" w:author="Ngo Vi" w:date="2019-07-05T01:05:00Z">
        <w:r>
          <w:t xml:space="preserve">+ </w:t>
        </w:r>
      </w:ins>
      <w:ins w:id="3858" w:author="Ngo Vi" w:date="2019-07-05T01:06:00Z">
        <w:r>
          <w:t>Thêm loại b</w:t>
        </w:r>
      </w:ins>
      <w:ins w:id="3859" w:author="Ngo Vi" w:date="2019-07-05T01:22:00Z">
        <w:r w:rsidR="00682C9C">
          <w:t>ệnh : thêm loại bệnh vào danh sách bệnh.</w:t>
        </w:r>
      </w:ins>
    </w:p>
    <w:p w14:paraId="3EB058D0" w14:textId="3E4C16AA" w:rsidR="00280609" w:rsidRDefault="00280609" w:rsidP="00971E6E">
      <w:pPr>
        <w:pStyle w:val="ListParagraph"/>
        <w:ind w:left="1440"/>
        <w:rPr>
          <w:ins w:id="3860" w:author="Ngo Vi" w:date="2019-07-04T23:59:00Z"/>
        </w:rPr>
      </w:pPr>
      <w:ins w:id="3861" w:author="Ngo Vi" w:date="2019-07-05T01:06:00Z">
        <w:r>
          <w:rPr>
            <w:noProof/>
          </w:rPr>
          <w:drawing>
            <wp:inline distT="0" distB="0" distL="0" distR="0" wp14:anchorId="080E4F81" wp14:editId="43A3B39D">
              <wp:extent cx="3878580" cy="17068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8580" cy="1706880"/>
                      </a:xfrm>
                      <a:prstGeom prst="rect">
                        <a:avLst/>
                      </a:prstGeom>
                    </pic:spPr>
                  </pic:pic>
                </a:graphicData>
              </a:graphic>
            </wp:inline>
          </w:drawing>
        </w:r>
      </w:ins>
    </w:p>
    <w:p w14:paraId="771FF6FD" w14:textId="351DB21B" w:rsidR="00797C26" w:rsidRDefault="00797C26" w:rsidP="00971E6E">
      <w:pPr>
        <w:pStyle w:val="ListParagraph"/>
        <w:ind w:left="1440"/>
        <w:rPr>
          <w:ins w:id="3862" w:author="Ngo Vi" w:date="2019-07-05T00:21:00Z"/>
        </w:rPr>
      </w:pPr>
      <w:ins w:id="3863" w:author="Ngo Vi" w:date="2019-07-04T23:59:00Z">
        <w:r>
          <w:t>+</w:t>
        </w:r>
      </w:ins>
      <w:ins w:id="3864" w:author="Ngo Vi" w:date="2019-07-05T00:00:00Z">
        <w:r>
          <w:t xml:space="preserve"> </w:t>
        </w:r>
      </w:ins>
      <w:ins w:id="3865" w:author="Ngo Vi" w:date="2019-07-05T00:01:00Z">
        <w:r>
          <w:t>Danh sách khám bệnh</w:t>
        </w:r>
      </w:ins>
      <w:ins w:id="3866" w:author="Ngo Vi" w:date="2019-07-05T01:12:00Z">
        <w:r w:rsidR="00280609">
          <w:t xml:space="preserve"> : xem danh s</w:t>
        </w:r>
      </w:ins>
      <w:ins w:id="3867" w:author="Ngo Vi" w:date="2019-07-05T01:15:00Z">
        <w:r w:rsidR="00682C9C">
          <w:t>ách khám bệnh trong ngày</w:t>
        </w:r>
      </w:ins>
      <w:ins w:id="3868" w:author="Ngo Vi" w:date="2019-07-05T01:14:00Z">
        <w:r w:rsidR="00682C9C">
          <w:t xml:space="preserve"> </w:t>
        </w:r>
      </w:ins>
      <w:ins w:id="3869" w:author="Ngo Vi" w:date="2019-07-05T01:15:00Z">
        <w:r w:rsidR="00682C9C">
          <w:t>và thêm bệnh nhân</w:t>
        </w:r>
      </w:ins>
      <w:ins w:id="3870" w:author="Ngo Vi" w:date="2019-07-05T01:22:00Z">
        <w:r w:rsidR="00682C9C">
          <w:t>.</w:t>
        </w:r>
      </w:ins>
    </w:p>
    <w:p w14:paraId="29D93A70" w14:textId="7A2E5DC1" w:rsidR="0074296D" w:rsidRDefault="0074296D" w:rsidP="00971E6E">
      <w:pPr>
        <w:pStyle w:val="ListParagraph"/>
        <w:ind w:left="1440"/>
        <w:rPr>
          <w:ins w:id="3871" w:author="Ngo Vi" w:date="2019-07-05T01:06:00Z"/>
        </w:rPr>
      </w:pPr>
      <w:ins w:id="3872" w:author="Ngo Vi" w:date="2019-07-05T00:21:00Z">
        <w:r>
          <w:rPr>
            <w:noProof/>
          </w:rPr>
          <w:lastRenderedPageBreak/>
          <w:drawing>
            <wp:inline distT="0" distB="0" distL="0" distR="0" wp14:anchorId="610AFC22" wp14:editId="7F8A1669">
              <wp:extent cx="3977640" cy="20650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7640" cy="2065020"/>
                      </a:xfrm>
                      <a:prstGeom prst="rect">
                        <a:avLst/>
                      </a:prstGeom>
                    </pic:spPr>
                  </pic:pic>
                </a:graphicData>
              </a:graphic>
            </wp:inline>
          </w:drawing>
        </w:r>
      </w:ins>
    </w:p>
    <w:p w14:paraId="0D1BE828" w14:textId="32951491" w:rsidR="00797C26" w:rsidRDefault="00797C26" w:rsidP="00971E6E">
      <w:pPr>
        <w:pStyle w:val="ListParagraph"/>
        <w:ind w:left="1440"/>
        <w:rPr>
          <w:ins w:id="3873" w:author="Ngo Vi" w:date="2019-07-05T00:22:00Z"/>
        </w:rPr>
      </w:pPr>
      <w:ins w:id="3874" w:author="Ngo Vi" w:date="2019-07-05T00:01:00Z">
        <w:r>
          <w:t>+ Danh sách bệnh nhân</w:t>
        </w:r>
      </w:ins>
      <w:ins w:id="3875" w:author="Ngo Vi" w:date="2019-07-05T01:11:00Z">
        <w:r w:rsidR="00280609">
          <w:t xml:space="preserve"> : xem danh sách các bệnh nhân</w:t>
        </w:r>
      </w:ins>
    </w:p>
    <w:p w14:paraId="7A03B9E3" w14:textId="5BA01799" w:rsidR="00B5087B" w:rsidRDefault="00B5087B" w:rsidP="00971E6E">
      <w:pPr>
        <w:pStyle w:val="ListParagraph"/>
        <w:ind w:left="1440"/>
        <w:rPr>
          <w:ins w:id="3876" w:author="Ngo Vi" w:date="2019-07-05T00:01:00Z"/>
        </w:rPr>
      </w:pPr>
      <w:ins w:id="3877" w:author="Ngo Vi" w:date="2019-07-05T00:22:00Z">
        <w:r>
          <w:rPr>
            <w:noProof/>
          </w:rPr>
          <w:drawing>
            <wp:inline distT="0" distB="0" distL="0" distR="0" wp14:anchorId="27B63FCB" wp14:editId="443A659C">
              <wp:extent cx="3977640" cy="20421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7640" cy="2042160"/>
                      </a:xfrm>
                      <a:prstGeom prst="rect">
                        <a:avLst/>
                      </a:prstGeom>
                    </pic:spPr>
                  </pic:pic>
                </a:graphicData>
              </a:graphic>
            </wp:inline>
          </w:drawing>
        </w:r>
      </w:ins>
    </w:p>
    <w:p w14:paraId="15057845" w14:textId="69CD87B6" w:rsidR="00797C26" w:rsidRDefault="00797C26" w:rsidP="00971E6E">
      <w:pPr>
        <w:pStyle w:val="ListParagraph"/>
        <w:ind w:left="1440"/>
        <w:rPr>
          <w:ins w:id="3878" w:author="Ngo Vi" w:date="2019-07-05T00:25:00Z"/>
        </w:rPr>
      </w:pPr>
      <w:ins w:id="3879" w:author="Ngo Vi" w:date="2019-07-05T00:01:00Z">
        <w:r>
          <w:t xml:space="preserve">+ Báo cáo danh thu </w:t>
        </w:r>
      </w:ins>
      <w:ins w:id="3880" w:author="Ngo Vi" w:date="2019-07-05T01:10:00Z">
        <w:r w:rsidR="00280609">
          <w:t xml:space="preserve">: xem danh thu </w:t>
        </w:r>
      </w:ins>
      <w:ins w:id="3881" w:author="Ngo Vi" w:date="2019-07-05T01:11:00Z">
        <w:r w:rsidR="00280609">
          <w:t>theo tháng.</w:t>
        </w:r>
      </w:ins>
    </w:p>
    <w:p w14:paraId="63AE56F9" w14:textId="59C398F0" w:rsidR="00B5087B" w:rsidRDefault="00B5087B" w:rsidP="00971E6E">
      <w:pPr>
        <w:pStyle w:val="ListParagraph"/>
        <w:ind w:left="1440"/>
        <w:rPr>
          <w:ins w:id="3882" w:author="Ngo Vi" w:date="2019-07-05T00:01:00Z"/>
        </w:rPr>
      </w:pPr>
      <w:ins w:id="3883" w:author="Ngo Vi" w:date="2019-07-05T00:25:00Z">
        <w:r>
          <w:rPr>
            <w:noProof/>
          </w:rPr>
          <w:drawing>
            <wp:inline distT="0" distB="0" distL="0" distR="0" wp14:anchorId="3FCF0C2D" wp14:editId="0A7DCF35">
              <wp:extent cx="3977640" cy="19888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7640" cy="1988820"/>
                      </a:xfrm>
                      <a:prstGeom prst="rect">
                        <a:avLst/>
                      </a:prstGeom>
                    </pic:spPr>
                  </pic:pic>
                </a:graphicData>
              </a:graphic>
            </wp:inline>
          </w:drawing>
        </w:r>
      </w:ins>
    </w:p>
    <w:p w14:paraId="0AFBA06A" w14:textId="02E70258" w:rsidR="00797C26" w:rsidRDefault="00797C26" w:rsidP="00971E6E">
      <w:pPr>
        <w:pStyle w:val="ListParagraph"/>
        <w:ind w:left="1440"/>
        <w:rPr>
          <w:ins w:id="3884" w:author="Ngo Vi" w:date="2019-07-05T00:26:00Z"/>
        </w:rPr>
      </w:pPr>
      <w:ins w:id="3885" w:author="Ngo Vi" w:date="2019-07-05T00:01:00Z">
        <w:r>
          <w:t xml:space="preserve">+ </w:t>
        </w:r>
      </w:ins>
      <w:ins w:id="3886" w:author="Ngo Vi" w:date="2019-07-05T00:02:00Z">
        <w:r>
          <w:t>B</w:t>
        </w:r>
      </w:ins>
      <w:ins w:id="3887" w:author="Ngo Vi" w:date="2019-07-05T00:01:00Z">
        <w:r>
          <w:t>áo cáo sữ dụng thuốc</w:t>
        </w:r>
      </w:ins>
      <w:ins w:id="3888" w:author="Ngo Vi" w:date="2019-07-05T01:10:00Z">
        <w:r w:rsidR="00280609">
          <w:t xml:space="preserve"> : xem danh sách thuốc đã được dùng trong tháng</w:t>
        </w:r>
      </w:ins>
      <w:ins w:id="3889" w:author="Ngo Vi" w:date="2019-07-05T01:11:00Z">
        <w:r w:rsidR="00280609">
          <w:t>.</w:t>
        </w:r>
      </w:ins>
    </w:p>
    <w:p w14:paraId="13445F78" w14:textId="6A31FF59" w:rsidR="00B5087B" w:rsidRDefault="00B5087B" w:rsidP="00971E6E">
      <w:pPr>
        <w:pStyle w:val="ListParagraph"/>
        <w:ind w:left="1440"/>
        <w:rPr>
          <w:ins w:id="3890" w:author="Ngo Vi" w:date="2019-07-05T00:06:00Z"/>
        </w:rPr>
      </w:pPr>
      <w:ins w:id="3891" w:author="Ngo Vi" w:date="2019-07-05T00:26:00Z">
        <w:r>
          <w:rPr>
            <w:noProof/>
          </w:rPr>
          <w:lastRenderedPageBreak/>
          <w:drawing>
            <wp:inline distT="0" distB="0" distL="0" distR="0" wp14:anchorId="1B1DF57E" wp14:editId="7D11E8C8">
              <wp:extent cx="3954780" cy="16230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4780" cy="1623060"/>
                      </a:xfrm>
                      <a:prstGeom prst="rect">
                        <a:avLst/>
                      </a:prstGeom>
                    </pic:spPr>
                  </pic:pic>
                </a:graphicData>
              </a:graphic>
            </wp:inline>
          </w:drawing>
        </w:r>
      </w:ins>
    </w:p>
    <w:p w14:paraId="5747F7B4" w14:textId="73518910" w:rsidR="00797C26" w:rsidRDefault="00797C26" w:rsidP="00971E6E">
      <w:pPr>
        <w:pStyle w:val="ListParagraph"/>
        <w:ind w:left="1440"/>
        <w:rPr>
          <w:ins w:id="3892" w:author="Ngo Vi" w:date="2019-07-05T00:32:00Z"/>
        </w:rPr>
      </w:pPr>
      <w:ins w:id="3893" w:author="Ngo Vi" w:date="2019-07-05T00:06:00Z">
        <w:r>
          <w:t>+ Thay đổi quy định</w:t>
        </w:r>
      </w:ins>
      <w:ins w:id="3894" w:author="Ngo Vi" w:date="2019-07-05T00:30:00Z">
        <w:r w:rsidR="00B5087B">
          <w:t xml:space="preserve"> – T</w:t>
        </w:r>
      </w:ins>
      <w:ins w:id="3895" w:author="Ngo Vi" w:date="2019-07-05T00:31:00Z">
        <w:r w:rsidR="00B5087B">
          <w:t>huốc</w:t>
        </w:r>
      </w:ins>
      <w:ins w:id="3896" w:author="Ngo Vi" w:date="2019-07-05T01:09:00Z">
        <w:r w:rsidR="00280609">
          <w:t xml:space="preserve"> : thay đổi đơn vị và cách dùng của thuốc</w:t>
        </w:r>
      </w:ins>
      <w:ins w:id="3897" w:author="Ngo Vi" w:date="2019-07-05T01:11:00Z">
        <w:r w:rsidR="00280609">
          <w:t>.</w:t>
        </w:r>
      </w:ins>
    </w:p>
    <w:p w14:paraId="2377765C" w14:textId="2F687BA9" w:rsidR="00B5087B" w:rsidRDefault="00B5087B" w:rsidP="00971E6E">
      <w:pPr>
        <w:pStyle w:val="ListParagraph"/>
        <w:ind w:left="1440"/>
        <w:rPr>
          <w:ins w:id="3898" w:author="Ngo Vi" w:date="2019-07-05T00:30:00Z"/>
        </w:rPr>
      </w:pPr>
      <w:ins w:id="3899" w:author="Ngo Vi" w:date="2019-07-05T00:32:00Z">
        <w:r>
          <w:rPr>
            <w:noProof/>
          </w:rPr>
          <w:drawing>
            <wp:inline distT="0" distB="0" distL="0" distR="0" wp14:anchorId="565CDD0F" wp14:editId="6A76AF69">
              <wp:extent cx="3954780" cy="19202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4780" cy="1920240"/>
                      </a:xfrm>
                      <a:prstGeom prst="rect">
                        <a:avLst/>
                      </a:prstGeom>
                    </pic:spPr>
                  </pic:pic>
                </a:graphicData>
              </a:graphic>
            </wp:inline>
          </w:drawing>
        </w:r>
      </w:ins>
    </w:p>
    <w:p w14:paraId="5138816A" w14:textId="1A041344" w:rsidR="00B5087B" w:rsidRDefault="00B5087B" w:rsidP="00971E6E">
      <w:pPr>
        <w:pStyle w:val="ListParagraph"/>
        <w:ind w:left="1440"/>
        <w:rPr>
          <w:ins w:id="3900" w:author="Ngo Vi" w:date="2019-07-05T00:33:00Z"/>
        </w:rPr>
      </w:pPr>
      <w:ins w:id="3901" w:author="Ngo Vi" w:date="2019-07-05T00:31:00Z">
        <w:r>
          <w:t>+ Thay đổi quy định – Tiền Khám</w:t>
        </w:r>
      </w:ins>
      <w:ins w:id="3902" w:author="Ngo Vi" w:date="2019-07-05T01:08:00Z">
        <w:r w:rsidR="00280609">
          <w:t xml:space="preserve"> : Thay đổi tiền khám trong quy định</w:t>
        </w:r>
      </w:ins>
      <w:ins w:id="3903" w:author="Ngo Vi" w:date="2019-07-05T01:11:00Z">
        <w:r w:rsidR="00280609">
          <w:t>.</w:t>
        </w:r>
      </w:ins>
    </w:p>
    <w:p w14:paraId="65ED4F94" w14:textId="0187E1A7" w:rsidR="00B5087B" w:rsidRDefault="00B5087B" w:rsidP="00971E6E">
      <w:pPr>
        <w:pStyle w:val="ListParagraph"/>
        <w:ind w:left="1440"/>
        <w:rPr>
          <w:ins w:id="3904" w:author="Ngo Vi" w:date="2019-07-05T00:31:00Z"/>
        </w:rPr>
      </w:pPr>
      <w:ins w:id="3905" w:author="Ngo Vi" w:date="2019-07-05T00:33:00Z">
        <w:r>
          <w:rPr>
            <w:noProof/>
          </w:rPr>
          <w:drawing>
            <wp:inline distT="0" distB="0" distL="0" distR="0" wp14:anchorId="54E8733F" wp14:editId="2596A93B">
              <wp:extent cx="3954780" cy="19050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4780" cy="1905000"/>
                      </a:xfrm>
                      <a:prstGeom prst="rect">
                        <a:avLst/>
                      </a:prstGeom>
                    </pic:spPr>
                  </pic:pic>
                </a:graphicData>
              </a:graphic>
            </wp:inline>
          </w:drawing>
        </w:r>
      </w:ins>
    </w:p>
    <w:p w14:paraId="556C22AC" w14:textId="102FD786" w:rsidR="00B5087B" w:rsidRDefault="00B5087B" w:rsidP="00971E6E">
      <w:pPr>
        <w:pStyle w:val="ListParagraph"/>
        <w:ind w:left="1440"/>
        <w:rPr>
          <w:ins w:id="3906" w:author="Ngo Vi" w:date="2019-07-05T00:33:00Z"/>
        </w:rPr>
      </w:pPr>
      <w:ins w:id="3907" w:author="Ngo Vi" w:date="2019-07-05T00:31:00Z">
        <w:r>
          <w:t>+ Thay đổi quy đinh – Bệnh nhân</w:t>
        </w:r>
      </w:ins>
      <w:ins w:id="3908" w:author="Ngo Vi" w:date="2019-07-05T01:08:00Z">
        <w:r w:rsidR="00280609">
          <w:t xml:space="preserve"> : thay đổi</w:t>
        </w:r>
      </w:ins>
      <w:ins w:id="3909" w:author="Ngo Vi" w:date="2019-07-05T01:09:00Z">
        <w:r w:rsidR="00280609">
          <w:t xml:space="preserve"> quy định</w:t>
        </w:r>
      </w:ins>
      <w:ins w:id="3910" w:author="Ngo Vi" w:date="2019-07-05T01:08:00Z">
        <w:r w:rsidR="00280609">
          <w:t xml:space="preserve"> số lượng b</w:t>
        </w:r>
      </w:ins>
      <w:ins w:id="3911" w:author="Ngo Vi" w:date="2019-07-05T01:09:00Z">
        <w:r w:rsidR="00280609">
          <w:t>ệnh nhân tối đa</w:t>
        </w:r>
      </w:ins>
      <w:ins w:id="3912" w:author="Ngo Vi" w:date="2019-07-05T01:11:00Z">
        <w:r w:rsidR="00280609">
          <w:t>.</w:t>
        </w:r>
      </w:ins>
    </w:p>
    <w:p w14:paraId="7DBBDF34" w14:textId="5F9F0DDC" w:rsidR="00B5087B" w:rsidRDefault="00B5087B">
      <w:pPr>
        <w:pStyle w:val="ListParagraph"/>
        <w:ind w:left="1440"/>
        <w:pPrChange w:id="3913" w:author="Ngo Vi" w:date="2019-07-04T23:49:00Z">
          <w:pPr>
            <w:pStyle w:val="ListParagraph"/>
            <w:numPr>
              <w:ilvl w:val="1"/>
              <w:numId w:val="4"/>
            </w:numPr>
            <w:ind w:left="1080" w:hanging="360"/>
          </w:pPr>
        </w:pPrChange>
      </w:pPr>
      <w:ins w:id="3914" w:author="Ngo Vi" w:date="2019-07-05T00:33:00Z">
        <w:r>
          <w:rPr>
            <w:noProof/>
          </w:rPr>
          <w:drawing>
            <wp:inline distT="0" distB="0" distL="0" distR="0" wp14:anchorId="73E39121" wp14:editId="29EB6B3B">
              <wp:extent cx="3954780" cy="18897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4780" cy="1889760"/>
                      </a:xfrm>
                      <a:prstGeom prst="rect">
                        <a:avLst/>
                      </a:prstGeom>
                    </pic:spPr>
                  </pic:pic>
                </a:graphicData>
              </a:graphic>
            </wp:inline>
          </w:drawing>
        </w:r>
      </w:ins>
    </w:p>
    <w:p w14:paraId="3F0E918F" w14:textId="4960CCED" w:rsidR="00863D73" w:rsidRDefault="00863D73" w:rsidP="00863D73">
      <w:pPr>
        <w:pStyle w:val="ListParagraph"/>
        <w:numPr>
          <w:ilvl w:val="1"/>
          <w:numId w:val="4"/>
        </w:numPr>
        <w:rPr>
          <w:ins w:id="3915" w:author="Ngo Vi" w:date="2019-07-05T01:46:00Z"/>
        </w:rPr>
      </w:pPr>
      <w:r>
        <w:t xml:space="preserve"> Mô tả xử lý</w:t>
      </w:r>
      <w:ins w:id="3916" w:author="Hoan Ng" w:date="2017-03-20T21:27:00Z">
        <w:r w:rsidR="00E62EE1">
          <w:t xml:space="preserve"> sự kiện</w:t>
        </w:r>
      </w:ins>
      <w:r>
        <w:t xml:space="preserve"> từng màn hình</w:t>
      </w:r>
    </w:p>
    <w:p w14:paraId="3BA61C86" w14:textId="3A2E9223" w:rsidR="00FE60EF" w:rsidRDefault="00FE60EF" w:rsidP="00FE60EF">
      <w:pPr>
        <w:pStyle w:val="ListParagraph"/>
        <w:numPr>
          <w:ilvl w:val="0"/>
          <w:numId w:val="10"/>
        </w:numPr>
        <w:rPr>
          <w:ins w:id="3917" w:author="Ngo Vi" w:date="2019-07-05T01:59:00Z"/>
        </w:rPr>
      </w:pPr>
      <w:ins w:id="3918" w:author="Ngo Vi" w:date="2019-07-05T01:46:00Z">
        <w:r>
          <w:lastRenderedPageBreak/>
          <w:t>Trang Chủ</w:t>
        </w:r>
      </w:ins>
      <w:ins w:id="3919" w:author="Ngo Vi" w:date="2019-07-05T01:47:00Z">
        <w:r>
          <w:t xml:space="preserve"> Menu ẩn</w:t>
        </w:r>
      </w:ins>
    </w:p>
    <w:tbl>
      <w:tblPr>
        <w:tblStyle w:val="TableGrid"/>
        <w:tblW w:w="8545" w:type="dxa"/>
        <w:tblInd w:w="1440" w:type="dxa"/>
        <w:tblLook w:val="04A0" w:firstRow="1" w:lastRow="0" w:firstColumn="1" w:lastColumn="0" w:noHBand="0" w:noVBand="1"/>
        <w:tblPrChange w:id="3920" w:author="Ngo Vi" w:date="2019-07-05T02:12:00Z">
          <w:tblPr>
            <w:tblStyle w:val="TableGrid"/>
            <w:tblW w:w="0" w:type="auto"/>
            <w:tblInd w:w="1440" w:type="dxa"/>
            <w:tblLook w:val="04A0" w:firstRow="1" w:lastRow="0" w:firstColumn="1" w:lastColumn="0" w:noHBand="0" w:noVBand="1"/>
          </w:tblPr>
        </w:tblPrChange>
      </w:tblPr>
      <w:tblGrid>
        <w:gridCol w:w="535"/>
        <w:gridCol w:w="1620"/>
        <w:gridCol w:w="1980"/>
        <w:gridCol w:w="4410"/>
        <w:tblGridChange w:id="3921">
          <w:tblGrid>
            <w:gridCol w:w="535"/>
            <w:gridCol w:w="1620"/>
            <w:gridCol w:w="1980"/>
            <w:gridCol w:w="2970"/>
          </w:tblGrid>
        </w:tblGridChange>
      </w:tblGrid>
      <w:tr w:rsidR="00F506AD" w14:paraId="200FA355" w14:textId="77777777" w:rsidTr="00E765A6">
        <w:trPr>
          <w:ins w:id="3922" w:author="Ngo Vi" w:date="2019-07-05T01:59:00Z"/>
        </w:trPr>
        <w:tc>
          <w:tcPr>
            <w:tcW w:w="535" w:type="dxa"/>
            <w:tcPrChange w:id="3923" w:author="Ngo Vi" w:date="2019-07-05T02:12:00Z">
              <w:tcPr>
                <w:tcW w:w="535" w:type="dxa"/>
              </w:tcPr>
            </w:tcPrChange>
          </w:tcPr>
          <w:p w14:paraId="1E09F9FC" w14:textId="77777777" w:rsidR="00F506AD" w:rsidRDefault="00F506AD">
            <w:pPr>
              <w:pStyle w:val="ListParagraph"/>
              <w:ind w:left="0"/>
              <w:jc w:val="center"/>
              <w:rPr>
                <w:ins w:id="3924" w:author="Ngo Vi" w:date="2019-07-05T01:59:00Z"/>
              </w:rPr>
              <w:pPrChange w:id="3925" w:author="Ngo Vi" w:date="2019-07-05T01:49:00Z">
                <w:pPr>
                  <w:pStyle w:val="ListParagraph"/>
                  <w:ind w:left="0"/>
                </w:pPr>
              </w:pPrChange>
            </w:pPr>
            <w:ins w:id="3926" w:author="Ngo Vi" w:date="2019-07-05T01:59:00Z">
              <w:r>
                <w:t>STT</w:t>
              </w:r>
            </w:ins>
          </w:p>
        </w:tc>
        <w:tc>
          <w:tcPr>
            <w:tcW w:w="1620" w:type="dxa"/>
            <w:tcPrChange w:id="3927" w:author="Ngo Vi" w:date="2019-07-05T02:12:00Z">
              <w:tcPr>
                <w:tcW w:w="1620" w:type="dxa"/>
              </w:tcPr>
            </w:tcPrChange>
          </w:tcPr>
          <w:p w14:paraId="7FC8020C" w14:textId="77777777" w:rsidR="00F506AD" w:rsidRDefault="00F506AD">
            <w:pPr>
              <w:pStyle w:val="ListParagraph"/>
              <w:ind w:left="0"/>
              <w:jc w:val="center"/>
              <w:rPr>
                <w:ins w:id="3928" w:author="Ngo Vi" w:date="2019-07-05T01:59:00Z"/>
              </w:rPr>
              <w:pPrChange w:id="3929" w:author="Ngo Vi" w:date="2019-07-05T01:49:00Z">
                <w:pPr>
                  <w:pStyle w:val="ListParagraph"/>
                  <w:ind w:left="0"/>
                </w:pPr>
              </w:pPrChange>
            </w:pPr>
            <w:ins w:id="3930" w:author="Ngo Vi" w:date="2019-07-05T01:59:00Z">
              <w:r>
                <w:t>Tên Sự Kiện</w:t>
              </w:r>
            </w:ins>
          </w:p>
        </w:tc>
        <w:tc>
          <w:tcPr>
            <w:tcW w:w="1980" w:type="dxa"/>
            <w:tcPrChange w:id="3931" w:author="Ngo Vi" w:date="2019-07-05T02:12:00Z">
              <w:tcPr>
                <w:tcW w:w="1980" w:type="dxa"/>
              </w:tcPr>
            </w:tcPrChange>
          </w:tcPr>
          <w:p w14:paraId="37038DD5" w14:textId="77777777" w:rsidR="00F506AD" w:rsidRDefault="00F506AD">
            <w:pPr>
              <w:pStyle w:val="ListParagraph"/>
              <w:ind w:left="0"/>
              <w:jc w:val="center"/>
              <w:rPr>
                <w:ins w:id="3932" w:author="Ngo Vi" w:date="2019-07-05T01:59:00Z"/>
              </w:rPr>
              <w:pPrChange w:id="3933" w:author="Ngo Vi" w:date="2019-07-05T01:49:00Z">
                <w:pPr>
                  <w:pStyle w:val="ListParagraph"/>
                  <w:ind w:left="0"/>
                </w:pPr>
              </w:pPrChange>
            </w:pPr>
            <w:ins w:id="3934" w:author="Ngo Vi" w:date="2019-07-05T01:59:00Z">
              <w:r>
                <w:t>Điều kiện thực hiện</w:t>
              </w:r>
            </w:ins>
          </w:p>
        </w:tc>
        <w:tc>
          <w:tcPr>
            <w:tcW w:w="4410" w:type="dxa"/>
            <w:tcPrChange w:id="3935" w:author="Ngo Vi" w:date="2019-07-05T02:12:00Z">
              <w:tcPr>
                <w:tcW w:w="2970" w:type="dxa"/>
              </w:tcPr>
            </w:tcPrChange>
          </w:tcPr>
          <w:p w14:paraId="1E64E771" w14:textId="77777777" w:rsidR="00F506AD" w:rsidRDefault="00F506AD">
            <w:pPr>
              <w:pStyle w:val="ListParagraph"/>
              <w:ind w:left="0"/>
              <w:jc w:val="center"/>
              <w:rPr>
                <w:ins w:id="3936" w:author="Ngo Vi" w:date="2019-07-05T01:59:00Z"/>
              </w:rPr>
              <w:pPrChange w:id="3937" w:author="Ngo Vi" w:date="2019-07-05T01:49:00Z">
                <w:pPr>
                  <w:pStyle w:val="ListParagraph"/>
                  <w:ind w:left="0"/>
                </w:pPr>
              </w:pPrChange>
            </w:pPr>
            <w:ins w:id="3938" w:author="Ngo Vi" w:date="2019-07-05T01:59:00Z">
              <w:r>
                <w:t>Ghi Chú</w:t>
              </w:r>
            </w:ins>
          </w:p>
        </w:tc>
      </w:tr>
      <w:tr w:rsidR="00F506AD" w14:paraId="3CB12CC3" w14:textId="77777777" w:rsidTr="00E765A6">
        <w:trPr>
          <w:ins w:id="3939" w:author="Ngo Vi" w:date="2019-07-05T01:59:00Z"/>
        </w:trPr>
        <w:tc>
          <w:tcPr>
            <w:tcW w:w="535" w:type="dxa"/>
            <w:tcPrChange w:id="3940" w:author="Ngo Vi" w:date="2019-07-05T02:12:00Z">
              <w:tcPr>
                <w:tcW w:w="535" w:type="dxa"/>
              </w:tcPr>
            </w:tcPrChange>
          </w:tcPr>
          <w:p w14:paraId="12F9C016" w14:textId="77777777" w:rsidR="00F506AD" w:rsidRDefault="00F506AD">
            <w:pPr>
              <w:pStyle w:val="ListParagraph"/>
              <w:ind w:left="0"/>
              <w:jc w:val="center"/>
              <w:rPr>
                <w:ins w:id="3941" w:author="Ngo Vi" w:date="2019-07-05T01:59:00Z"/>
              </w:rPr>
              <w:pPrChange w:id="3942" w:author="Ngo Vi" w:date="2019-07-05T01:49:00Z">
                <w:pPr>
                  <w:pStyle w:val="ListParagraph"/>
                  <w:ind w:left="0"/>
                </w:pPr>
              </w:pPrChange>
            </w:pPr>
            <w:ins w:id="3943" w:author="Ngo Vi" w:date="2019-07-05T01:59:00Z">
              <w:r>
                <w:t>1</w:t>
              </w:r>
            </w:ins>
          </w:p>
        </w:tc>
        <w:tc>
          <w:tcPr>
            <w:tcW w:w="1620" w:type="dxa"/>
            <w:tcPrChange w:id="3944" w:author="Ngo Vi" w:date="2019-07-05T02:12:00Z">
              <w:tcPr>
                <w:tcW w:w="1620" w:type="dxa"/>
              </w:tcPr>
            </w:tcPrChange>
          </w:tcPr>
          <w:p w14:paraId="124AB50E" w14:textId="77777777" w:rsidR="00F506AD" w:rsidRDefault="00F506AD">
            <w:pPr>
              <w:pStyle w:val="ListParagraph"/>
              <w:ind w:left="0"/>
              <w:jc w:val="center"/>
              <w:rPr>
                <w:ins w:id="3945" w:author="Ngo Vi" w:date="2019-07-05T01:59:00Z"/>
              </w:rPr>
              <w:pPrChange w:id="3946" w:author="Ngo Vi" w:date="2019-07-05T01:49:00Z">
                <w:pPr>
                  <w:pStyle w:val="ListParagraph"/>
                  <w:ind w:left="0"/>
                </w:pPr>
              </w:pPrChange>
            </w:pPr>
            <w:ins w:id="3947" w:author="Ngo Vi" w:date="2019-07-05T01:59:00Z">
              <w:r>
                <w:t>Hiện Menu</w:t>
              </w:r>
            </w:ins>
          </w:p>
        </w:tc>
        <w:tc>
          <w:tcPr>
            <w:tcW w:w="1980" w:type="dxa"/>
            <w:tcPrChange w:id="3948" w:author="Ngo Vi" w:date="2019-07-05T02:12:00Z">
              <w:tcPr>
                <w:tcW w:w="1980" w:type="dxa"/>
              </w:tcPr>
            </w:tcPrChange>
          </w:tcPr>
          <w:p w14:paraId="5710A23E" w14:textId="77777777" w:rsidR="00F506AD" w:rsidRDefault="00F506AD">
            <w:pPr>
              <w:pStyle w:val="ListParagraph"/>
              <w:ind w:left="0"/>
              <w:jc w:val="center"/>
              <w:rPr>
                <w:ins w:id="3949" w:author="Ngo Vi" w:date="2019-07-05T01:59:00Z"/>
              </w:rPr>
              <w:pPrChange w:id="3950" w:author="Ngo Vi" w:date="2019-07-05T01:49:00Z">
                <w:pPr>
                  <w:pStyle w:val="ListParagraph"/>
                  <w:ind w:left="0"/>
                </w:pPr>
              </w:pPrChange>
            </w:pPr>
            <w:ins w:id="3951" w:author="Ngo Vi" w:date="2019-07-05T01:59:00Z">
              <w:r>
                <w:t>Đưa chuộc vào icon</w:t>
              </w:r>
            </w:ins>
          </w:p>
        </w:tc>
        <w:tc>
          <w:tcPr>
            <w:tcW w:w="4410" w:type="dxa"/>
            <w:tcPrChange w:id="3952" w:author="Ngo Vi" w:date="2019-07-05T02:12:00Z">
              <w:tcPr>
                <w:tcW w:w="2970" w:type="dxa"/>
              </w:tcPr>
            </w:tcPrChange>
          </w:tcPr>
          <w:p w14:paraId="342CFB4B" w14:textId="77777777" w:rsidR="00F506AD" w:rsidRDefault="00F506AD">
            <w:pPr>
              <w:pStyle w:val="ListParagraph"/>
              <w:ind w:left="0"/>
              <w:jc w:val="center"/>
              <w:rPr>
                <w:ins w:id="3953" w:author="Ngo Vi" w:date="2019-07-05T01:59:00Z"/>
              </w:rPr>
              <w:pPrChange w:id="3954" w:author="Ngo Vi" w:date="2019-07-05T01:49:00Z">
                <w:pPr>
                  <w:pStyle w:val="ListParagraph"/>
                  <w:ind w:left="0"/>
                </w:pPr>
              </w:pPrChange>
            </w:pPr>
            <w:ins w:id="3955" w:author="Ngo Vi" w:date="2019-07-05T01:59:00Z">
              <w:r>
                <w:t>Hiện Menu</w:t>
              </w:r>
            </w:ins>
          </w:p>
        </w:tc>
      </w:tr>
    </w:tbl>
    <w:p w14:paraId="3A5F9BC5" w14:textId="6E242669" w:rsidR="00F506AD" w:rsidRDefault="00F506AD" w:rsidP="00F506AD">
      <w:pPr>
        <w:pStyle w:val="ListParagraph"/>
        <w:numPr>
          <w:ilvl w:val="0"/>
          <w:numId w:val="10"/>
        </w:numPr>
        <w:rPr>
          <w:ins w:id="3956" w:author="Ngo Vi" w:date="2019-07-05T02:02:00Z"/>
        </w:rPr>
      </w:pPr>
      <w:ins w:id="3957" w:author="Ngo Vi" w:date="2019-07-05T01:59:00Z">
        <w:r>
          <w:t>Trang Chủ Menu Hiện</w:t>
        </w:r>
      </w:ins>
    </w:p>
    <w:tbl>
      <w:tblPr>
        <w:tblStyle w:val="TableGrid"/>
        <w:tblW w:w="8545" w:type="dxa"/>
        <w:tblInd w:w="1440" w:type="dxa"/>
        <w:tblLook w:val="04A0" w:firstRow="1" w:lastRow="0" w:firstColumn="1" w:lastColumn="0" w:noHBand="0" w:noVBand="1"/>
        <w:tblPrChange w:id="3958" w:author="Ngo Vi" w:date="2019-07-05T02:12:00Z">
          <w:tblPr>
            <w:tblStyle w:val="TableGrid"/>
            <w:tblW w:w="0" w:type="auto"/>
            <w:tblInd w:w="1440" w:type="dxa"/>
            <w:tblLook w:val="04A0" w:firstRow="1" w:lastRow="0" w:firstColumn="1" w:lastColumn="0" w:noHBand="0" w:noVBand="1"/>
          </w:tblPr>
        </w:tblPrChange>
      </w:tblPr>
      <w:tblGrid>
        <w:gridCol w:w="535"/>
        <w:gridCol w:w="1620"/>
        <w:gridCol w:w="2970"/>
        <w:gridCol w:w="3420"/>
        <w:tblGridChange w:id="3959">
          <w:tblGrid>
            <w:gridCol w:w="535"/>
            <w:gridCol w:w="1620"/>
            <w:gridCol w:w="1980"/>
            <w:gridCol w:w="990"/>
            <w:gridCol w:w="1980"/>
            <w:gridCol w:w="1440"/>
          </w:tblGrid>
        </w:tblGridChange>
      </w:tblGrid>
      <w:tr w:rsidR="00F506AD" w14:paraId="525DDE5E" w14:textId="77777777" w:rsidTr="00E765A6">
        <w:trPr>
          <w:ins w:id="3960" w:author="Ngo Vi" w:date="2019-07-05T02:03:00Z"/>
          <w:trPrChange w:id="3961" w:author="Ngo Vi" w:date="2019-07-05T02:12:00Z">
            <w:trPr>
              <w:gridAfter w:val="0"/>
            </w:trPr>
          </w:trPrChange>
        </w:trPr>
        <w:tc>
          <w:tcPr>
            <w:tcW w:w="535" w:type="dxa"/>
            <w:tcPrChange w:id="3962" w:author="Ngo Vi" w:date="2019-07-05T02:12:00Z">
              <w:tcPr>
                <w:tcW w:w="535" w:type="dxa"/>
              </w:tcPr>
            </w:tcPrChange>
          </w:tcPr>
          <w:p w14:paraId="2A4A8561" w14:textId="77777777" w:rsidR="00F506AD" w:rsidRDefault="00F506AD">
            <w:pPr>
              <w:pStyle w:val="ListParagraph"/>
              <w:ind w:left="0"/>
              <w:jc w:val="center"/>
              <w:rPr>
                <w:ins w:id="3963" w:author="Ngo Vi" w:date="2019-07-05T02:03:00Z"/>
              </w:rPr>
            </w:pPr>
            <w:ins w:id="3964" w:author="Ngo Vi" w:date="2019-07-05T02:03:00Z">
              <w:r>
                <w:t>STT</w:t>
              </w:r>
            </w:ins>
          </w:p>
        </w:tc>
        <w:tc>
          <w:tcPr>
            <w:tcW w:w="1620" w:type="dxa"/>
            <w:tcPrChange w:id="3965" w:author="Ngo Vi" w:date="2019-07-05T02:12:00Z">
              <w:tcPr>
                <w:tcW w:w="1620" w:type="dxa"/>
              </w:tcPr>
            </w:tcPrChange>
          </w:tcPr>
          <w:p w14:paraId="07EB9BCE" w14:textId="77777777" w:rsidR="00F506AD" w:rsidRDefault="00F506AD">
            <w:pPr>
              <w:pStyle w:val="ListParagraph"/>
              <w:ind w:left="0"/>
              <w:jc w:val="center"/>
              <w:rPr>
                <w:ins w:id="3966" w:author="Ngo Vi" w:date="2019-07-05T02:03:00Z"/>
              </w:rPr>
            </w:pPr>
            <w:ins w:id="3967" w:author="Ngo Vi" w:date="2019-07-05T02:03:00Z">
              <w:r>
                <w:t>Tên Sự Kiện</w:t>
              </w:r>
            </w:ins>
          </w:p>
        </w:tc>
        <w:tc>
          <w:tcPr>
            <w:tcW w:w="2970" w:type="dxa"/>
            <w:tcPrChange w:id="3968" w:author="Ngo Vi" w:date="2019-07-05T02:12:00Z">
              <w:tcPr>
                <w:tcW w:w="1980" w:type="dxa"/>
              </w:tcPr>
            </w:tcPrChange>
          </w:tcPr>
          <w:p w14:paraId="74C4DED6" w14:textId="77777777" w:rsidR="00F506AD" w:rsidRDefault="00F506AD">
            <w:pPr>
              <w:pStyle w:val="ListParagraph"/>
              <w:ind w:left="0"/>
              <w:jc w:val="center"/>
              <w:rPr>
                <w:ins w:id="3969" w:author="Ngo Vi" w:date="2019-07-05T02:03:00Z"/>
              </w:rPr>
            </w:pPr>
            <w:ins w:id="3970" w:author="Ngo Vi" w:date="2019-07-05T02:03:00Z">
              <w:r>
                <w:t>Điều kiện thực hiện</w:t>
              </w:r>
            </w:ins>
          </w:p>
        </w:tc>
        <w:tc>
          <w:tcPr>
            <w:tcW w:w="3420" w:type="dxa"/>
            <w:tcPrChange w:id="3971" w:author="Ngo Vi" w:date="2019-07-05T02:12:00Z">
              <w:tcPr>
                <w:tcW w:w="2970" w:type="dxa"/>
                <w:gridSpan w:val="2"/>
              </w:tcPr>
            </w:tcPrChange>
          </w:tcPr>
          <w:p w14:paraId="3FA5B001" w14:textId="77777777" w:rsidR="00F506AD" w:rsidRDefault="00F506AD">
            <w:pPr>
              <w:pStyle w:val="ListParagraph"/>
              <w:ind w:left="0"/>
              <w:jc w:val="center"/>
              <w:rPr>
                <w:ins w:id="3972" w:author="Ngo Vi" w:date="2019-07-05T02:03:00Z"/>
              </w:rPr>
            </w:pPr>
            <w:ins w:id="3973" w:author="Ngo Vi" w:date="2019-07-05T02:03:00Z">
              <w:r>
                <w:t>Ghi Chú</w:t>
              </w:r>
            </w:ins>
          </w:p>
        </w:tc>
      </w:tr>
      <w:tr w:rsidR="00F506AD" w14:paraId="7DCE1339" w14:textId="77777777" w:rsidTr="00E765A6">
        <w:trPr>
          <w:ins w:id="3974" w:author="Ngo Vi" w:date="2019-07-05T02:03:00Z"/>
          <w:trPrChange w:id="3975" w:author="Ngo Vi" w:date="2019-07-05T02:12:00Z">
            <w:trPr>
              <w:gridAfter w:val="0"/>
            </w:trPr>
          </w:trPrChange>
        </w:trPr>
        <w:tc>
          <w:tcPr>
            <w:tcW w:w="535" w:type="dxa"/>
            <w:tcPrChange w:id="3976" w:author="Ngo Vi" w:date="2019-07-05T02:12:00Z">
              <w:tcPr>
                <w:tcW w:w="535" w:type="dxa"/>
              </w:tcPr>
            </w:tcPrChange>
          </w:tcPr>
          <w:p w14:paraId="3145BB4E" w14:textId="65C465C5" w:rsidR="00F506AD" w:rsidRDefault="00F506AD">
            <w:pPr>
              <w:pStyle w:val="ListParagraph"/>
              <w:ind w:left="0"/>
              <w:jc w:val="center"/>
              <w:rPr>
                <w:ins w:id="3977" w:author="Ngo Vi" w:date="2019-07-05T02:03:00Z"/>
              </w:rPr>
            </w:pPr>
            <w:ins w:id="3978" w:author="Ngo Vi" w:date="2019-07-05T02:03:00Z">
              <w:r>
                <w:t>1</w:t>
              </w:r>
            </w:ins>
          </w:p>
        </w:tc>
        <w:tc>
          <w:tcPr>
            <w:tcW w:w="1620" w:type="dxa"/>
            <w:tcPrChange w:id="3979" w:author="Ngo Vi" w:date="2019-07-05T02:12:00Z">
              <w:tcPr>
                <w:tcW w:w="1620" w:type="dxa"/>
              </w:tcPr>
            </w:tcPrChange>
          </w:tcPr>
          <w:p w14:paraId="6769F626" w14:textId="670FA02B" w:rsidR="00F506AD" w:rsidRDefault="00F506AD">
            <w:pPr>
              <w:pStyle w:val="ListParagraph"/>
              <w:ind w:left="0"/>
              <w:jc w:val="center"/>
              <w:rPr>
                <w:ins w:id="3980" w:author="Ngo Vi" w:date="2019-07-05T02:03:00Z"/>
              </w:rPr>
            </w:pPr>
            <w:ins w:id="3981" w:author="Ngo Vi" w:date="2019-07-05T02:03:00Z">
              <w:r>
                <w:t>Hệ Thống</w:t>
              </w:r>
            </w:ins>
          </w:p>
          <w:p w14:paraId="5B2F68C4" w14:textId="5D8076C6" w:rsidR="00F506AD" w:rsidRDefault="00F506AD">
            <w:pPr>
              <w:pStyle w:val="ListParagraph"/>
              <w:ind w:left="0"/>
              <w:jc w:val="center"/>
              <w:rPr>
                <w:ins w:id="3982" w:author="Ngo Vi" w:date="2019-07-05T02:03:00Z"/>
              </w:rPr>
            </w:pPr>
            <w:ins w:id="3983" w:author="Ngo Vi" w:date="2019-07-05T02:03:00Z">
              <w:r>
                <w:t>Đóng</w:t>
              </w:r>
            </w:ins>
          </w:p>
        </w:tc>
        <w:tc>
          <w:tcPr>
            <w:tcW w:w="2970" w:type="dxa"/>
            <w:tcPrChange w:id="3984" w:author="Ngo Vi" w:date="2019-07-05T02:12:00Z">
              <w:tcPr>
                <w:tcW w:w="1980" w:type="dxa"/>
              </w:tcPr>
            </w:tcPrChange>
          </w:tcPr>
          <w:p w14:paraId="122F50B2" w14:textId="24596C03" w:rsidR="00F506AD" w:rsidRDefault="00F506AD">
            <w:pPr>
              <w:pStyle w:val="ListParagraph"/>
              <w:ind w:left="0"/>
              <w:jc w:val="center"/>
              <w:rPr>
                <w:ins w:id="3985" w:author="Ngo Vi" w:date="2019-07-05T02:03:00Z"/>
              </w:rPr>
            </w:pPr>
            <w:ins w:id="3986" w:author="Ngo Vi" w:date="2019-07-05T02:03:00Z">
              <w:r>
                <w:t>Click</w:t>
              </w:r>
            </w:ins>
            <w:ins w:id="3987" w:author="Ngo Vi" w:date="2019-07-05T02:12:00Z">
              <w:r w:rsidR="00E765A6">
                <w:t xml:space="preserve"> </w:t>
              </w:r>
            </w:ins>
            <w:ins w:id="3988" w:author="Ngo Vi" w:date="2019-07-05T02:03:00Z">
              <w:r>
                <w:t>hệ thống</w:t>
              </w:r>
            </w:ins>
          </w:p>
          <w:p w14:paraId="44D30CD8" w14:textId="307F31F6" w:rsidR="00F506AD" w:rsidRDefault="00F506AD">
            <w:pPr>
              <w:pStyle w:val="ListParagraph"/>
              <w:ind w:left="0"/>
              <w:jc w:val="center"/>
              <w:rPr>
                <w:ins w:id="3989" w:author="Ngo Vi" w:date="2019-07-05T02:03:00Z"/>
              </w:rPr>
            </w:pPr>
            <w:ins w:id="3990" w:author="Ngo Vi" w:date="2019-07-05T02:03:00Z">
              <w:r>
                <w:t>Click đóng</w:t>
              </w:r>
            </w:ins>
          </w:p>
        </w:tc>
        <w:tc>
          <w:tcPr>
            <w:tcW w:w="3420" w:type="dxa"/>
            <w:tcPrChange w:id="3991" w:author="Ngo Vi" w:date="2019-07-05T02:12:00Z">
              <w:tcPr>
                <w:tcW w:w="2970" w:type="dxa"/>
                <w:gridSpan w:val="2"/>
              </w:tcPr>
            </w:tcPrChange>
          </w:tcPr>
          <w:p w14:paraId="6FA09056" w14:textId="669E2826" w:rsidR="00F506AD" w:rsidRDefault="00F506AD">
            <w:pPr>
              <w:pStyle w:val="ListParagraph"/>
              <w:ind w:left="0"/>
              <w:jc w:val="center"/>
              <w:rPr>
                <w:ins w:id="3992" w:author="Ngo Vi" w:date="2019-07-05T02:03:00Z"/>
              </w:rPr>
            </w:pPr>
            <w:ins w:id="3993" w:author="Ngo Vi" w:date="2019-07-05T02:05:00Z">
              <w:r>
                <w:t>Đóng chương trình</w:t>
              </w:r>
            </w:ins>
          </w:p>
        </w:tc>
      </w:tr>
      <w:tr w:rsidR="00F506AD" w14:paraId="00066951" w14:textId="77777777" w:rsidTr="00E765A6">
        <w:trPr>
          <w:ins w:id="3994" w:author="Ngo Vi" w:date="2019-07-05T02:05:00Z"/>
          <w:trPrChange w:id="3995" w:author="Ngo Vi" w:date="2019-07-05T02:12:00Z">
            <w:trPr>
              <w:gridAfter w:val="0"/>
            </w:trPr>
          </w:trPrChange>
        </w:trPr>
        <w:tc>
          <w:tcPr>
            <w:tcW w:w="535" w:type="dxa"/>
            <w:tcPrChange w:id="3996" w:author="Ngo Vi" w:date="2019-07-05T02:12:00Z">
              <w:tcPr>
                <w:tcW w:w="535" w:type="dxa"/>
              </w:tcPr>
            </w:tcPrChange>
          </w:tcPr>
          <w:p w14:paraId="2A75B12B" w14:textId="0BF4796D" w:rsidR="00F506AD" w:rsidRDefault="00F506AD">
            <w:pPr>
              <w:pStyle w:val="ListParagraph"/>
              <w:ind w:left="0"/>
              <w:jc w:val="center"/>
              <w:rPr>
                <w:ins w:id="3997" w:author="Ngo Vi" w:date="2019-07-05T02:05:00Z"/>
              </w:rPr>
            </w:pPr>
            <w:ins w:id="3998" w:author="Ngo Vi" w:date="2019-07-05T02:05:00Z">
              <w:r>
                <w:t>2</w:t>
              </w:r>
            </w:ins>
          </w:p>
        </w:tc>
        <w:tc>
          <w:tcPr>
            <w:tcW w:w="1620" w:type="dxa"/>
            <w:tcPrChange w:id="3999" w:author="Ngo Vi" w:date="2019-07-05T02:12:00Z">
              <w:tcPr>
                <w:tcW w:w="1620" w:type="dxa"/>
              </w:tcPr>
            </w:tcPrChange>
          </w:tcPr>
          <w:p w14:paraId="001A782C" w14:textId="15918004" w:rsidR="00F506AD" w:rsidRDefault="00E765A6">
            <w:pPr>
              <w:pStyle w:val="ListParagraph"/>
              <w:ind w:left="0"/>
              <w:jc w:val="center"/>
              <w:rPr>
                <w:ins w:id="4000" w:author="Ngo Vi" w:date="2019-07-05T02:05:00Z"/>
              </w:rPr>
            </w:pPr>
            <w:ins w:id="4001" w:author="Ngo Vi" w:date="2019-07-05T02:11:00Z">
              <w:r>
                <w:t xml:space="preserve">Tra </w:t>
              </w:r>
            </w:ins>
            <w:ins w:id="4002" w:author="Ngo Vi" w:date="2019-07-05T02:12:00Z">
              <w:r>
                <w:t>cứu</w:t>
              </w:r>
            </w:ins>
          </w:p>
        </w:tc>
        <w:tc>
          <w:tcPr>
            <w:tcW w:w="2970" w:type="dxa"/>
            <w:tcPrChange w:id="4003" w:author="Ngo Vi" w:date="2019-07-05T02:12:00Z">
              <w:tcPr>
                <w:tcW w:w="1980" w:type="dxa"/>
              </w:tcPr>
            </w:tcPrChange>
          </w:tcPr>
          <w:p w14:paraId="5B1743F6" w14:textId="77777777" w:rsidR="00F506AD" w:rsidRDefault="00E765A6">
            <w:pPr>
              <w:pStyle w:val="ListParagraph"/>
              <w:ind w:left="0"/>
              <w:jc w:val="center"/>
              <w:rPr>
                <w:ins w:id="4004" w:author="Ngo Vi" w:date="2019-07-05T02:12:00Z"/>
              </w:rPr>
            </w:pPr>
            <w:ins w:id="4005" w:author="Ngo Vi" w:date="2019-07-05T02:12:00Z">
              <w:r>
                <w:t>Click Tra cứu</w:t>
              </w:r>
            </w:ins>
          </w:p>
          <w:p w14:paraId="1280E749" w14:textId="656449A3" w:rsidR="00E765A6" w:rsidRDefault="00E765A6">
            <w:pPr>
              <w:pStyle w:val="ListParagraph"/>
              <w:ind w:left="0"/>
              <w:jc w:val="center"/>
              <w:rPr>
                <w:ins w:id="4006" w:author="Ngo Vi" w:date="2019-07-05T02:05:00Z"/>
              </w:rPr>
            </w:pPr>
            <w:ins w:id="4007" w:author="Ngo Vi" w:date="2019-07-05T02:12:00Z">
              <w:r>
                <w:t>Click Tra cứu theo bệnh nhân</w:t>
              </w:r>
            </w:ins>
          </w:p>
        </w:tc>
        <w:tc>
          <w:tcPr>
            <w:tcW w:w="3420" w:type="dxa"/>
            <w:tcPrChange w:id="4008" w:author="Ngo Vi" w:date="2019-07-05T02:12:00Z">
              <w:tcPr>
                <w:tcW w:w="2970" w:type="dxa"/>
                <w:gridSpan w:val="2"/>
              </w:tcPr>
            </w:tcPrChange>
          </w:tcPr>
          <w:p w14:paraId="763590F1" w14:textId="65944CB6" w:rsidR="00F506AD" w:rsidRDefault="00E765A6">
            <w:pPr>
              <w:pStyle w:val="ListParagraph"/>
              <w:ind w:left="0"/>
              <w:jc w:val="center"/>
              <w:rPr>
                <w:ins w:id="4009" w:author="Ngo Vi" w:date="2019-07-05T02:05:00Z"/>
              </w:rPr>
            </w:pPr>
            <w:ins w:id="4010" w:author="Ngo Vi" w:date="2019-07-05T02:13:00Z">
              <w:r>
                <w:t>Hiện giao diện tra cứu bệnh nhân</w:t>
              </w:r>
            </w:ins>
          </w:p>
        </w:tc>
      </w:tr>
      <w:tr w:rsidR="00F506AD" w14:paraId="70FF354E" w14:textId="77777777" w:rsidTr="00E765A6">
        <w:trPr>
          <w:ins w:id="4011" w:author="Ngo Vi" w:date="2019-07-05T02:05:00Z"/>
          <w:trPrChange w:id="4012" w:author="Ngo Vi" w:date="2019-07-05T02:12:00Z">
            <w:trPr>
              <w:gridAfter w:val="0"/>
            </w:trPr>
          </w:trPrChange>
        </w:trPr>
        <w:tc>
          <w:tcPr>
            <w:tcW w:w="535" w:type="dxa"/>
            <w:tcPrChange w:id="4013" w:author="Ngo Vi" w:date="2019-07-05T02:12:00Z">
              <w:tcPr>
                <w:tcW w:w="535" w:type="dxa"/>
              </w:tcPr>
            </w:tcPrChange>
          </w:tcPr>
          <w:p w14:paraId="7E55884A" w14:textId="3CE2EF9D" w:rsidR="00F506AD" w:rsidRDefault="00F506AD">
            <w:pPr>
              <w:pStyle w:val="ListParagraph"/>
              <w:ind w:left="0"/>
              <w:jc w:val="center"/>
              <w:rPr>
                <w:ins w:id="4014" w:author="Ngo Vi" w:date="2019-07-05T02:05:00Z"/>
              </w:rPr>
            </w:pPr>
            <w:ins w:id="4015" w:author="Ngo Vi" w:date="2019-07-05T02:05:00Z">
              <w:r>
                <w:t>3</w:t>
              </w:r>
            </w:ins>
          </w:p>
        </w:tc>
        <w:tc>
          <w:tcPr>
            <w:tcW w:w="1620" w:type="dxa"/>
            <w:tcPrChange w:id="4016" w:author="Ngo Vi" w:date="2019-07-05T02:12:00Z">
              <w:tcPr>
                <w:tcW w:w="1620" w:type="dxa"/>
              </w:tcPr>
            </w:tcPrChange>
          </w:tcPr>
          <w:p w14:paraId="325A690F" w14:textId="09E8D387" w:rsidR="00F506AD" w:rsidRDefault="00E765A6">
            <w:pPr>
              <w:pStyle w:val="ListParagraph"/>
              <w:ind w:left="0"/>
              <w:jc w:val="center"/>
              <w:rPr>
                <w:ins w:id="4017" w:author="Ngo Vi" w:date="2019-07-05T02:05:00Z"/>
              </w:rPr>
            </w:pPr>
            <w:ins w:id="4018" w:author="Ngo Vi" w:date="2019-07-05T02:14:00Z">
              <w:r>
                <w:t>Danh mục</w:t>
              </w:r>
            </w:ins>
          </w:p>
        </w:tc>
        <w:tc>
          <w:tcPr>
            <w:tcW w:w="2970" w:type="dxa"/>
            <w:tcPrChange w:id="4019" w:author="Ngo Vi" w:date="2019-07-05T02:12:00Z">
              <w:tcPr>
                <w:tcW w:w="1980" w:type="dxa"/>
              </w:tcPr>
            </w:tcPrChange>
          </w:tcPr>
          <w:p w14:paraId="517D26C3" w14:textId="3D9D5B22" w:rsidR="00F506AD" w:rsidRDefault="00E765A6">
            <w:pPr>
              <w:pStyle w:val="ListParagraph"/>
              <w:ind w:left="0"/>
              <w:jc w:val="center"/>
              <w:rPr>
                <w:ins w:id="4020" w:author="Ngo Vi" w:date="2019-07-05T02:05:00Z"/>
              </w:rPr>
            </w:pPr>
            <w:ins w:id="4021" w:author="Ngo Vi" w:date="2019-07-05T02:14:00Z">
              <w:r>
                <w:t>Click Danh mục</w:t>
              </w:r>
            </w:ins>
          </w:p>
        </w:tc>
        <w:tc>
          <w:tcPr>
            <w:tcW w:w="3420" w:type="dxa"/>
            <w:tcPrChange w:id="4022" w:author="Ngo Vi" w:date="2019-07-05T02:12:00Z">
              <w:tcPr>
                <w:tcW w:w="2970" w:type="dxa"/>
                <w:gridSpan w:val="2"/>
              </w:tcPr>
            </w:tcPrChange>
          </w:tcPr>
          <w:p w14:paraId="4944D72A" w14:textId="4E6A7667" w:rsidR="00F506AD" w:rsidRDefault="00E765A6">
            <w:pPr>
              <w:pStyle w:val="ListParagraph"/>
              <w:ind w:left="0"/>
              <w:jc w:val="center"/>
              <w:rPr>
                <w:ins w:id="4023" w:author="Ngo Vi" w:date="2019-07-05T02:05:00Z"/>
              </w:rPr>
            </w:pPr>
            <w:ins w:id="4024" w:author="Ngo Vi" w:date="2019-07-05T02:14:00Z">
              <w:r>
                <w:t>HIện menu danh mục</w:t>
              </w:r>
            </w:ins>
          </w:p>
        </w:tc>
      </w:tr>
      <w:tr w:rsidR="00F506AD" w14:paraId="381ECE45" w14:textId="77777777" w:rsidTr="00E765A6">
        <w:trPr>
          <w:ins w:id="4025" w:author="Ngo Vi" w:date="2019-07-05T02:05:00Z"/>
          <w:trPrChange w:id="4026" w:author="Ngo Vi" w:date="2019-07-05T02:12:00Z">
            <w:trPr>
              <w:gridAfter w:val="0"/>
            </w:trPr>
          </w:trPrChange>
        </w:trPr>
        <w:tc>
          <w:tcPr>
            <w:tcW w:w="535" w:type="dxa"/>
            <w:tcPrChange w:id="4027" w:author="Ngo Vi" w:date="2019-07-05T02:12:00Z">
              <w:tcPr>
                <w:tcW w:w="535" w:type="dxa"/>
              </w:tcPr>
            </w:tcPrChange>
          </w:tcPr>
          <w:p w14:paraId="23CDA607" w14:textId="690F2988" w:rsidR="00F506AD" w:rsidRDefault="00F506AD">
            <w:pPr>
              <w:pStyle w:val="ListParagraph"/>
              <w:ind w:left="0"/>
              <w:jc w:val="center"/>
              <w:rPr>
                <w:ins w:id="4028" w:author="Ngo Vi" w:date="2019-07-05T02:05:00Z"/>
              </w:rPr>
            </w:pPr>
            <w:ins w:id="4029" w:author="Ngo Vi" w:date="2019-07-05T02:05:00Z">
              <w:r>
                <w:t>4</w:t>
              </w:r>
            </w:ins>
          </w:p>
        </w:tc>
        <w:tc>
          <w:tcPr>
            <w:tcW w:w="1620" w:type="dxa"/>
            <w:tcPrChange w:id="4030" w:author="Ngo Vi" w:date="2019-07-05T02:12:00Z">
              <w:tcPr>
                <w:tcW w:w="1620" w:type="dxa"/>
              </w:tcPr>
            </w:tcPrChange>
          </w:tcPr>
          <w:p w14:paraId="2367332F" w14:textId="3D99406C" w:rsidR="00F506AD" w:rsidRDefault="00E765A6">
            <w:pPr>
              <w:pStyle w:val="ListParagraph"/>
              <w:ind w:left="0"/>
              <w:jc w:val="center"/>
              <w:rPr>
                <w:ins w:id="4031" w:author="Ngo Vi" w:date="2019-07-05T02:05:00Z"/>
              </w:rPr>
            </w:pPr>
            <w:ins w:id="4032" w:author="Ngo Vi" w:date="2019-07-05T02:14:00Z">
              <w:r>
                <w:t>Danh sách</w:t>
              </w:r>
            </w:ins>
          </w:p>
        </w:tc>
        <w:tc>
          <w:tcPr>
            <w:tcW w:w="2970" w:type="dxa"/>
            <w:tcPrChange w:id="4033" w:author="Ngo Vi" w:date="2019-07-05T02:12:00Z">
              <w:tcPr>
                <w:tcW w:w="1980" w:type="dxa"/>
              </w:tcPr>
            </w:tcPrChange>
          </w:tcPr>
          <w:p w14:paraId="49236758" w14:textId="12C6AC5B" w:rsidR="00F506AD" w:rsidRDefault="00E765A6">
            <w:pPr>
              <w:pStyle w:val="ListParagraph"/>
              <w:ind w:left="0"/>
              <w:jc w:val="center"/>
              <w:rPr>
                <w:ins w:id="4034" w:author="Ngo Vi" w:date="2019-07-05T02:05:00Z"/>
              </w:rPr>
            </w:pPr>
            <w:ins w:id="4035" w:author="Ngo Vi" w:date="2019-07-05T02:16:00Z">
              <w:r>
                <w:t>Click Danh sách</w:t>
              </w:r>
            </w:ins>
          </w:p>
        </w:tc>
        <w:tc>
          <w:tcPr>
            <w:tcW w:w="3420" w:type="dxa"/>
            <w:tcPrChange w:id="4036" w:author="Ngo Vi" w:date="2019-07-05T02:12:00Z">
              <w:tcPr>
                <w:tcW w:w="2970" w:type="dxa"/>
                <w:gridSpan w:val="2"/>
              </w:tcPr>
            </w:tcPrChange>
          </w:tcPr>
          <w:p w14:paraId="6E406991" w14:textId="4E2695AE" w:rsidR="00F506AD" w:rsidRDefault="00E765A6">
            <w:pPr>
              <w:pStyle w:val="ListParagraph"/>
              <w:ind w:left="0"/>
              <w:jc w:val="center"/>
              <w:rPr>
                <w:ins w:id="4037" w:author="Ngo Vi" w:date="2019-07-05T02:05:00Z"/>
              </w:rPr>
            </w:pPr>
            <w:ins w:id="4038" w:author="Ngo Vi" w:date="2019-07-05T02:16:00Z">
              <w:r>
                <w:t>Hiện menu danh sách</w:t>
              </w:r>
            </w:ins>
          </w:p>
        </w:tc>
      </w:tr>
      <w:tr w:rsidR="00E765A6" w14:paraId="1FC589D2" w14:textId="77777777" w:rsidTr="00E765A6">
        <w:trPr>
          <w:ins w:id="4039" w:author="Ngo Vi" w:date="2019-07-05T02:05:00Z"/>
          <w:trPrChange w:id="4040" w:author="Ngo Vi" w:date="2019-07-05T02:12:00Z">
            <w:trPr>
              <w:gridAfter w:val="0"/>
            </w:trPr>
          </w:trPrChange>
        </w:trPr>
        <w:tc>
          <w:tcPr>
            <w:tcW w:w="535" w:type="dxa"/>
            <w:tcPrChange w:id="4041" w:author="Ngo Vi" w:date="2019-07-05T02:12:00Z">
              <w:tcPr>
                <w:tcW w:w="535" w:type="dxa"/>
              </w:tcPr>
            </w:tcPrChange>
          </w:tcPr>
          <w:p w14:paraId="5469094A" w14:textId="05B93BE6" w:rsidR="00E765A6" w:rsidRDefault="00E765A6">
            <w:pPr>
              <w:pStyle w:val="ListParagraph"/>
              <w:ind w:left="0"/>
              <w:jc w:val="center"/>
              <w:rPr>
                <w:ins w:id="4042" w:author="Ngo Vi" w:date="2019-07-05T02:05:00Z"/>
              </w:rPr>
            </w:pPr>
            <w:ins w:id="4043" w:author="Ngo Vi" w:date="2019-07-05T02:05:00Z">
              <w:r>
                <w:t>5</w:t>
              </w:r>
            </w:ins>
          </w:p>
        </w:tc>
        <w:tc>
          <w:tcPr>
            <w:tcW w:w="1620" w:type="dxa"/>
            <w:tcPrChange w:id="4044" w:author="Ngo Vi" w:date="2019-07-05T02:12:00Z">
              <w:tcPr>
                <w:tcW w:w="1620" w:type="dxa"/>
              </w:tcPr>
            </w:tcPrChange>
          </w:tcPr>
          <w:p w14:paraId="5C9650EB" w14:textId="4046DAE3" w:rsidR="00E765A6" w:rsidRDefault="00E765A6">
            <w:pPr>
              <w:pStyle w:val="ListParagraph"/>
              <w:ind w:left="0"/>
              <w:jc w:val="center"/>
              <w:rPr>
                <w:ins w:id="4045" w:author="Ngo Vi" w:date="2019-07-05T02:05:00Z"/>
              </w:rPr>
            </w:pPr>
            <w:ins w:id="4046" w:author="Ngo Vi" w:date="2019-07-05T02:15:00Z">
              <w:r>
                <w:t xml:space="preserve">Báo cáo </w:t>
              </w:r>
            </w:ins>
          </w:p>
        </w:tc>
        <w:tc>
          <w:tcPr>
            <w:tcW w:w="2970" w:type="dxa"/>
            <w:tcPrChange w:id="4047" w:author="Ngo Vi" w:date="2019-07-05T02:12:00Z">
              <w:tcPr>
                <w:tcW w:w="1980" w:type="dxa"/>
              </w:tcPr>
            </w:tcPrChange>
          </w:tcPr>
          <w:p w14:paraId="0DAB3CF0" w14:textId="35156701" w:rsidR="00E765A6" w:rsidRDefault="00E765A6">
            <w:pPr>
              <w:pStyle w:val="ListParagraph"/>
              <w:ind w:left="0"/>
              <w:jc w:val="center"/>
              <w:rPr>
                <w:ins w:id="4048" w:author="Ngo Vi" w:date="2019-07-05T02:05:00Z"/>
              </w:rPr>
            </w:pPr>
            <w:ins w:id="4049" w:author="Ngo Vi" w:date="2019-07-05T02:16:00Z">
              <w:r>
                <w:t>Click Báo cáo</w:t>
              </w:r>
            </w:ins>
          </w:p>
        </w:tc>
        <w:tc>
          <w:tcPr>
            <w:tcW w:w="3420" w:type="dxa"/>
            <w:tcPrChange w:id="4050" w:author="Ngo Vi" w:date="2019-07-05T02:12:00Z">
              <w:tcPr>
                <w:tcW w:w="2970" w:type="dxa"/>
                <w:gridSpan w:val="2"/>
              </w:tcPr>
            </w:tcPrChange>
          </w:tcPr>
          <w:p w14:paraId="7D4D766F" w14:textId="31D24BB9" w:rsidR="00E765A6" w:rsidRDefault="00E765A6">
            <w:pPr>
              <w:pStyle w:val="ListParagraph"/>
              <w:ind w:left="0"/>
              <w:jc w:val="center"/>
              <w:rPr>
                <w:ins w:id="4051" w:author="Ngo Vi" w:date="2019-07-05T02:05:00Z"/>
              </w:rPr>
            </w:pPr>
            <w:ins w:id="4052" w:author="Ngo Vi" w:date="2019-07-05T02:17:00Z">
              <w:r>
                <w:t>Hiện menu Báo cáo</w:t>
              </w:r>
            </w:ins>
          </w:p>
        </w:tc>
      </w:tr>
      <w:tr w:rsidR="00E765A6" w14:paraId="0B8AF0B7" w14:textId="77777777" w:rsidTr="00E765A6">
        <w:trPr>
          <w:ins w:id="4053" w:author="Ngo Vi" w:date="2019-07-05T02:15:00Z"/>
        </w:trPr>
        <w:tc>
          <w:tcPr>
            <w:tcW w:w="535" w:type="dxa"/>
          </w:tcPr>
          <w:p w14:paraId="287A9F29" w14:textId="36F1FB05" w:rsidR="00E765A6" w:rsidRDefault="00E765A6" w:rsidP="00E765A6">
            <w:pPr>
              <w:pStyle w:val="ListParagraph"/>
              <w:ind w:left="0"/>
              <w:jc w:val="center"/>
              <w:rPr>
                <w:ins w:id="4054" w:author="Ngo Vi" w:date="2019-07-05T02:15:00Z"/>
              </w:rPr>
            </w:pPr>
            <w:ins w:id="4055" w:author="Ngo Vi" w:date="2019-07-05T02:15:00Z">
              <w:r>
                <w:t>5</w:t>
              </w:r>
            </w:ins>
          </w:p>
        </w:tc>
        <w:tc>
          <w:tcPr>
            <w:tcW w:w="1620" w:type="dxa"/>
          </w:tcPr>
          <w:p w14:paraId="0338B7EC" w14:textId="2D148F50" w:rsidR="00E765A6" w:rsidRDefault="00E765A6" w:rsidP="00E765A6">
            <w:pPr>
              <w:pStyle w:val="ListParagraph"/>
              <w:ind w:left="0"/>
              <w:jc w:val="center"/>
              <w:rPr>
                <w:ins w:id="4056" w:author="Ngo Vi" w:date="2019-07-05T02:15:00Z"/>
              </w:rPr>
            </w:pPr>
            <w:ins w:id="4057" w:author="Ngo Vi" w:date="2019-07-05T02:15:00Z">
              <w:r>
                <w:t>Quy định</w:t>
              </w:r>
            </w:ins>
          </w:p>
        </w:tc>
        <w:tc>
          <w:tcPr>
            <w:tcW w:w="2970" w:type="dxa"/>
          </w:tcPr>
          <w:p w14:paraId="31F48BE9" w14:textId="406010C7" w:rsidR="00E765A6" w:rsidRDefault="00E765A6" w:rsidP="00E765A6">
            <w:pPr>
              <w:pStyle w:val="ListParagraph"/>
              <w:ind w:left="0"/>
              <w:jc w:val="center"/>
              <w:rPr>
                <w:ins w:id="4058" w:author="Ngo Vi" w:date="2019-07-05T02:15:00Z"/>
              </w:rPr>
            </w:pPr>
            <w:ins w:id="4059" w:author="Ngo Vi" w:date="2019-07-05T02:16:00Z">
              <w:r>
                <w:t xml:space="preserve">ClickQuy </w:t>
              </w:r>
            </w:ins>
            <w:ins w:id="4060" w:author="Ngo Vi" w:date="2019-07-05T02:17:00Z">
              <w:r>
                <w:t>định</w:t>
              </w:r>
            </w:ins>
          </w:p>
        </w:tc>
        <w:tc>
          <w:tcPr>
            <w:tcW w:w="3420" w:type="dxa"/>
          </w:tcPr>
          <w:p w14:paraId="0DA845D0" w14:textId="4719B221" w:rsidR="00E765A6" w:rsidRDefault="00E765A6" w:rsidP="00E765A6">
            <w:pPr>
              <w:pStyle w:val="ListParagraph"/>
              <w:ind w:left="0"/>
              <w:jc w:val="center"/>
              <w:rPr>
                <w:ins w:id="4061" w:author="Ngo Vi" w:date="2019-07-05T02:15:00Z"/>
              </w:rPr>
            </w:pPr>
            <w:ins w:id="4062" w:author="Ngo Vi" w:date="2019-07-05T02:17:00Z">
              <w:r>
                <w:t>Hiện giao diện quy định</w:t>
              </w:r>
            </w:ins>
          </w:p>
        </w:tc>
      </w:tr>
    </w:tbl>
    <w:p w14:paraId="04AE65AE" w14:textId="317F7C8F" w:rsidR="00E765A6" w:rsidRDefault="00E765A6" w:rsidP="00E765A6">
      <w:pPr>
        <w:pStyle w:val="ListParagraph"/>
        <w:numPr>
          <w:ilvl w:val="0"/>
          <w:numId w:val="10"/>
        </w:numPr>
        <w:rPr>
          <w:ins w:id="4063" w:author="Ngo Vi" w:date="2019-07-05T02:17:00Z"/>
        </w:rPr>
      </w:pPr>
      <w:ins w:id="4064" w:author="Ngo Vi" w:date="2019-07-05T02:17:00Z">
        <w:r>
          <w:t>Tra cứu bệnh nhâm</w:t>
        </w:r>
      </w:ins>
    </w:p>
    <w:tbl>
      <w:tblPr>
        <w:tblStyle w:val="TableGrid"/>
        <w:tblW w:w="8545" w:type="dxa"/>
        <w:tblInd w:w="1440" w:type="dxa"/>
        <w:tblLook w:val="04A0" w:firstRow="1" w:lastRow="0" w:firstColumn="1" w:lastColumn="0" w:noHBand="0" w:noVBand="1"/>
        <w:tblPrChange w:id="4065" w:author="Ngo Vi" w:date="2019-07-05T02:19:00Z">
          <w:tblPr>
            <w:tblStyle w:val="TableGrid"/>
            <w:tblW w:w="8545" w:type="dxa"/>
            <w:tblInd w:w="1440" w:type="dxa"/>
            <w:tblLook w:val="04A0" w:firstRow="1" w:lastRow="0" w:firstColumn="1" w:lastColumn="0" w:noHBand="0" w:noVBand="1"/>
          </w:tblPr>
        </w:tblPrChange>
      </w:tblPr>
      <w:tblGrid>
        <w:gridCol w:w="535"/>
        <w:gridCol w:w="1620"/>
        <w:gridCol w:w="2970"/>
        <w:gridCol w:w="3420"/>
        <w:tblGridChange w:id="4066">
          <w:tblGrid>
            <w:gridCol w:w="535"/>
            <w:gridCol w:w="1620"/>
            <w:gridCol w:w="1980"/>
            <w:gridCol w:w="990"/>
            <w:gridCol w:w="3420"/>
          </w:tblGrid>
        </w:tblGridChange>
      </w:tblGrid>
      <w:tr w:rsidR="00E765A6" w14:paraId="145B5FD4" w14:textId="77777777" w:rsidTr="00E765A6">
        <w:trPr>
          <w:ins w:id="4067" w:author="Ngo Vi" w:date="2019-07-05T02:18:00Z"/>
        </w:trPr>
        <w:tc>
          <w:tcPr>
            <w:tcW w:w="535" w:type="dxa"/>
            <w:tcPrChange w:id="4068" w:author="Ngo Vi" w:date="2019-07-05T02:19:00Z">
              <w:tcPr>
                <w:tcW w:w="535" w:type="dxa"/>
              </w:tcPr>
            </w:tcPrChange>
          </w:tcPr>
          <w:p w14:paraId="5192CD60" w14:textId="77777777" w:rsidR="00E765A6" w:rsidRDefault="00E765A6" w:rsidP="00D50486">
            <w:pPr>
              <w:pStyle w:val="ListParagraph"/>
              <w:ind w:left="0"/>
              <w:jc w:val="center"/>
              <w:rPr>
                <w:ins w:id="4069" w:author="Ngo Vi" w:date="2019-07-05T02:18:00Z"/>
              </w:rPr>
            </w:pPr>
            <w:ins w:id="4070" w:author="Ngo Vi" w:date="2019-07-05T02:18:00Z">
              <w:r>
                <w:t>STT</w:t>
              </w:r>
            </w:ins>
          </w:p>
        </w:tc>
        <w:tc>
          <w:tcPr>
            <w:tcW w:w="1620" w:type="dxa"/>
            <w:tcPrChange w:id="4071" w:author="Ngo Vi" w:date="2019-07-05T02:19:00Z">
              <w:tcPr>
                <w:tcW w:w="1620" w:type="dxa"/>
              </w:tcPr>
            </w:tcPrChange>
          </w:tcPr>
          <w:p w14:paraId="07DDC753" w14:textId="77777777" w:rsidR="00E765A6" w:rsidRDefault="00E765A6" w:rsidP="00D50486">
            <w:pPr>
              <w:pStyle w:val="ListParagraph"/>
              <w:ind w:left="0"/>
              <w:jc w:val="center"/>
              <w:rPr>
                <w:ins w:id="4072" w:author="Ngo Vi" w:date="2019-07-05T02:18:00Z"/>
              </w:rPr>
            </w:pPr>
            <w:ins w:id="4073" w:author="Ngo Vi" w:date="2019-07-05T02:18:00Z">
              <w:r>
                <w:t>Tên Sự Kiện</w:t>
              </w:r>
            </w:ins>
          </w:p>
        </w:tc>
        <w:tc>
          <w:tcPr>
            <w:tcW w:w="2970" w:type="dxa"/>
            <w:tcPrChange w:id="4074" w:author="Ngo Vi" w:date="2019-07-05T02:19:00Z">
              <w:tcPr>
                <w:tcW w:w="1980" w:type="dxa"/>
              </w:tcPr>
            </w:tcPrChange>
          </w:tcPr>
          <w:p w14:paraId="623480C2" w14:textId="77777777" w:rsidR="00E765A6" w:rsidRDefault="00E765A6" w:rsidP="00D50486">
            <w:pPr>
              <w:pStyle w:val="ListParagraph"/>
              <w:ind w:left="0"/>
              <w:jc w:val="center"/>
              <w:rPr>
                <w:ins w:id="4075" w:author="Ngo Vi" w:date="2019-07-05T02:18:00Z"/>
              </w:rPr>
            </w:pPr>
            <w:ins w:id="4076" w:author="Ngo Vi" w:date="2019-07-05T02:18:00Z">
              <w:r>
                <w:t>Điều kiện thực hiện</w:t>
              </w:r>
            </w:ins>
          </w:p>
        </w:tc>
        <w:tc>
          <w:tcPr>
            <w:tcW w:w="3420" w:type="dxa"/>
            <w:tcPrChange w:id="4077" w:author="Ngo Vi" w:date="2019-07-05T02:19:00Z">
              <w:tcPr>
                <w:tcW w:w="4410" w:type="dxa"/>
                <w:gridSpan w:val="2"/>
              </w:tcPr>
            </w:tcPrChange>
          </w:tcPr>
          <w:p w14:paraId="133C88DE" w14:textId="77777777" w:rsidR="00E765A6" w:rsidRDefault="00E765A6" w:rsidP="00D50486">
            <w:pPr>
              <w:pStyle w:val="ListParagraph"/>
              <w:ind w:left="0"/>
              <w:jc w:val="center"/>
              <w:rPr>
                <w:ins w:id="4078" w:author="Ngo Vi" w:date="2019-07-05T02:18:00Z"/>
              </w:rPr>
            </w:pPr>
            <w:ins w:id="4079" w:author="Ngo Vi" w:date="2019-07-05T02:18:00Z">
              <w:r>
                <w:t>Ghi Chú</w:t>
              </w:r>
            </w:ins>
          </w:p>
        </w:tc>
      </w:tr>
      <w:tr w:rsidR="00E765A6" w14:paraId="305E728C" w14:textId="77777777" w:rsidTr="00E765A6">
        <w:trPr>
          <w:ins w:id="4080" w:author="Ngo Vi" w:date="2019-07-05T02:18:00Z"/>
        </w:trPr>
        <w:tc>
          <w:tcPr>
            <w:tcW w:w="535" w:type="dxa"/>
            <w:tcPrChange w:id="4081" w:author="Ngo Vi" w:date="2019-07-05T02:19:00Z">
              <w:tcPr>
                <w:tcW w:w="535" w:type="dxa"/>
              </w:tcPr>
            </w:tcPrChange>
          </w:tcPr>
          <w:p w14:paraId="24B26702" w14:textId="325D3675" w:rsidR="00E765A6" w:rsidRDefault="00E765A6" w:rsidP="00D50486">
            <w:pPr>
              <w:pStyle w:val="ListParagraph"/>
              <w:ind w:left="0"/>
              <w:jc w:val="center"/>
              <w:rPr>
                <w:ins w:id="4082" w:author="Ngo Vi" w:date="2019-07-05T02:18:00Z"/>
              </w:rPr>
            </w:pPr>
            <w:ins w:id="4083" w:author="Ngo Vi" w:date="2019-07-05T02:18:00Z">
              <w:r>
                <w:t>1</w:t>
              </w:r>
            </w:ins>
          </w:p>
        </w:tc>
        <w:tc>
          <w:tcPr>
            <w:tcW w:w="1620" w:type="dxa"/>
            <w:tcPrChange w:id="4084" w:author="Ngo Vi" w:date="2019-07-05T02:19:00Z">
              <w:tcPr>
                <w:tcW w:w="1620" w:type="dxa"/>
              </w:tcPr>
            </w:tcPrChange>
          </w:tcPr>
          <w:p w14:paraId="6B266AE6" w14:textId="275374AE" w:rsidR="00E765A6" w:rsidRDefault="00E765A6" w:rsidP="00D50486">
            <w:pPr>
              <w:pStyle w:val="ListParagraph"/>
              <w:ind w:left="0"/>
              <w:jc w:val="center"/>
              <w:rPr>
                <w:ins w:id="4085" w:author="Ngo Vi" w:date="2019-07-05T02:18:00Z"/>
              </w:rPr>
            </w:pPr>
            <w:ins w:id="4086" w:author="Ngo Vi" w:date="2019-07-05T02:18:00Z">
              <w:r>
                <w:t>Tìm kiếm bệnh nhân</w:t>
              </w:r>
            </w:ins>
          </w:p>
        </w:tc>
        <w:tc>
          <w:tcPr>
            <w:tcW w:w="2970" w:type="dxa"/>
            <w:tcPrChange w:id="4087" w:author="Ngo Vi" w:date="2019-07-05T02:19:00Z">
              <w:tcPr>
                <w:tcW w:w="1980" w:type="dxa"/>
              </w:tcPr>
            </w:tcPrChange>
          </w:tcPr>
          <w:p w14:paraId="3BDFFC15" w14:textId="52F6BC2A" w:rsidR="00E765A6" w:rsidRDefault="00E765A6" w:rsidP="00D50486">
            <w:pPr>
              <w:pStyle w:val="ListParagraph"/>
              <w:ind w:left="0"/>
              <w:jc w:val="center"/>
              <w:rPr>
                <w:ins w:id="4088" w:author="Ngo Vi" w:date="2019-07-05T02:18:00Z"/>
              </w:rPr>
            </w:pPr>
            <w:ins w:id="4089" w:author="Ngo Vi" w:date="2019-07-05T02:19:00Z">
              <w:r>
                <w:t>Điền điều kiện tiềm kiếm , Click tìm kiếm</w:t>
              </w:r>
            </w:ins>
          </w:p>
        </w:tc>
        <w:tc>
          <w:tcPr>
            <w:tcW w:w="3420" w:type="dxa"/>
            <w:tcPrChange w:id="4090" w:author="Ngo Vi" w:date="2019-07-05T02:19:00Z">
              <w:tcPr>
                <w:tcW w:w="4410" w:type="dxa"/>
                <w:gridSpan w:val="2"/>
              </w:tcPr>
            </w:tcPrChange>
          </w:tcPr>
          <w:p w14:paraId="1AD6754B" w14:textId="55C169D7" w:rsidR="00E765A6" w:rsidRDefault="00E765A6" w:rsidP="00D50486">
            <w:pPr>
              <w:pStyle w:val="ListParagraph"/>
              <w:ind w:left="0"/>
              <w:jc w:val="center"/>
              <w:rPr>
                <w:ins w:id="4091" w:author="Ngo Vi" w:date="2019-07-05T02:18:00Z"/>
              </w:rPr>
            </w:pPr>
            <w:ins w:id="4092" w:author="Ngo Vi" w:date="2019-07-05T02:19:00Z">
              <w:r>
                <w:t xml:space="preserve">Hiện danh sách bệnh nhân cần tìm bên </w:t>
              </w:r>
            </w:ins>
            <w:ins w:id="4093" w:author="Ngo Vi" w:date="2019-07-05T02:20:00Z">
              <w:r>
                <w:t>dưới</w:t>
              </w:r>
            </w:ins>
          </w:p>
        </w:tc>
      </w:tr>
      <w:tr w:rsidR="00E765A6" w14:paraId="080ACF57" w14:textId="77777777" w:rsidTr="00E765A6">
        <w:trPr>
          <w:ins w:id="4094" w:author="Ngo Vi" w:date="2019-07-05T02:20:00Z"/>
        </w:trPr>
        <w:tc>
          <w:tcPr>
            <w:tcW w:w="535" w:type="dxa"/>
          </w:tcPr>
          <w:p w14:paraId="350EBDCF" w14:textId="26B80A26" w:rsidR="00E765A6" w:rsidRDefault="00E765A6" w:rsidP="00D50486">
            <w:pPr>
              <w:pStyle w:val="ListParagraph"/>
              <w:ind w:left="0"/>
              <w:jc w:val="center"/>
              <w:rPr>
                <w:ins w:id="4095" w:author="Ngo Vi" w:date="2019-07-05T02:20:00Z"/>
              </w:rPr>
            </w:pPr>
            <w:ins w:id="4096" w:author="Ngo Vi" w:date="2019-07-05T02:20:00Z">
              <w:r>
                <w:t>2</w:t>
              </w:r>
            </w:ins>
          </w:p>
        </w:tc>
        <w:tc>
          <w:tcPr>
            <w:tcW w:w="1620" w:type="dxa"/>
          </w:tcPr>
          <w:p w14:paraId="11948665" w14:textId="3AE70001" w:rsidR="00E765A6" w:rsidRDefault="00E765A6" w:rsidP="00D50486">
            <w:pPr>
              <w:pStyle w:val="ListParagraph"/>
              <w:ind w:left="0"/>
              <w:jc w:val="center"/>
              <w:rPr>
                <w:ins w:id="4097" w:author="Ngo Vi" w:date="2019-07-05T02:20:00Z"/>
              </w:rPr>
            </w:pPr>
            <w:ins w:id="4098" w:author="Ngo Vi" w:date="2019-07-05T02:20:00Z">
              <w:r>
                <w:t>Thoát màng hình hiện tại</w:t>
              </w:r>
            </w:ins>
          </w:p>
        </w:tc>
        <w:tc>
          <w:tcPr>
            <w:tcW w:w="2970" w:type="dxa"/>
          </w:tcPr>
          <w:p w14:paraId="1A8820C9" w14:textId="77777777" w:rsidR="00E765A6" w:rsidRDefault="00E765A6" w:rsidP="00D50486">
            <w:pPr>
              <w:pStyle w:val="ListParagraph"/>
              <w:ind w:left="0"/>
              <w:jc w:val="center"/>
              <w:rPr>
                <w:ins w:id="4099" w:author="Ngo Vi" w:date="2019-07-05T02:20:00Z"/>
              </w:rPr>
            </w:pPr>
            <w:ins w:id="4100" w:author="Ngo Vi" w:date="2019-07-05T02:20:00Z">
              <w:r>
                <w:t>Click quay lại ,</w:t>
              </w:r>
            </w:ins>
          </w:p>
          <w:p w14:paraId="09F47C27" w14:textId="1652B569" w:rsidR="00E765A6" w:rsidRDefault="00E765A6" w:rsidP="00D50486">
            <w:pPr>
              <w:pStyle w:val="ListParagraph"/>
              <w:ind w:left="0"/>
              <w:jc w:val="center"/>
              <w:rPr>
                <w:ins w:id="4101" w:author="Ngo Vi" w:date="2019-07-05T02:20:00Z"/>
              </w:rPr>
            </w:pPr>
            <w:ins w:id="4102" w:author="Ngo Vi" w:date="2019-07-05T02:20:00Z">
              <w:r>
                <w:t xml:space="preserve">Click nút X </w:t>
              </w:r>
            </w:ins>
          </w:p>
        </w:tc>
        <w:tc>
          <w:tcPr>
            <w:tcW w:w="3420" w:type="dxa"/>
          </w:tcPr>
          <w:p w14:paraId="034BA523" w14:textId="77777777" w:rsidR="00E765A6" w:rsidRDefault="00E765A6" w:rsidP="00D50486">
            <w:pPr>
              <w:pStyle w:val="ListParagraph"/>
              <w:ind w:left="0"/>
              <w:jc w:val="center"/>
              <w:rPr>
                <w:ins w:id="4103" w:author="Ngo Vi" w:date="2019-07-05T02:20:00Z"/>
              </w:rPr>
            </w:pPr>
          </w:p>
        </w:tc>
      </w:tr>
    </w:tbl>
    <w:p w14:paraId="02DA4435" w14:textId="77777777" w:rsidR="00E765A6" w:rsidRDefault="00E765A6">
      <w:pPr>
        <w:pStyle w:val="ListParagraph"/>
        <w:ind w:left="1440"/>
        <w:rPr>
          <w:ins w:id="4104" w:author="Ngo Vi" w:date="2019-07-05T02:17:00Z"/>
        </w:rPr>
        <w:pPrChange w:id="4105" w:author="Ngo Vi" w:date="2019-07-05T02:17:00Z">
          <w:pPr>
            <w:pStyle w:val="ListParagraph"/>
            <w:numPr>
              <w:numId w:val="10"/>
            </w:numPr>
            <w:ind w:left="1440" w:hanging="360"/>
          </w:pPr>
        </w:pPrChange>
      </w:pPr>
    </w:p>
    <w:p w14:paraId="30AC3D0C" w14:textId="5E18F8F9" w:rsidR="00E765A6" w:rsidRDefault="00E765A6" w:rsidP="00F506AD">
      <w:pPr>
        <w:pStyle w:val="ListParagraph"/>
        <w:numPr>
          <w:ilvl w:val="0"/>
          <w:numId w:val="10"/>
        </w:numPr>
        <w:rPr>
          <w:ins w:id="4106" w:author="Ngo Vi" w:date="2019-07-05T02:23:00Z"/>
        </w:rPr>
      </w:pPr>
      <w:ins w:id="4107" w:author="Ngo Vi" w:date="2019-07-05T02:21:00Z">
        <w:r>
          <w:t>Menu Danh mục</w:t>
        </w:r>
      </w:ins>
    </w:p>
    <w:tbl>
      <w:tblPr>
        <w:tblStyle w:val="TableGrid"/>
        <w:tblW w:w="8545" w:type="dxa"/>
        <w:tblInd w:w="1440" w:type="dxa"/>
        <w:tblLook w:val="04A0" w:firstRow="1" w:lastRow="0" w:firstColumn="1" w:lastColumn="0" w:noHBand="0" w:noVBand="1"/>
        <w:tblPrChange w:id="4108" w:author="Ngo Vi" w:date="2019-07-05T02:25:00Z">
          <w:tblPr>
            <w:tblStyle w:val="TableGrid"/>
            <w:tblW w:w="8545" w:type="dxa"/>
            <w:tblInd w:w="1440" w:type="dxa"/>
            <w:tblLook w:val="04A0" w:firstRow="1" w:lastRow="0" w:firstColumn="1" w:lastColumn="0" w:noHBand="0" w:noVBand="1"/>
          </w:tblPr>
        </w:tblPrChange>
      </w:tblPr>
      <w:tblGrid>
        <w:gridCol w:w="532"/>
        <w:gridCol w:w="2253"/>
        <w:gridCol w:w="2380"/>
        <w:gridCol w:w="3380"/>
        <w:tblGridChange w:id="4109">
          <w:tblGrid>
            <w:gridCol w:w="532"/>
            <w:gridCol w:w="3"/>
            <w:gridCol w:w="1620"/>
            <w:gridCol w:w="73"/>
            <w:gridCol w:w="557"/>
            <w:gridCol w:w="2340"/>
            <w:gridCol w:w="40"/>
            <w:gridCol w:w="3380"/>
          </w:tblGrid>
        </w:tblGridChange>
      </w:tblGrid>
      <w:tr w:rsidR="0038751B" w14:paraId="0349D477" w14:textId="77777777" w:rsidTr="0038751B">
        <w:trPr>
          <w:ins w:id="4110" w:author="Ngo Vi" w:date="2019-07-05T02:23:00Z"/>
        </w:trPr>
        <w:tc>
          <w:tcPr>
            <w:tcW w:w="532" w:type="dxa"/>
            <w:tcPrChange w:id="4111" w:author="Ngo Vi" w:date="2019-07-05T02:25:00Z">
              <w:tcPr>
                <w:tcW w:w="535" w:type="dxa"/>
                <w:gridSpan w:val="2"/>
              </w:tcPr>
            </w:tcPrChange>
          </w:tcPr>
          <w:p w14:paraId="52A87BC3" w14:textId="77777777" w:rsidR="0038751B" w:rsidRDefault="0038751B" w:rsidP="00D50486">
            <w:pPr>
              <w:pStyle w:val="ListParagraph"/>
              <w:ind w:left="0"/>
              <w:jc w:val="center"/>
              <w:rPr>
                <w:ins w:id="4112" w:author="Ngo Vi" w:date="2019-07-05T02:23:00Z"/>
              </w:rPr>
            </w:pPr>
            <w:ins w:id="4113" w:author="Ngo Vi" w:date="2019-07-05T02:23:00Z">
              <w:r>
                <w:t>STT</w:t>
              </w:r>
            </w:ins>
          </w:p>
        </w:tc>
        <w:tc>
          <w:tcPr>
            <w:tcW w:w="2253" w:type="dxa"/>
            <w:tcPrChange w:id="4114" w:author="Ngo Vi" w:date="2019-07-05T02:25:00Z">
              <w:tcPr>
                <w:tcW w:w="1620" w:type="dxa"/>
              </w:tcPr>
            </w:tcPrChange>
          </w:tcPr>
          <w:p w14:paraId="24A0D397" w14:textId="77777777" w:rsidR="0038751B" w:rsidRDefault="0038751B" w:rsidP="00D50486">
            <w:pPr>
              <w:pStyle w:val="ListParagraph"/>
              <w:ind w:left="0"/>
              <w:jc w:val="center"/>
              <w:rPr>
                <w:ins w:id="4115" w:author="Ngo Vi" w:date="2019-07-05T02:23:00Z"/>
              </w:rPr>
            </w:pPr>
            <w:ins w:id="4116" w:author="Ngo Vi" w:date="2019-07-05T02:23:00Z">
              <w:r>
                <w:t>Tên Sự Kiện</w:t>
              </w:r>
            </w:ins>
          </w:p>
        </w:tc>
        <w:tc>
          <w:tcPr>
            <w:tcW w:w="2380" w:type="dxa"/>
            <w:tcPrChange w:id="4117" w:author="Ngo Vi" w:date="2019-07-05T02:25:00Z">
              <w:tcPr>
                <w:tcW w:w="2970" w:type="dxa"/>
                <w:gridSpan w:val="3"/>
              </w:tcPr>
            </w:tcPrChange>
          </w:tcPr>
          <w:p w14:paraId="48E202F9" w14:textId="77777777" w:rsidR="0038751B" w:rsidRDefault="0038751B" w:rsidP="00D50486">
            <w:pPr>
              <w:pStyle w:val="ListParagraph"/>
              <w:ind w:left="0"/>
              <w:jc w:val="center"/>
              <w:rPr>
                <w:ins w:id="4118" w:author="Ngo Vi" w:date="2019-07-05T02:23:00Z"/>
              </w:rPr>
            </w:pPr>
            <w:ins w:id="4119" w:author="Ngo Vi" w:date="2019-07-05T02:23:00Z">
              <w:r>
                <w:t>Điều kiện thực hiện</w:t>
              </w:r>
            </w:ins>
          </w:p>
        </w:tc>
        <w:tc>
          <w:tcPr>
            <w:tcW w:w="3380" w:type="dxa"/>
            <w:tcPrChange w:id="4120" w:author="Ngo Vi" w:date="2019-07-05T02:25:00Z">
              <w:tcPr>
                <w:tcW w:w="3420" w:type="dxa"/>
                <w:gridSpan w:val="2"/>
              </w:tcPr>
            </w:tcPrChange>
          </w:tcPr>
          <w:p w14:paraId="2198F05D" w14:textId="77777777" w:rsidR="0038751B" w:rsidRDefault="0038751B" w:rsidP="00D50486">
            <w:pPr>
              <w:pStyle w:val="ListParagraph"/>
              <w:ind w:left="0"/>
              <w:jc w:val="center"/>
              <w:rPr>
                <w:ins w:id="4121" w:author="Ngo Vi" w:date="2019-07-05T02:23:00Z"/>
              </w:rPr>
            </w:pPr>
            <w:ins w:id="4122" w:author="Ngo Vi" w:date="2019-07-05T02:23:00Z">
              <w:r>
                <w:t>Ghi Chú</w:t>
              </w:r>
            </w:ins>
          </w:p>
        </w:tc>
      </w:tr>
      <w:tr w:rsidR="0038751B" w14:paraId="675A7B6A" w14:textId="77777777" w:rsidTr="0038751B">
        <w:trPr>
          <w:ins w:id="4123" w:author="Ngo Vi" w:date="2019-07-05T02:23:00Z"/>
        </w:trPr>
        <w:tc>
          <w:tcPr>
            <w:tcW w:w="532" w:type="dxa"/>
            <w:tcPrChange w:id="4124" w:author="Ngo Vi" w:date="2019-07-05T02:25:00Z">
              <w:tcPr>
                <w:tcW w:w="535" w:type="dxa"/>
                <w:gridSpan w:val="2"/>
              </w:tcPr>
            </w:tcPrChange>
          </w:tcPr>
          <w:p w14:paraId="7F38E8F7" w14:textId="153D79D0" w:rsidR="0038751B" w:rsidRDefault="0038751B" w:rsidP="00D50486">
            <w:pPr>
              <w:pStyle w:val="ListParagraph"/>
              <w:ind w:left="0"/>
              <w:jc w:val="center"/>
              <w:rPr>
                <w:ins w:id="4125" w:author="Ngo Vi" w:date="2019-07-05T02:23:00Z"/>
              </w:rPr>
            </w:pPr>
            <w:ins w:id="4126" w:author="Ngo Vi" w:date="2019-07-05T02:23:00Z">
              <w:r>
                <w:t>1</w:t>
              </w:r>
            </w:ins>
          </w:p>
        </w:tc>
        <w:tc>
          <w:tcPr>
            <w:tcW w:w="2253" w:type="dxa"/>
            <w:tcPrChange w:id="4127" w:author="Ngo Vi" w:date="2019-07-05T02:25:00Z">
              <w:tcPr>
                <w:tcW w:w="1620" w:type="dxa"/>
              </w:tcPr>
            </w:tcPrChange>
          </w:tcPr>
          <w:p w14:paraId="454E4A82" w14:textId="5AE44804" w:rsidR="0038751B" w:rsidRDefault="0038751B" w:rsidP="00D50486">
            <w:pPr>
              <w:pStyle w:val="ListParagraph"/>
              <w:ind w:left="0"/>
              <w:jc w:val="center"/>
              <w:rPr>
                <w:ins w:id="4128" w:author="Ngo Vi" w:date="2019-07-05T02:23:00Z"/>
              </w:rPr>
            </w:pPr>
            <w:ins w:id="4129" w:author="Ngo Vi" w:date="2019-07-05T02:24:00Z">
              <w:r>
                <w:t>Thêm bệnh nhân</w:t>
              </w:r>
            </w:ins>
          </w:p>
        </w:tc>
        <w:tc>
          <w:tcPr>
            <w:tcW w:w="2380" w:type="dxa"/>
            <w:tcPrChange w:id="4130" w:author="Ngo Vi" w:date="2019-07-05T02:25:00Z">
              <w:tcPr>
                <w:tcW w:w="2970" w:type="dxa"/>
                <w:gridSpan w:val="3"/>
              </w:tcPr>
            </w:tcPrChange>
          </w:tcPr>
          <w:p w14:paraId="678D43F3" w14:textId="16720F4F" w:rsidR="0038751B" w:rsidRDefault="0038751B" w:rsidP="00D50486">
            <w:pPr>
              <w:pStyle w:val="ListParagraph"/>
              <w:ind w:left="0"/>
              <w:jc w:val="center"/>
              <w:rPr>
                <w:ins w:id="4131" w:author="Ngo Vi" w:date="2019-07-05T02:23:00Z"/>
              </w:rPr>
            </w:pPr>
            <w:ins w:id="4132" w:author="Ngo Vi" w:date="2019-07-05T02:24:00Z">
              <w:r>
                <w:t>Click Thêm bênh nhân</w:t>
              </w:r>
            </w:ins>
          </w:p>
        </w:tc>
        <w:tc>
          <w:tcPr>
            <w:tcW w:w="3380" w:type="dxa"/>
            <w:tcPrChange w:id="4133" w:author="Ngo Vi" w:date="2019-07-05T02:25:00Z">
              <w:tcPr>
                <w:tcW w:w="3420" w:type="dxa"/>
                <w:gridSpan w:val="2"/>
              </w:tcPr>
            </w:tcPrChange>
          </w:tcPr>
          <w:p w14:paraId="3174C29B" w14:textId="12814B27" w:rsidR="0038751B" w:rsidRDefault="0038751B" w:rsidP="00D50486">
            <w:pPr>
              <w:pStyle w:val="ListParagraph"/>
              <w:ind w:left="0"/>
              <w:jc w:val="center"/>
              <w:rPr>
                <w:ins w:id="4134" w:author="Ngo Vi" w:date="2019-07-05T02:23:00Z"/>
              </w:rPr>
            </w:pPr>
            <w:ins w:id="4135" w:author="Ngo Vi" w:date="2019-07-05T02:24:00Z">
              <w:r>
                <w:t>Hiện giao diện thêm bệnh nhân</w:t>
              </w:r>
            </w:ins>
          </w:p>
        </w:tc>
      </w:tr>
      <w:tr w:rsidR="0038751B" w14:paraId="239D3F90" w14:textId="77777777" w:rsidTr="0038751B">
        <w:trPr>
          <w:ins w:id="4136" w:author="Ngo Vi" w:date="2019-07-05T02:24:00Z"/>
        </w:trPr>
        <w:tc>
          <w:tcPr>
            <w:tcW w:w="532" w:type="dxa"/>
            <w:tcPrChange w:id="4137" w:author="Ngo Vi" w:date="2019-07-05T02:25:00Z">
              <w:tcPr>
                <w:tcW w:w="532" w:type="dxa"/>
              </w:tcPr>
            </w:tcPrChange>
          </w:tcPr>
          <w:p w14:paraId="2595D769" w14:textId="629C48AF" w:rsidR="0038751B" w:rsidRDefault="0038751B" w:rsidP="00D50486">
            <w:pPr>
              <w:pStyle w:val="ListParagraph"/>
              <w:ind w:left="0"/>
              <w:jc w:val="center"/>
              <w:rPr>
                <w:ins w:id="4138" w:author="Ngo Vi" w:date="2019-07-05T02:24:00Z"/>
              </w:rPr>
            </w:pPr>
            <w:ins w:id="4139" w:author="Ngo Vi" w:date="2019-07-05T02:24:00Z">
              <w:r>
                <w:t>2</w:t>
              </w:r>
            </w:ins>
          </w:p>
        </w:tc>
        <w:tc>
          <w:tcPr>
            <w:tcW w:w="2253" w:type="dxa"/>
            <w:tcPrChange w:id="4140" w:author="Ngo Vi" w:date="2019-07-05T02:25:00Z">
              <w:tcPr>
                <w:tcW w:w="1696" w:type="dxa"/>
                <w:gridSpan w:val="3"/>
              </w:tcPr>
            </w:tcPrChange>
          </w:tcPr>
          <w:p w14:paraId="00759AA9" w14:textId="419780B7" w:rsidR="0038751B" w:rsidRDefault="0038751B" w:rsidP="00D50486">
            <w:pPr>
              <w:pStyle w:val="ListParagraph"/>
              <w:ind w:left="0"/>
              <w:jc w:val="center"/>
              <w:rPr>
                <w:ins w:id="4141" w:author="Ngo Vi" w:date="2019-07-05T02:24:00Z"/>
              </w:rPr>
            </w:pPr>
            <w:ins w:id="4142" w:author="Ngo Vi" w:date="2019-07-05T02:25:00Z">
              <w:r>
                <w:t>Lập phiếu khám bệnh</w:t>
              </w:r>
            </w:ins>
          </w:p>
        </w:tc>
        <w:tc>
          <w:tcPr>
            <w:tcW w:w="2380" w:type="dxa"/>
            <w:tcPrChange w:id="4143" w:author="Ngo Vi" w:date="2019-07-05T02:25:00Z">
              <w:tcPr>
                <w:tcW w:w="2937" w:type="dxa"/>
                <w:gridSpan w:val="3"/>
              </w:tcPr>
            </w:tcPrChange>
          </w:tcPr>
          <w:p w14:paraId="3ABAEBC2" w14:textId="5CEC337C" w:rsidR="0038751B" w:rsidRDefault="0038751B" w:rsidP="00D50486">
            <w:pPr>
              <w:pStyle w:val="ListParagraph"/>
              <w:ind w:left="0"/>
              <w:jc w:val="center"/>
              <w:rPr>
                <w:ins w:id="4144" w:author="Ngo Vi" w:date="2019-07-05T02:24:00Z"/>
              </w:rPr>
            </w:pPr>
            <w:ins w:id="4145" w:author="Ngo Vi" w:date="2019-07-05T02:25:00Z">
              <w:r>
                <w:t>Click phiếu khám bệnh</w:t>
              </w:r>
            </w:ins>
          </w:p>
        </w:tc>
        <w:tc>
          <w:tcPr>
            <w:tcW w:w="3380" w:type="dxa"/>
            <w:tcPrChange w:id="4146" w:author="Ngo Vi" w:date="2019-07-05T02:25:00Z">
              <w:tcPr>
                <w:tcW w:w="3380" w:type="dxa"/>
              </w:tcPr>
            </w:tcPrChange>
          </w:tcPr>
          <w:p w14:paraId="2FF34B51" w14:textId="372EADCB" w:rsidR="0038751B" w:rsidRDefault="0038751B" w:rsidP="00D50486">
            <w:pPr>
              <w:pStyle w:val="ListParagraph"/>
              <w:ind w:left="0"/>
              <w:jc w:val="center"/>
              <w:rPr>
                <w:ins w:id="4147" w:author="Ngo Vi" w:date="2019-07-05T02:24:00Z"/>
              </w:rPr>
            </w:pPr>
            <w:ins w:id="4148" w:author="Ngo Vi" w:date="2019-07-05T02:25:00Z">
              <w:r>
                <w:t>Hiện giao diện phiếu khám bệnh</w:t>
              </w:r>
            </w:ins>
          </w:p>
        </w:tc>
      </w:tr>
      <w:tr w:rsidR="0038751B" w14:paraId="44E451D4" w14:textId="77777777" w:rsidTr="0038751B">
        <w:trPr>
          <w:ins w:id="4149" w:author="Ngo Vi" w:date="2019-07-05T02:25:00Z"/>
        </w:trPr>
        <w:tc>
          <w:tcPr>
            <w:tcW w:w="532" w:type="dxa"/>
          </w:tcPr>
          <w:p w14:paraId="6BED2E80" w14:textId="42DA5FC6" w:rsidR="0038751B" w:rsidRDefault="0038751B" w:rsidP="0038751B">
            <w:pPr>
              <w:pStyle w:val="ListParagraph"/>
              <w:ind w:left="0"/>
              <w:jc w:val="center"/>
              <w:rPr>
                <w:ins w:id="4150" w:author="Ngo Vi" w:date="2019-07-05T02:25:00Z"/>
              </w:rPr>
            </w:pPr>
            <w:ins w:id="4151" w:author="Ngo Vi" w:date="2019-07-05T02:25:00Z">
              <w:r>
                <w:t>3</w:t>
              </w:r>
            </w:ins>
          </w:p>
        </w:tc>
        <w:tc>
          <w:tcPr>
            <w:tcW w:w="2253" w:type="dxa"/>
          </w:tcPr>
          <w:p w14:paraId="051DE2D5" w14:textId="1D515682" w:rsidR="0038751B" w:rsidRDefault="0038751B" w:rsidP="0038751B">
            <w:pPr>
              <w:pStyle w:val="ListParagraph"/>
              <w:ind w:left="0"/>
              <w:jc w:val="center"/>
              <w:rPr>
                <w:ins w:id="4152" w:author="Ngo Vi" w:date="2019-07-05T02:25:00Z"/>
              </w:rPr>
            </w:pPr>
            <w:ins w:id="4153" w:author="Ngo Vi" w:date="2019-07-05T02:26:00Z">
              <w:r>
                <w:t>Lập hóa đơn</w:t>
              </w:r>
            </w:ins>
          </w:p>
        </w:tc>
        <w:tc>
          <w:tcPr>
            <w:tcW w:w="2380" w:type="dxa"/>
          </w:tcPr>
          <w:p w14:paraId="6693C272" w14:textId="38D505A2" w:rsidR="0038751B" w:rsidRDefault="0038751B" w:rsidP="0038751B">
            <w:pPr>
              <w:pStyle w:val="ListParagraph"/>
              <w:ind w:left="0"/>
              <w:jc w:val="center"/>
              <w:rPr>
                <w:ins w:id="4154" w:author="Ngo Vi" w:date="2019-07-05T02:25:00Z"/>
              </w:rPr>
            </w:pPr>
            <w:ins w:id="4155" w:author="Ngo Vi" w:date="2019-07-05T02:27:00Z">
              <w:r>
                <w:t xml:space="preserve">Click </w:t>
              </w:r>
            </w:ins>
            <w:ins w:id="4156" w:author="Ngo Vi" w:date="2019-07-05T02:26:00Z">
              <w:r>
                <w:t>Lập hóa đơn</w:t>
              </w:r>
            </w:ins>
          </w:p>
        </w:tc>
        <w:tc>
          <w:tcPr>
            <w:tcW w:w="3380" w:type="dxa"/>
          </w:tcPr>
          <w:p w14:paraId="4D976AAD" w14:textId="2F7B056E" w:rsidR="0038751B" w:rsidRDefault="0038751B" w:rsidP="0038751B">
            <w:pPr>
              <w:pStyle w:val="ListParagraph"/>
              <w:ind w:left="0"/>
              <w:jc w:val="center"/>
              <w:rPr>
                <w:ins w:id="4157" w:author="Ngo Vi" w:date="2019-07-05T02:25:00Z"/>
              </w:rPr>
            </w:pPr>
            <w:ins w:id="4158" w:author="Ngo Vi" w:date="2019-07-05T02:27:00Z">
              <w:r>
                <w:t>Hiện giao diện Lập hóa đơn</w:t>
              </w:r>
            </w:ins>
          </w:p>
        </w:tc>
      </w:tr>
      <w:tr w:rsidR="0038751B" w14:paraId="03BBC797" w14:textId="77777777" w:rsidTr="0038751B">
        <w:trPr>
          <w:ins w:id="4159" w:author="Ngo Vi" w:date="2019-07-05T02:25:00Z"/>
        </w:trPr>
        <w:tc>
          <w:tcPr>
            <w:tcW w:w="532" w:type="dxa"/>
          </w:tcPr>
          <w:p w14:paraId="10667E73" w14:textId="4BEC77B9" w:rsidR="0038751B" w:rsidRDefault="0038751B" w:rsidP="0038751B">
            <w:pPr>
              <w:pStyle w:val="ListParagraph"/>
              <w:ind w:left="0"/>
              <w:jc w:val="center"/>
              <w:rPr>
                <w:ins w:id="4160" w:author="Ngo Vi" w:date="2019-07-05T02:25:00Z"/>
              </w:rPr>
            </w:pPr>
            <w:ins w:id="4161" w:author="Ngo Vi" w:date="2019-07-05T02:26:00Z">
              <w:r>
                <w:t>4</w:t>
              </w:r>
            </w:ins>
          </w:p>
        </w:tc>
        <w:tc>
          <w:tcPr>
            <w:tcW w:w="2253" w:type="dxa"/>
          </w:tcPr>
          <w:p w14:paraId="470DC49D" w14:textId="3DAB80F4" w:rsidR="0038751B" w:rsidRDefault="0038751B" w:rsidP="0038751B">
            <w:pPr>
              <w:pStyle w:val="ListParagraph"/>
              <w:ind w:left="0"/>
              <w:jc w:val="center"/>
              <w:rPr>
                <w:ins w:id="4162" w:author="Ngo Vi" w:date="2019-07-05T02:25:00Z"/>
              </w:rPr>
            </w:pPr>
            <w:ins w:id="4163" w:author="Ngo Vi" w:date="2019-07-05T02:26:00Z">
              <w:r>
                <w:t>Quản lý thuốc</w:t>
              </w:r>
            </w:ins>
          </w:p>
        </w:tc>
        <w:tc>
          <w:tcPr>
            <w:tcW w:w="2380" w:type="dxa"/>
          </w:tcPr>
          <w:p w14:paraId="763C95C5" w14:textId="2C646FFD" w:rsidR="0038751B" w:rsidRDefault="0038751B" w:rsidP="0038751B">
            <w:pPr>
              <w:pStyle w:val="ListParagraph"/>
              <w:ind w:left="0"/>
              <w:jc w:val="center"/>
              <w:rPr>
                <w:ins w:id="4164" w:author="Ngo Vi" w:date="2019-07-05T02:25:00Z"/>
              </w:rPr>
            </w:pPr>
            <w:ins w:id="4165" w:author="Ngo Vi" w:date="2019-07-05T02:27:00Z">
              <w:r>
                <w:t xml:space="preserve">Click </w:t>
              </w:r>
            </w:ins>
            <w:ins w:id="4166" w:author="Ngo Vi" w:date="2019-07-05T02:26:00Z">
              <w:r>
                <w:t>Quản lý thuốc</w:t>
              </w:r>
            </w:ins>
          </w:p>
        </w:tc>
        <w:tc>
          <w:tcPr>
            <w:tcW w:w="3380" w:type="dxa"/>
          </w:tcPr>
          <w:p w14:paraId="0D4AA580" w14:textId="1D8C0A54" w:rsidR="0038751B" w:rsidRDefault="0038751B" w:rsidP="0038751B">
            <w:pPr>
              <w:pStyle w:val="ListParagraph"/>
              <w:ind w:left="0"/>
              <w:jc w:val="center"/>
              <w:rPr>
                <w:ins w:id="4167" w:author="Ngo Vi" w:date="2019-07-05T02:25:00Z"/>
              </w:rPr>
            </w:pPr>
            <w:ins w:id="4168" w:author="Ngo Vi" w:date="2019-07-05T02:27:00Z">
              <w:r>
                <w:t>Hiện giao diện Quản lý thuốc</w:t>
              </w:r>
            </w:ins>
          </w:p>
        </w:tc>
      </w:tr>
      <w:tr w:rsidR="0038751B" w14:paraId="31D5607C" w14:textId="77777777" w:rsidTr="0038751B">
        <w:trPr>
          <w:ins w:id="4169" w:author="Ngo Vi" w:date="2019-07-05T02:25:00Z"/>
        </w:trPr>
        <w:tc>
          <w:tcPr>
            <w:tcW w:w="532" w:type="dxa"/>
          </w:tcPr>
          <w:p w14:paraId="246224AC" w14:textId="49B9D730" w:rsidR="0038751B" w:rsidRDefault="0038751B" w:rsidP="0038751B">
            <w:pPr>
              <w:pStyle w:val="ListParagraph"/>
              <w:ind w:left="0"/>
              <w:jc w:val="center"/>
              <w:rPr>
                <w:ins w:id="4170" w:author="Ngo Vi" w:date="2019-07-05T02:25:00Z"/>
              </w:rPr>
            </w:pPr>
            <w:ins w:id="4171" w:author="Ngo Vi" w:date="2019-07-05T02:26:00Z">
              <w:r>
                <w:t>5</w:t>
              </w:r>
            </w:ins>
          </w:p>
        </w:tc>
        <w:tc>
          <w:tcPr>
            <w:tcW w:w="2253" w:type="dxa"/>
          </w:tcPr>
          <w:p w14:paraId="6425AB2E" w14:textId="729EA9FE" w:rsidR="0038751B" w:rsidRDefault="0038751B" w:rsidP="0038751B">
            <w:pPr>
              <w:pStyle w:val="ListParagraph"/>
              <w:ind w:left="0"/>
              <w:jc w:val="center"/>
              <w:rPr>
                <w:ins w:id="4172" w:author="Ngo Vi" w:date="2019-07-05T02:25:00Z"/>
              </w:rPr>
            </w:pPr>
            <w:ins w:id="4173" w:author="Ngo Vi" w:date="2019-07-05T02:26:00Z">
              <w:r>
                <w:t>Quản lý loại bệnh</w:t>
              </w:r>
            </w:ins>
          </w:p>
        </w:tc>
        <w:tc>
          <w:tcPr>
            <w:tcW w:w="2380" w:type="dxa"/>
          </w:tcPr>
          <w:p w14:paraId="1424F59B" w14:textId="1B51CE4F" w:rsidR="0038751B" w:rsidRDefault="0038751B" w:rsidP="0038751B">
            <w:pPr>
              <w:pStyle w:val="ListParagraph"/>
              <w:ind w:left="0"/>
              <w:jc w:val="center"/>
              <w:rPr>
                <w:ins w:id="4174" w:author="Ngo Vi" w:date="2019-07-05T02:25:00Z"/>
              </w:rPr>
            </w:pPr>
            <w:ins w:id="4175" w:author="Ngo Vi" w:date="2019-07-05T02:27:00Z">
              <w:r>
                <w:t xml:space="preserve">Click </w:t>
              </w:r>
            </w:ins>
            <w:ins w:id="4176" w:author="Ngo Vi" w:date="2019-07-05T02:26:00Z">
              <w:r>
                <w:t>Quản lý loại bệnh</w:t>
              </w:r>
            </w:ins>
          </w:p>
        </w:tc>
        <w:tc>
          <w:tcPr>
            <w:tcW w:w="3380" w:type="dxa"/>
          </w:tcPr>
          <w:p w14:paraId="68EEF261" w14:textId="2075094A" w:rsidR="0038751B" w:rsidRDefault="0038751B" w:rsidP="0038751B">
            <w:pPr>
              <w:pStyle w:val="ListParagraph"/>
              <w:ind w:left="0"/>
              <w:jc w:val="center"/>
              <w:rPr>
                <w:ins w:id="4177" w:author="Ngo Vi" w:date="2019-07-05T02:25:00Z"/>
              </w:rPr>
            </w:pPr>
            <w:ins w:id="4178" w:author="Ngo Vi" w:date="2019-07-05T02:27:00Z">
              <w:r>
                <w:t>Hiện giao diện Quản lý loại bệnh</w:t>
              </w:r>
            </w:ins>
          </w:p>
        </w:tc>
      </w:tr>
    </w:tbl>
    <w:p w14:paraId="7F14631C" w14:textId="77777777" w:rsidR="0038751B" w:rsidRDefault="0038751B">
      <w:pPr>
        <w:pStyle w:val="ListParagraph"/>
        <w:ind w:left="1440"/>
        <w:rPr>
          <w:ins w:id="4179" w:author="Ngo Vi" w:date="2019-07-05T02:17:00Z"/>
        </w:rPr>
        <w:pPrChange w:id="4180" w:author="Ngo Vi" w:date="2019-07-05T02:23:00Z">
          <w:pPr>
            <w:pStyle w:val="ListParagraph"/>
            <w:numPr>
              <w:numId w:val="10"/>
            </w:numPr>
            <w:ind w:left="1440" w:hanging="360"/>
          </w:pPr>
        </w:pPrChange>
      </w:pPr>
    </w:p>
    <w:p w14:paraId="203F9279" w14:textId="647E044C" w:rsidR="0038751B" w:rsidRDefault="0038751B" w:rsidP="00F506AD">
      <w:pPr>
        <w:pStyle w:val="ListParagraph"/>
        <w:numPr>
          <w:ilvl w:val="0"/>
          <w:numId w:val="10"/>
        </w:numPr>
        <w:rPr>
          <w:ins w:id="4181" w:author="Ngo Vi" w:date="2019-07-05T02:29:00Z"/>
        </w:rPr>
      </w:pPr>
      <w:ins w:id="4182" w:author="Ngo Vi" w:date="2019-07-05T02:29:00Z">
        <w:r>
          <w:t>Thêm bệnh nhân mới</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38751B" w14:paraId="2890F903" w14:textId="77777777" w:rsidTr="00D50486">
        <w:trPr>
          <w:ins w:id="4183" w:author="Ngo Vi" w:date="2019-07-05T02:29:00Z"/>
        </w:trPr>
        <w:tc>
          <w:tcPr>
            <w:tcW w:w="532" w:type="dxa"/>
          </w:tcPr>
          <w:p w14:paraId="5CAB8967" w14:textId="77777777" w:rsidR="0038751B" w:rsidRDefault="0038751B" w:rsidP="00D50486">
            <w:pPr>
              <w:pStyle w:val="ListParagraph"/>
              <w:ind w:left="0"/>
              <w:jc w:val="center"/>
              <w:rPr>
                <w:ins w:id="4184" w:author="Ngo Vi" w:date="2019-07-05T02:29:00Z"/>
              </w:rPr>
            </w:pPr>
            <w:ins w:id="4185" w:author="Ngo Vi" w:date="2019-07-05T02:29:00Z">
              <w:r>
                <w:t>STT</w:t>
              </w:r>
            </w:ins>
          </w:p>
        </w:tc>
        <w:tc>
          <w:tcPr>
            <w:tcW w:w="2253" w:type="dxa"/>
          </w:tcPr>
          <w:p w14:paraId="3BC31C58" w14:textId="77777777" w:rsidR="0038751B" w:rsidRDefault="0038751B" w:rsidP="00D50486">
            <w:pPr>
              <w:pStyle w:val="ListParagraph"/>
              <w:ind w:left="0"/>
              <w:jc w:val="center"/>
              <w:rPr>
                <w:ins w:id="4186" w:author="Ngo Vi" w:date="2019-07-05T02:29:00Z"/>
              </w:rPr>
            </w:pPr>
            <w:ins w:id="4187" w:author="Ngo Vi" w:date="2019-07-05T02:29:00Z">
              <w:r>
                <w:t>Tên Sự Kiện</w:t>
              </w:r>
            </w:ins>
          </w:p>
        </w:tc>
        <w:tc>
          <w:tcPr>
            <w:tcW w:w="2380" w:type="dxa"/>
          </w:tcPr>
          <w:p w14:paraId="47233356" w14:textId="77777777" w:rsidR="0038751B" w:rsidRDefault="0038751B" w:rsidP="00D50486">
            <w:pPr>
              <w:pStyle w:val="ListParagraph"/>
              <w:ind w:left="0"/>
              <w:jc w:val="center"/>
              <w:rPr>
                <w:ins w:id="4188" w:author="Ngo Vi" w:date="2019-07-05T02:29:00Z"/>
              </w:rPr>
            </w:pPr>
            <w:ins w:id="4189" w:author="Ngo Vi" w:date="2019-07-05T02:29:00Z">
              <w:r>
                <w:t>Điều kiện thực hiện</w:t>
              </w:r>
            </w:ins>
          </w:p>
        </w:tc>
        <w:tc>
          <w:tcPr>
            <w:tcW w:w="3380" w:type="dxa"/>
          </w:tcPr>
          <w:p w14:paraId="2C753C24" w14:textId="77777777" w:rsidR="0038751B" w:rsidRDefault="0038751B" w:rsidP="00D50486">
            <w:pPr>
              <w:pStyle w:val="ListParagraph"/>
              <w:ind w:left="0"/>
              <w:jc w:val="center"/>
              <w:rPr>
                <w:ins w:id="4190" w:author="Ngo Vi" w:date="2019-07-05T02:29:00Z"/>
              </w:rPr>
            </w:pPr>
            <w:ins w:id="4191" w:author="Ngo Vi" w:date="2019-07-05T02:29:00Z">
              <w:r>
                <w:t>Ghi Chú</w:t>
              </w:r>
            </w:ins>
          </w:p>
        </w:tc>
      </w:tr>
      <w:tr w:rsidR="0038751B" w14:paraId="791E36A8" w14:textId="77777777" w:rsidTr="00D50486">
        <w:trPr>
          <w:ins w:id="4192" w:author="Ngo Vi" w:date="2019-07-05T02:29:00Z"/>
        </w:trPr>
        <w:tc>
          <w:tcPr>
            <w:tcW w:w="532" w:type="dxa"/>
          </w:tcPr>
          <w:p w14:paraId="6EE92DEC" w14:textId="1723B655" w:rsidR="0038751B" w:rsidRDefault="0038751B" w:rsidP="00D50486">
            <w:pPr>
              <w:pStyle w:val="ListParagraph"/>
              <w:ind w:left="0"/>
              <w:jc w:val="center"/>
              <w:rPr>
                <w:ins w:id="4193" w:author="Ngo Vi" w:date="2019-07-05T02:29:00Z"/>
              </w:rPr>
            </w:pPr>
            <w:ins w:id="4194" w:author="Ngo Vi" w:date="2019-07-05T02:29:00Z">
              <w:r>
                <w:t>1</w:t>
              </w:r>
            </w:ins>
          </w:p>
        </w:tc>
        <w:tc>
          <w:tcPr>
            <w:tcW w:w="2253" w:type="dxa"/>
          </w:tcPr>
          <w:p w14:paraId="0293A449" w14:textId="46013603" w:rsidR="0038751B" w:rsidRDefault="0038751B" w:rsidP="00D50486">
            <w:pPr>
              <w:pStyle w:val="ListParagraph"/>
              <w:ind w:left="0"/>
              <w:jc w:val="center"/>
              <w:rPr>
                <w:ins w:id="4195" w:author="Ngo Vi" w:date="2019-07-05T02:29:00Z"/>
              </w:rPr>
            </w:pPr>
            <w:ins w:id="4196" w:author="Ngo Vi" w:date="2019-07-05T02:30:00Z">
              <w:r>
                <w:t>Thêm</w:t>
              </w:r>
            </w:ins>
          </w:p>
        </w:tc>
        <w:tc>
          <w:tcPr>
            <w:tcW w:w="2380" w:type="dxa"/>
          </w:tcPr>
          <w:p w14:paraId="75122735" w14:textId="093F4D8F" w:rsidR="0038751B" w:rsidRDefault="0038751B" w:rsidP="00D50486">
            <w:pPr>
              <w:pStyle w:val="ListParagraph"/>
              <w:ind w:left="0"/>
              <w:jc w:val="center"/>
              <w:rPr>
                <w:ins w:id="4197" w:author="Ngo Vi" w:date="2019-07-05T02:29:00Z"/>
              </w:rPr>
            </w:pPr>
            <w:ins w:id="4198" w:author="Ngo Vi" w:date="2019-07-05T02:30:00Z">
              <w:r>
                <w:t>Click nút thêm</w:t>
              </w:r>
            </w:ins>
          </w:p>
        </w:tc>
        <w:tc>
          <w:tcPr>
            <w:tcW w:w="3380" w:type="dxa"/>
          </w:tcPr>
          <w:p w14:paraId="54772047" w14:textId="38F01373" w:rsidR="0038751B" w:rsidRDefault="0038751B" w:rsidP="00D50486">
            <w:pPr>
              <w:pStyle w:val="ListParagraph"/>
              <w:ind w:left="0"/>
              <w:jc w:val="center"/>
              <w:rPr>
                <w:ins w:id="4199" w:author="Ngo Vi" w:date="2019-07-05T02:29:00Z"/>
              </w:rPr>
            </w:pPr>
          </w:p>
        </w:tc>
      </w:tr>
      <w:tr w:rsidR="0038751B" w14:paraId="19B337D4" w14:textId="77777777" w:rsidTr="00D50486">
        <w:trPr>
          <w:ins w:id="4200" w:author="Ngo Vi" w:date="2019-07-05T02:30:00Z"/>
        </w:trPr>
        <w:tc>
          <w:tcPr>
            <w:tcW w:w="532" w:type="dxa"/>
          </w:tcPr>
          <w:p w14:paraId="5DE6576B" w14:textId="0B717990" w:rsidR="0038751B" w:rsidRDefault="0038751B" w:rsidP="00D50486">
            <w:pPr>
              <w:pStyle w:val="ListParagraph"/>
              <w:ind w:left="0"/>
              <w:jc w:val="center"/>
              <w:rPr>
                <w:ins w:id="4201" w:author="Ngo Vi" w:date="2019-07-05T02:30:00Z"/>
              </w:rPr>
            </w:pPr>
            <w:ins w:id="4202" w:author="Ngo Vi" w:date="2019-07-05T02:30:00Z">
              <w:r>
                <w:t>2</w:t>
              </w:r>
            </w:ins>
          </w:p>
        </w:tc>
        <w:tc>
          <w:tcPr>
            <w:tcW w:w="2253" w:type="dxa"/>
          </w:tcPr>
          <w:p w14:paraId="68B49E14" w14:textId="3D49D98F" w:rsidR="0038751B" w:rsidRDefault="0038751B" w:rsidP="00D50486">
            <w:pPr>
              <w:pStyle w:val="ListParagraph"/>
              <w:ind w:left="0"/>
              <w:jc w:val="center"/>
              <w:rPr>
                <w:ins w:id="4203" w:author="Ngo Vi" w:date="2019-07-05T02:30:00Z"/>
              </w:rPr>
            </w:pPr>
            <w:ins w:id="4204" w:author="Ngo Vi" w:date="2019-07-05T02:30:00Z">
              <w:r>
                <w:t>Thoát giao diện</w:t>
              </w:r>
            </w:ins>
          </w:p>
        </w:tc>
        <w:tc>
          <w:tcPr>
            <w:tcW w:w="2380" w:type="dxa"/>
          </w:tcPr>
          <w:p w14:paraId="742148EB" w14:textId="6B470FDD" w:rsidR="0038751B" w:rsidRDefault="0038751B" w:rsidP="00D50486">
            <w:pPr>
              <w:pStyle w:val="ListParagraph"/>
              <w:ind w:left="0"/>
              <w:jc w:val="center"/>
              <w:rPr>
                <w:ins w:id="4205" w:author="Ngo Vi" w:date="2019-07-05T02:30:00Z"/>
              </w:rPr>
            </w:pPr>
            <w:ins w:id="4206" w:author="Ngo Vi" w:date="2019-07-05T02:30:00Z">
              <w:r>
                <w:t>Click quay lại</w:t>
              </w:r>
            </w:ins>
          </w:p>
        </w:tc>
        <w:tc>
          <w:tcPr>
            <w:tcW w:w="3380" w:type="dxa"/>
          </w:tcPr>
          <w:p w14:paraId="3BF74F8A" w14:textId="77777777" w:rsidR="0038751B" w:rsidRDefault="0038751B" w:rsidP="00D50486">
            <w:pPr>
              <w:pStyle w:val="ListParagraph"/>
              <w:ind w:left="0"/>
              <w:jc w:val="center"/>
              <w:rPr>
                <w:ins w:id="4207" w:author="Ngo Vi" w:date="2019-07-05T02:30:00Z"/>
              </w:rPr>
            </w:pPr>
          </w:p>
        </w:tc>
      </w:tr>
    </w:tbl>
    <w:p w14:paraId="3E4AE7B3" w14:textId="140B91F3" w:rsidR="0038751B" w:rsidRDefault="0038751B" w:rsidP="00F506AD">
      <w:pPr>
        <w:pStyle w:val="ListParagraph"/>
        <w:numPr>
          <w:ilvl w:val="0"/>
          <w:numId w:val="10"/>
        </w:numPr>
        <w:rPr>
          <w:ins w:id="4208" w:author="Ngo Vi" w:date="2019-07-05T02:31:00Z"/>
        </w:rPr>
      </w:pPr>
      <w:ins w:id="4209" w:author="Ngo Vi" w:date="2019-07-05T02:31:00Z">
        <w:r>
          <w:t>Thêm phiếu khám bệnh</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38751B" w14:paraId="064C724C" w14:textId="77777777" w:rsidTr="00D50486">
        <w:trPr>
          <w:ins w:id="4210" w:author="Ngo Vi" w:date="2019-07-05T02:31:00Z"/>
        </w:trPr>
        <w:tc>
          <w:tcPr>
            <w:tcW w:w="532" w:type="dxa"/>
          </w:tcPr>
          <w:p w14:paraId="205C7671" w14:textId="77777777" w:rsidR="0038751B" w:rsidRDefault="0038751B" w:rsidP="00D50486">
            <w:pPr>
              <w:pStyle w:val="ListParagraph"/>
              <w:ind w:left="0"/>
              <w:jc w:val="center"/>
              <w:rPr>
                <w:ins w:id="4211" w:author="Ngo Vi" w:date="2019-07-05T02:31:00Z"/>
              </w:rPr>
            </w:pPr>
            <w:ins w:id="4212" w:author="Ngo Vi" w:date="2019-07-05T02:31:00Z">
              <w:r>
                <w:t>STT</w:t>
              </w:r>
            </w:ins>
          </w:p>
        </w:tc>
        <w:tc>
          <w:tcPr>
            <w:tcW w:w="2253" w:type="dxa"/>
          </w:tcPr>
          <w:p w14:paraId="1638A28C" w14:textId="77777777" w:rsidR="0038751B" w:rsidRDefault="0038751B" w:rsidP="00D50486">
            <w:pPr>
              <w:pStyle w:val="ListParagraph"/>
              <w:ind w:left="0"/>
              <w:jc w:val="center"/>
              <w:rPr>
                <w:ins w:id="4213" w:author="Ngo Vi" w:date="2019-07-05T02:31:00Z"/>
              </w:rPr>
            </w:pPr>
            <w:ins w:id="4214" w:author="Ngo Vi" w:date="2019-07-05T02:31:00Z">
              <w:r>
                <w:t>Tên Sự Kiện</w:t>
              </w:r>
            </w:ins>
          </w:p>
        </w:tc>
        <w:tc>
          <w:tcPr>
            <w:tcW w:w="2380" w:type="dxa"/>
          </w:tcPr>
          <w:p w14:paraId="15C09201" w14:textId="77777777" w:rsidR="0038751B" w:rsidRDefault="0038751B" w:rsidP="00D50486">
            <w:pPr>
              <w:pStyle w:val="ListParagraph"/>
              <w:ind w:left="0"/>
              <w:jc w:val="center"/>
              <w:rPr>
                <w:ins w:id="4215" w:author="Ngo Vi" w:date="2019-07-05T02:31:00Z"/>
              </w:rPr>
            </w:pPr>
            <w:ins w:id="4216" w:author="Ngo Vi" w:date="2019-07-05T02:31:00Z">
              <w:r>
                <w:t>Điều kiện thực hiện</w:t>
              </w:r>
            </w:ins>
          </w:p>
        </w:tc>
        <w:tc>
          <w:tcPr>
            <w:tcW w:w="3380" w:type="dxa"/>
          </w:tcPr>
          <w:p w14:paraId="17ADEC3C" w14:textId="77777777" w:rsidR="0038751B" w:rsidRDefault="0038751B" w:rsidP="00D50486">
            <w:pPr>
              <w:pStyle w:val="ListParagraph"/>
              <w:ind w:left="0"/>
              <w:jc w:val="center"/>
              <w:rPr>
                <w:ins w:id="4217" w:author="Ngo Vi" w:date="2019-07-05T02:31:00Z"/>
              </w:rPr>
            </w:pPr>
            <w:ins w:id="4218" w:author="Ngo Vi" w:date="2019-07-05T02:31:00Z">
              <w:r>
                <w:t>Ghi Chú</w:t>
              </w:r>
            </w:ins>
          </w:p>
        </w:tc>
      </w:tr>
      <w:tr w:rsidR="0038751B" w14:paraId="78C9C8AF" w14:textId="77777777" w:rsidTr="00D50486">
        <w:trPr>
          <w:ins w:id="4219" w:author="Ngo Vi" w:date="2019-07-05T02:31:00Z"/>
        </w:trPr>
        <w:tc>
          <w:tcPr>
            <w:tcW w:w="532" w:type="dxa"/>
          </w:tcPr>
          <w:p w14:paraId="41D387E7" w14:textId="7024ED2A" w:rsidR="0038751B" w:rsidRDefault="0038751B" w:rsidP="00D50486">
            <w:pPr>
              <w:pStyle w:val="ListParagraph"/>
              <w:ind w:left="0"/>
              <w:jc w:val="center"/>
              <w:rPr>
                <w:ins w:id="4220" w:author="Ngo Vi" w:date="2019-07-05T02:31:00Z"/>
              </w:rPr>
            </w:pPr>
            <w:ins w:id="4221" w:author="Ngo Vi" w:date="2019-07-05T02:31:00Z">
              <w:r>
                <w:t>1</w:t>
              </w:r>
            </w:ins>
          </w:p>
        </w:tc>
        <w:tc>
          <w:tcPr>
            <w:tcW w:w="2253" w:type="dxa"/>
          </w:tcPr>
          <w:p w14:paraId="6B118E5E" w14:textId="66BD1E0F" w:rsidR="0038751B" w:rsidRDefault="0038751B" w:rsidP="00D50486">
            <w:pPr>
              <w:pStyle w:val="ListParagraph"/>
              <w:ind w:left="0"/>
              <w:jc w:val="center"/>
              <w:rPr>
                <w:ins w:id="4222" w:author="Ngo Vi" w:date="2019-07-05T02:31:00Z"/>
              </w:rPr>
            </w:pPr>
            <w:ins w:id="4223" w:author="Ngo Vi" w:date="2019-07-05T02:31:00Z">
              <w:r>
                <w:t xml:space="preserve">Lập phiếu </w:t>
              </w:r>
            </w:ins>
          </w:p>
        </w:tc>
        <w:tc>
          <w:tcPr>
            <w:tcW w:w="2380" w:type="dxa"/>
          </w:tcPr>
          <w:p w14:paraId="1B8FAA1B" w14:textId="02EC38DB" w:rsidR="0038751B" w:rsidRDefault="00360A31" w:rsidP="00D50486">
            <w:pPr>
              <w:pStyle w:val="ListParagraph"/>
              <w:ind w:left="0"/>
              <w:jc w:val="center"/>
              <w:rPr>
                <w:ins w:id="4224" w:author="Ngo Vi" w:date="2019-07-05T02:31:00Z"/>
              </w:rPr>
            </w:pPr>
            <w:ins w:id="4225" w:author="Ngo Vi" w:date="2019-07-05T02:32:00Z">
              <w:r>
                <w:t>Click Lập ph</w:t>
              </w:r>
            </w:ins>
          </w:p>
        </w:tc>
        <w:tc>
          <w:tcPr>
            <w:tcW w:w="3380" w:type="dxa"/>
          </w:tcPr>
          <w:p w14:paraId="717D8E52" w14:textId="39DE584E" w:rsidR="0038751B" w:rsidRDefault="0038751B" w:rsidP="00D50486">
            <w:pPr>
              <w:pStyle w:val="ListParagraph"/>
              <w:ind w:left="0"/>
              <w:jc w:val="center"/>
              <w:rPr>
                <w:ins w:id="4226" w:author="Ngo Vi" w:date="2019-07-05T02:31:00Z"/>
              </w:rPr>
            </w:pPr>
          </w:p>
        </w:tc>
      </w:tr>
      <w:tr w:rsidR="0038751B" w14:paraId="09C006B1" w14:textId="77777777" w:rsidTr="00D50486">
        <w:trPr>
          <w:ins w:id="4227" w:author="Ngo Vi" w:date="2019-07-05T02:31:00Z"/>
        </w:trPr>
        <w:tc>
          <w:tcPr>
            <w:tcW w:w="532" w:type="dxa"/>
          </w:tcPr>
          <w:p w14:paraId="50B6E969" w14:textId="21EE7404" w:rsidR="0038751B" w:rsidRDefault="00360A31" w:rsidP="00D50486">
            <w:pPr>
              <w:pStyle w:val="ListParagraph"/>
              <w:ind w:left="0"/>
              <w:jc w:val="center"/>
              <w:rPr>
                <w:ins w:id="4228" w:author="Ngo Vi" w:date="2019-07-05T02:31:00Z"/>
              </w:rPr>
            </w:pPr>
            <w:ins w:id="4229" w:author="Ngo Vi" w:date="2019-07-05T02:32:00Z">
              <w:r>
                <w:t>2</w:t>
              </w:r>
            </w:ins>
          </w:p>
        </w:tc>
        <w:tc>
          <w:tcPr>
            <w:tcW w:w="2253" w:type="dxa"/>
          </w:tcPr>
          <w:p w14:paraId="14254853" w14:textId="38778781" w:rsidR="0038751B" w:rsidRDefault="00360A31" w:rsidP="00D50486">
            <w:pPr>
              <w:pStyle w:val="ListParagraph"/>
              <w:ind w:left="0"/>
              <w:jc w:val="center"/>
              <w:rPr>
                <w:ins w:id="4230" w:author="Ngo Vi" w:date="2019-07-05T02:31:00Z"/>
              </w:rPr>
            </w:pPr>
            <w:ins w:id="4231" w:author="Ngo Vi" w:date="2019-07-05T02:32:00Z">
              <w:r>
                <w:t>Kê</w:t>
              </w:r>
            </w:ins>
            <w:ins w:id="4232" w:author="Ngo Vi" w:date="2019-07-05T02:33:00Z">
              <w:r>
                <w:t xml:space="preserve"> toa</w:t>
              </w:r>
            </w:ins>
          </w:p>
        </w:tc>
        <w:tc>
          <w:tcPr>
            <w:tcW w:w="2380" w:type="dxa"/>
          </w:tcPr>
          <w:p w14:paraId="75545032" w14:textId="7FAC2338" w:rsidR="0038751B" w:rsidRDefault="00360A31" w:rsidP="00D50486">
            <w:pPr>
              <w:pStyle w:val="ListParagraph"/>
              <w:ind w:left="0"/>
              <w:jc w:val="center"/>
              <w:rPr>
                <w:ins w:id="4233" w:author="Ngo Vi" w:date="2019-07-05T02:31:00Z"/>
              </w:rPr>
            </w:pPr>
            <w:ins w:id="4234" w:author="Ngo Vi" w:date="2019-07-05T02:33:00Z">
              <w:r>
                <w:t>Click Kê toa</w:t>
              </w:r>
            </w:ins>
          </w:p>
        </w:tc>
        <w:tc>
          <w:tcPr>
            <w:tcW w:w="3380" w:type="dxa"/>
          </w:tcPr>
          <w:p w14:paraId="3E958946" w14:textId="14F627A2" w:rsidR="0038751B" w:rsidRDefault="00360A31" w:rsidP="00D50486">
            <w:pPr>
              <w:pStyle w:val="ListParagraph"/>
              <w:ind w:left="0"/>
              <w:jc w:val="center"/>
              <w:rPr>
                <w:ins w:id="4235" w:author="Ngo Vi" w:date="2019-07-05T02:31:00Z"/>
              </w:rPr>
            </w:pPr>
            <w:ins w:id="4236" w:author="Ngo Vi" w:date="2019-07-05T02:33:00Z">
              <w:r>
                <w:t>Hiện giao hiện Kê toa</w:t>
              </w:r>
            </w:ins>
          </w:p>
        </w:tc>
      </w:tr>
      <w:tr w:rsidR="00360A31" w14:paraId="3AF8BBCA" w14:textId="77777777" w:rsidTr="00D50486">
        <w:trPr>
          <w:ins w:id="4237" w:author="Ngo Vi" w:date="2019-07-05T02:33:00Z"/>
        </w:trPr>
        <w:tc>
          <w:tcPr>
            <w:tcW w:w="532" w:type="dxa"/>
          </w:tcPr>
          <w:p w14:paraId="4F485FEC" w14:textId="73491437" w:rsidR="00360A31" w:rsidRDefault="00360A31" w:rsidP="00D50486">
            <w:pPr>
              <w:pStyle w:val="ListParagraph"/>
              <w:ind w:left="0"/>
              <w:jc w:val="center"/>
              <w:rPr>
                <w:ins w:id="4238" w:author="Ngo Vi" w:date="2019-07-05T02:33:00Z"/>
              </w:rPr>
            </w:pPr>
            <w:ins w:id="4239" w:author="Ngo Vi" w:date="2019-07-05T02:33:00Z">
              <w:r>
                <w:t>3</w:t>
              </w:r>
            </w:ins>
          </w:p>
        </w:tc>
        <w:tc>
          <w:tcPr>
            <w:tcW w:w="2253" w:type="dxa"/>
          </w:tcPr>
          <w:p w14:paraId="2694D374" w14:textId="4CC8484E" w:rsidR="00360A31" w:rsidRDefault="00360A31" w:rsidP="00D50486">
            <w:pPr>
              <w:pStyle w:val="ListParagraph"/>
              <w:ind w:left="0"/>
              <w:jc w:val="center"/>
              <w:rPr>
                <w:ins w:id="4240" w:author="Ngo Vi" w:date="2019-07-05T02:33:00Z"/>
              </w:rPr>
            </w:pPr>
            <w:ins w:id="4241" w:author="Ngo Vi" w:date="2019-07-05T02:33:00Z">
              <w:r>
                <w:t>Thoát giao diện</w:t>
              </w:r>
            </w:ins>
          </w:p>
        </w:tc>
        <w:tc>
          <w:tcPr>
            <w:tcW w:w="2380" w:type="dxa"/>
          </w:tcPr>
          <w:p w14:paraId="3680C024" w14:textId="353F6A42" w:rsidR="00360A31" w:rsidRDefault="00360A31" w:rsidP="00D50486">
            <w:pPr>
              <w:pStyle w:val="ListParagraph"/>
              <w:ind w:left="0"/>
              <w:jc w:val="center"/>
              <w:rPr>
                <w:ins w:id="4242" w:author="Ngo Vi" w:date="2019-07-05T02:33:00Z"/>
              </w:rPr>
            </w:pPr>
            <w:ins w:id="4243" w:author="Ngo Vi" w:date="2019-07-05T02:33:00Z">
              <w:r>
                <w:t>Click hủy</w:t>
              </w:r>
            </w:ins>
          </w:p>
        </w:tc>
        <w:tc>
          <w:tcPr>
            <w:tcW w:w="3380" w:type="dxa"/>
          </w:tcPr>
          <w:p w14:paraId="0457E4FF" w14:textId="77777777" w:rsidR="00360A31" w:rsidRDefault="00360A31" w:rsidP="00D50486">
            <w:pPr>
              <w:pStyle w:val="ListParagraph"/>
              <w:ind w:left="0"/>
              <w:jc w:val="center"/>
              <w:rPr>
                <w:ins w:id="4244" w:author="Ngo Vi" w:date="2019-07-05T02:33:00Z"/>
              </w:rPr>
            </w:pPr>
          </w:p>
        </w:tc>
      </w:tr>
    </w:tbl>
    <w:p w14:paraId="1AEACBBB" w14:textId="77777777" w:rsidR="0038751B" w:rsidRDefault="0038751B">
      <w:pPr>
        <w:pStyle w:val="ListParagraph"/>
        <w:ind w:left="1440"/>
        <w:rPr>
          <w:ins w:id="4245" w:author="Ngo Vi" w:date="2019-07-05T02:31:00Z"/>
        </w:rPr>
        <w:pPrChange w:id="4246" w:author="Ngo Vi" w:date="2019-07-05T02:31:00Z">
          <w:pPr>
            <w:pStyle w:val="ListParagraph"/>
            <w:numPr>
              <w:numId w:val="10"/>
            </w:numPr>
            <w:ind w:left="1440" w:hanging="360"/>
          </w:pPr>
        </w:pPrChange>
      </w:pPr>
    </w:p>
    <w:p w14:paraId="0D90ACE2" w14:textId="004E90B5" w:rsidR="00D50486" w:rsidRDefault="00D50486" w:rsidP="00F506AD">
      <w:pPr>
        <w:pStyle w:val="ListParagraph"/>
        <w:numPr>
          <w:ilvl w:val="0"/>
          <w:numId w:val="10"/>
        </w:numPr>
        <w:rPr>
          <w:ins w:id="4247" w:author="Ngo Vi" w:date="2019-07-05T14:03:00Z"/>
        </w:rPr>
      </w:pPr>
      <w:ins w:id="4248" w:author="Ngo Vi" w:date="2019-07-05T14:03:00Z">
        <w:r>
          <w:t>Kê toa</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D50486" w14:paraId="6CE1EDB8" w14:textId="77777777" w:rsidTr="00D50486">
        <w:trPr>
          <w:ins w:id="4249" w:author="Ngo Vi" w:date="2019-07-05T14:03:00Z"/>
        </w:trPr>
        <w:tc>
          <w:tcPr>
            <w:tcW w:w="532" w:type="dxa"/>
          </w:tcPr>
          <w:p w14:paraId="659D995C" w14:textId="77777777" w:rsidR="00D50486" w:rsidRDefault="00D50486" w:rsidP="00D50486">
            <w:pPr>
              <w:pStyle w:val="ListParagraph"/>
              <w:ind w:left="0"/>
              <w:jc w:val="center"/>
              <w:rPr>
                <w:ins w:id="4250" w:author="Ngo Vi" w:date="2019-07-05T14:03:00Z"/>
              </w:rPr>
            </w:pPr>
            <w:ins w:id="4251" w:author="Ngo Vi" w:date="2019-07-05T14:03:00Z">
              <w:r>
                <w:t>STT</w:t>
              </w:r>
            </w:ins>
          </w:p>
        </w:tc>
        <w:tc>
          <w:tcPr>
            <w:tcW w:w="2253" w:type="dxa"/>
          </w:tcPr>
          <w:p w14:paraId="6A11388F" w14:textId="77777777" w:rsidR="00D50486" w:rsidRDefault="00D50486" w:rsidP="00D50486">
            <w:pPr>
              <w:pStyle w:val="ListParagraph"/>
              <w:ind w:left="0"/>
              <w:jc w:val="center"/>
              <w:rPr>
                <w:ins w:id="4252" w:author="Ngo Vi" w:date="2019-07-05T14:03:00Z"/>
              </w:rPr>
            </w:pPr>
            <w:ins w:id="4253" w:author="Ngo Vi" w:date="2019-07-05T14:03:00Z">
              <w:r>
                <w:t>Tên Sự Kiện</w:t>
              </w:r>
            </w:ins>
          </w:p>
        </w:tc>
        <w:tc>
          <w:tcPr>
            <w:tcW w:w="2380" w:type="dxa"/>
          </w:tcPr>
          <w:p w14:paraId="31B3B37F" w14:textId="77777777" w:rsidR="00D50486" w:rsidRDefault="00D50486" w:rsidP="00D50486">
            <w:pPr>
              <w:pStyle w:val="ListParagraph"/>
              <w:ind w:left="0"/>
              <w:jc w:val="center"/>
              <w:rPr>
                <w:ins w:id="4254" w:author="Ngo Vi" w:date="2019-07-05T14:03:00Z"/>
              </w:rPr>
            </w:pPr>
            <w:ins w:id="4255" w:author="Ngo Vi" w:date="2019-07-05T14:03:00Z">
              <w:r>
                <w:t>Điều kiện thực hiện</w:t>
              </w:r>
            </w:ins>
          </w:p>
        </w:tc>
        <w:tc>
          <w:tcPr>
            <w:tcW w:w="3380" w:type="dxa"/>
          </w:tcPr>
          <w:p w14:paraId="55F9D80A" w14:textId="77777777" w:rsidR="00D50486" w:rsidRDefault="00D50486" w:rsidP="00D50486">
            <w:pPr>
              <w:pStyle w:val="ListParagraph"/>
              <w:ind w:left="0"/>
              <w:jc w:val="center"/>
              <w:rPr>
                <w:ins w:id="4256" w:author="Ngo Vi" w:date="2019-07-05T14:03:00Z"/>
              </w:rPr>
            </w:pPr>
            <w:ins w:id="4257" w:author="Ngo Vi" w:date="2019-07-05T14:03:00Z">
              <w:r>
                <w:t>Ghi Chú</w:t>
              </w:r>
            </w:ins>
          </w:p>
        </w:tc>
      </w:tr>
      <w:tr w:rsidR="00D50486" w14:paraId="127440EA" w14:textId="77777777" w:rsidTr="00D50486">
        <w:trPr>
          <w:ins w:id="4258" w:author="Ngo Vi" w:date="2019-07-05T14:04:00Z"/>
        </w:trPr>
        <w:tc>
          <w:tcPr>
            <w:tcW w:w="532" w:type="dxa"/>
          </w:tcPr>
          <w:p w14:paraId="3B6295F5" w14:textId="2C3F758D" w:rsidR="00D50486" w:rsidRDefault="00D50486" w:rsidP="00D50486">
            <w:pPr>
              <w:pStyle w:val="ListParagraph"/>
              <w:ind w:left="0"/>
              <w:jc w:val="center"/>
              <w:rPr>
                <w:ins w:id="4259" w:author="Ngo Vi" w:date="2019-07-05T14:04:00Z"/>
              </w:rPr>
            </w:pPr>
            <w:ins w:id="4260" w:author="Ngo Vi" w:date="2019-07-05T14:04:00Z">
              <w:r>
                <w:t>1</w:t>
              </w:r>
            </w:ins>
          </w:p>
        </w:tc>
        <w:tc>
          <w:tcPr>
            <w:tcW w:w="2253" w:type="dxa"/>
          </w:tcPr>
          <w:p w14:paraId="501F9EA9" w14:textId="14A4E6A8" w:rsidR="00D50486" w:rsidRDefault="00D50486" w:rsidP="00D50486">
            <w:pPr>
              <w:pStyle w:val="ListParagraph"/>
              <w:ind w:left="0"/>
              <w:jc w:val="center"/>
              <w:rPr>
                <w:ins w:id="4261" w:author="Ngo Vi" w:date="2019-07-05T14:04:00Z"/>
              </w:rPr>
            </w:pPr>
            <w:ins w:id="4262" w:author="Ngo Vi" w:date="2019-07-05T14:04:00Z">
              <w:r>
                <w:t xml:space="preserve">Kê toa </w:t>
              </w:r>
            </w:ins>
          </w:p>
        </w:tc>
        <w:tc>
          <w:tcPr>
            <w:tcW w:w="2380" w:type="dxa"/>
          </w:tcPr>
          <w:p w14:paraId="68169E3F" w14:textId="700A3AF1" w:rsidR="00D50486" w:rsidRDefault="00D50486" w:rsidP="00D50486">
            <w:pPr>
              <w:pStyle w:val="ListParagraph"/>
              <w:ind w:left="0"/>
              <w:jc w:val="center"/>
              <w:rPr>
                <w:ins w:id="4263" w:author="Ngo Vi" w:date="2019-07-05T14:04:00Z"/>
              </w:rPr>
            </w:pPr>
            <w:ins w:id="4264" w:author="Ngo Vi" w:date="2019-07-05T14:04:00Z">
              <w:r>
                <w:t>Click kê thuốc</w:t>
              </w:r>
            </w:ins>
          </w:p>
        </w:tc>
        <w:tc>
          <w:tcPr>
            <w:tcW w:w="3380" w:type="dxa"/>
          </w:tcPr>
          <w:p w14:paraId="46C1C375" w14:textId="77777777" w:rsidR="00D50486" w:rsidRDefault="00D50486" w:rsidP="00D50486">
            <w:pPr>
              <w:pStyle w:val="ListParagraph"/>
              <w:ind w:left="0"/>
              <w:jc w:val="center"/>
              <w:rPr>
                <w:ins w:id="4265" w:author="Ngo Vi" w:date="2019-07-05T14:04:00Z"/>
              </w:rPr>
            </w:pPr>
          </w:p>
        </w:tc>
      </w:tr>
      <w:tr w:rsidR="00D50486" w14:paraId="696A40A9" w14:textId="77777777" w:rsidTr="00D50486">
        <w:trPr>
          <w:ins w:id="4266" w:author="Ngo Vi" w:date="2019-07-05T14:04:00Z"/>
        </w:trPr>
        <w:tc>
          <w:tcPr>
            <w:tcW w:w="532" w:type="dxa"/>
          </w:tcPr>
          <w:p w14:paraId="2F3A1106" w14:textId="198D7A1E" w:rsidR="00D50486" w:rsidRDefault="00D50486" w:rsidP="00D50486">
            <w:pPr>
              <w:pStyle w:val="ListParagraph"/>
              <w:ind w:left="0"/>
              <w:jc w:val="center"/>
              <w:rPr>
                <w:ins w:id="4267" w:author="Ngo Vi" w:date="2019-07-05T14:04:00Z"/>
              </w:rPr>
            </w:pPr>
            <w:ins w:id="4268" w:author="Ngo Vi" w:date="2019-07-05T14:04:00Z">
              <w:r>
                <w:t>2</w:t>
              </w:r>
            </w:ins>
          </w:p>
        </w:tc>
        <w:tc>
          <w:tcPr>
            <w:tcW w:w="2253" w:type="dxa"/>
          </w:tcPr>
          <w:p w14:paraId="61ABF170" w14:textId="4D5E5C67" w:rsidR="00D50486" w:rsidRDefault="00D50486" w:rsidP="00D50486">
            <w:pPr>
              <w:pStyle w:val="ListParagraph"/>
              <w:ind w:left="0"/>
              <w:jc w:val="center"/>
              <w:rPr>
                <w:ins w:id="4269" w:author="Ngo Vi" w:date="2019-07-05T14:04:00Z"/>
              </w:rPr>
            </w:pPr>
            <w:ins w:id="4270" w:author="Ngo Vi" w:date="2019-07-05T14:04:00Z">
              <w:r>
                <w:t>Thoát giao diện</w:t>
              </w:r>
            </w:ins>
          </w:p>
        </w:tc>
        <w:tc>
          <w:tcPr>
            <w:tcW w:w="2380" w:type="dxa"/>
          </w:tcPr>
          <w:p w14:paraId="1C5A42DC" w14:textId="1AC902ED" w:rsidR="00D50486" w:rsidRDefault="00D50486" w:rsidP="00D50486">
            <w:pPr>
              <w:pStyle w:val="ListParagraph"/>
              <w:ind w:left="0"/>
              <w:jc w:val="center"/>
              <w:rPr>
                <w:ins w:id="4271" w:author="Ngo Vi" w:date="2019-07-05T14:04:00Z"/>
              </w:rPr>
            </w:pPr>
            <w:ins w:id="4272" w:author="Ngo Vi" w:date="2019-07-05T14:04:00Z">
              <w:r>
                <w:t>Click X</w:t>
              </w:r>
            </w:ins>
          </w:p>
        </w:tc>
        <w:tc>
          <w:tcPr>
            <w:tcW w:w="3380" w:type="dxa"/>
          </w:tcPr>
          <w:p w14:paraId="4DC3BE59" w14:textId="77777777" w:rsidR="00D50486" w:rsidRDefault="00D50486" w:rsidP="00D50486">
            <w:pPr>
              <w:pStyle w:val="ListParagraph"/>
              <w:ind w:left="0"/>
              <w:jc w:val="center"/>
              <w:rPr>
                <w:ins w:id="4273" w:author="Ngo Vi" w:date="2019-07-05T14:04:00Z"/>
              </w:rPr>
            </w:pPr>
          </w:p>
        </w:tc>
      </w:tr>
    </w:tbl>
    <w:p w14:paraId="49664380" w14:textId="7C2FCEA6" w:rsidR="00D50486" w:rsidRDefault="00D50486" w:rsidP="00F506AD">
      <w:pPr>
        <w:pStyle w:val="ListParagraph"/>
        <w:numPr>
          <w:ilvl w:val="0"/>
          <w:numId w:val="10"/>
        </w:numPr>
        <w:rPr>
          <w:ins w:id="4274" w:author="Ngo Vi" w:date="2019-07-05T14:05:00Z"/>
        </w:rPr>
      </w:pPr>
      <w:ins w:id="4275" w:author="Ngo Vi" w:date="2019-07-05T14:05:00Z">
        <w:r>
          <w:t xml:space="preserve">Lập hóa đơn </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D50486" w14:paraId="4352D7CA" w14:textId="77777777" w:rsidTr="00D50486">
        <w:trPr>
          <w:ins w:id="4276" w:author="Ngo Vi" w:date="2019-07-05T14:05:00Z"/>
        </w:trPr>
        <w:tc>
          <w:tcPr>
            <w:tcW w:w="532" w:type="dxa"/>
          </w:tcPr>
          <w:p w14:paraId="15DE29AF" w14:textId="77777777" w:rsidR="00D50486" w:rsidRDefault="00D50486" w:rsidP="00D50486">
            <w:pPr>
              <w:pStyle w:val="ListParagraph"/>
              <w:ind w:left="0"/>
              <w:jc w:val="center"/>
              <w:rPr>
                <w:ins w:id="4277" w:author="Ngo Vi" w:date="2019-07-05T14:05:00Z"/>
              </w:rPr>
            </w:pPr>
            <w:ins w:id="4278" w:author="Ngo Vi" w:date="2019-07-05T14:05:00Z">
              <w:r>
                <w:t>STT</w:t>
              </w:r>
            </w:ins>
          </w:p>
        </w:tc>
        <w:tc>
          <w:tcPr>
            <w:tcW w:w="2253" w:type="dxa"/>
          </w:tcPr>
          <w:p w14:paraId="06F1D5BA" w14:textId="77777777" w:rsidR="00D50486" w:rsidRDefault="00D50486" w:rsidP="00D50486">
            <w:pPr>
              <w:pStyle w:val="ListParagraph"/>
              <w:ind w:left="0"/>
              <w:jc w:val="center"/>
              <w:rPr>
                <w:ins w:id="4279" w:author="Ngo Vi" w:date="2019-07-05T14:05:00Z"/>
              </w:rPr>
            </w:pPr>
            <w:ins w:id="4280" w:author="Ngo Vi" w:date="2019-07-05T14:05:00Z">
              <w:r>
                <w:t>Tên Sự Kiện</w:t>
              </w:r>
            </w:ins>
          </w:p>
        </w:tc>
        <w:tc>
          <w:tcPr>
            <w:tcW w:w="2380" w:type="dxa"/>
          </w:tcPr>
          <w:p w14:paraId="06A0E810" w14:textId="77777777" w:rsidR="00D50486" w:rsidRDefault="00D50486" w:rsidP="00D50486">
            <w:pPr>
              <w:pStyle w:val="ListParagraph"/>
              <w:ind w:left="0"/>
              <w:jc w:val="center"/>
              <w:rPr>
                <w:ins w:id="4281" w:author="Ngo Vi" w:date="2019-07-05T14:05:00Z"/>
              </w:rPr>
            </w:pPr>
            <w:ins w:id="4282" w:author="Ngo Vi" w:date="2019-07-05T14:05:00Z">
              <w:r>
                <w:t>Điều kiện thực hiện</w:t>
              </w:r>
            </w:ins>
          </w:p>
        </w:tc>
        <w:tc>
          <w:tcPr>
            <w:tcW w:w="3380" w:type="dxa"/>
          </w:tcPr>
          <w:p w14:paraId="65F356B9" w14:textId="77777777" w:rsidR="00D50486" w:rsidRDefault="00D50486" w:rsidP="00D50486">
            <w:pPr>
              <w:pStyle w:val="ListParagraph"/>
              <w:ind w:left="0"/>
              <w:jc w:val="center"/>
              <w:rPr>
                <w:ins w:id="4283" w:author="Ngo Vi" w:date="2019-07-05T14:05:00Z"/>
              </w:rPr>
            </w:pPr>
            <w:ins w:id="4284" w:author="Ngo Vi" w:date="2019-07-05T14:05:00Z">
              <w:r>
                <w:t>Ghi Chú</w:t>
              </w:r>
            </w:ins>
          </w:p>
        </w:tc>
      </w:tr>
      <w:tr w:rsidR="00D50486" w14:paraId="457D2A10" w14:textId="77777777" w:rsidTr="00D50486">
        <w:trPr>
          <w:ins w:id="4285" w:author="Ngo Vi" w:date="2019-07-05T14:05:00Z"/>
        </w:trPr>
        <w:tc>
          <w:tcPr>
            <w:tcW w:w="532" w:type="dxa"/>
          </w:tcPr>
          <w:p w14:paraId="18A7D2B2" w14:textId="6DC38B17" w:rsidR="00D50486" w:rsidRDefault="00D50486" w:rsidP="00D50486">
            <w:pPr>
              <w:pStyle w:val="ListParagraph"/>
              <w:ind w:left="0"/>
              <w:jc w:val="center"/>
              <w:rPr>
                <w:ins w:id="4286" w:author="Ngo Vi" w:date="2019-07-05T14:05:00Z"/>
              </w:rPr>
            </w:pPr>
            <w:ins w:id="4287" w:author="Ngo Vi" w:date="2019-07-05T14:05:00Z">
              <w:r>
                <w:t>1</w:t>
              </w:r>
            </w:ins>
          </w:p>
        </w:tc>
        <w:tc>
          <w:tcPr>
            <w:tcW w:w="2253" w:type="dxa"/>
          </w:tcPr>
          <w:p w14:paraId="794AC051" w14:textId="085A533B" w:rsidR="00D50486" w:rsidRDefault="00D50486" w:rsidP="00D50486">
            <w:pPr>
              <w:pStyle w:val="ListParagraph"/>
              <w:ind w:left="0"/>
              <w:jc w:val="center"/>
              <w:rPr>
                <w:ins w:id="4288" w:author="Ngo Vi" w:date="2019-07-05T14:05:00Z"/>
              </w:rPr>
            </w:pPr>
            <w:ins w:id="4289" w:author="Ngo Vi" w:date="2019-07-05T14:05:00Z">
              <w:r>
                <w:t>Lưu hóa đơn</w:t>
              </w:r>
            </w:ins>
          </w:p>
        </w:tc>
        <w:tc>
          <w:tcPr>
            <w:tcW w:w="2380" w:type="dxa"/>
          </w:tcPr>
          <w:p w14:paraId="43C0D278" w14:textId="41FF10D2" w:rsidR="00D50486" w:rsidRDefault="00D50486" w:rsidP="00D50486">
            <w:pPr>
              <w:pStyle w:val="ListParagraph"/>
              <w:ind w:left="0"/>
              <w:jc w:val="center"/>
              <w:rPr>
                <w:ins w:id="4290" w:author="Ngo Vi" w:date="2019-07-05T14:05:00Z"/>
              </w:rPr>
            </w:pPr>
            <w:ins w:id="4291" w:author="Ngo Vi" w:date="2019-07-05T14:05:00Z">
              <w:r>
                <w:t xml:space="preserve">Click </w:t>
              </w:r>
            </w:ins>
            <w:ins w:id="4292" w:author="Ngo Vi" w:date="2019-07-05T14:06:00Z">
              <w:r>
                <w:t>lưu hóa đơn</w:t>
              </w:r>
            </w:ins>
          </w:p>
        </w:tc>
        <w:tc>
          <w:tcPr>
            <w:tcW w:w="3380" w:type="dxa"/>
          </w:tcPr>
          <w:p w14:paraId="575726ED" w14:textId="77777777" w:rsidR="00D50486" w:rsidRDefault="00D50486" w:rsidP="00D50486">
            <w:pPr>
              <w:pStyle w:val="ListParagraph"/>
              <w:ind w:left="0"/>
              <w:jc w:val="center"/>
              <w:rPr>
                <w:ins w:id="4293" w:author="Ngo Vi" w:date="2019-07-05T14:05:00Z"/>
              </w:rPr>
            </w:pPr>
          </w:p>
        </w:tc>
      </w:tr>
      <w:tr w:rsidR="00D50486" w14:paraId="52D08B45" w14:textId="77777777" w:rsidTr="00D50486">
        <w:trPr>
          <w:ins w:id="4294" w:author="Ngo Vi" w:date="2019-07-05T14:05:00Z"/>
        </w:trPr>
        <w:tc>
          <w:tcPr>
            <w:tcW w:w="532" w:type="dxa"/>
          </w:tcPr>
          <w:p w14:paraId="3ADB071F" w14:textId="257BA56B" w:rsidR="00D50486" w:rsidRDefault="00D50486" w:rsidP="00D50486">
            <w:pPr>
              <w:pStyle w:val="ListParagraph"/>
              <w:ind w:left="0"/>
              <w:jc w:val="center"/>
              <w:rPr>
                <w:ins w:id="4295" w:author="Ngo Vi" w:date="2019-07-05T14:05:00Z"/>
              </w:rPr>
            </w:pPr>
            <w:ins w:id="4296" w:author="Ngo Vi" w:date="2019-07-05T14:05:00Z">
              <w:r>
                <w:lastRenderedPageBreak/>
                <w:t>2</w:t>
              </w:r>
            </w:ins>
          </w:p>
        </w:tc>
        <w:tc>
          <w:tcPr>
            <w:tcW w:w="2253" w:type="dxa"/>
          </w:tcPr>
          <w:p w14:paraId="7FACF172" w14:textId="71D72315" w:rsidR="00D50486" w:rsidRDefault="00D50486" w:rsidP="00D50486">
            <w:pPr>
              <w:pStyle w:val="ListParagraph"/>
              <w:ind w:left="0"/>
              <w:jc w:val="center"/>
              <w:rPr>
                <w:ins w:id="4297" w:author="Ngo Vi" w:date="2019-07-05T14:05:00Z"/>
              </w:rPr>
            </w:pPr>
            <w:ins w:id="4298" w:author="Ngo Vi" w:date="2019-07-05T14:06:00Z">
              <w:r>
                <w:t>Thoát giao diện</w:t>
              </w:r>
            </w:ins>
          </w:p>
        </w:tc>
        <w:tc>
          <w:tcPr>
            <w:tcW w:w="2380" w:type="dxa"/>
          </w:tcPr>
          <w:p w14:paraId="28B7A3AB" w14:textId="0536865D" w:rsidR="00D50486" w:rsidRDefault="00D50486" w:rsidP="00D50486">
            <w:pPr>
              <w:pStyle w:val="ListParagraph"/>
              <w:ind w:left="0"/>
              <w:jc w:val="center"/>
              <w:rPr>
                <w:ins w:id="4299" w:author="Ngo Vi" w:date="2019-07-05T14:05:00Z"/>
              </w:rPr>
            </w:pPr>
            <w:ins w:id="4300" w:author="Ngo Vi" w:date="2019-07-05T14:06:00Z">
              <w:r>
                <w:t>Click quay lại, click X</w:t>
              </w:r>
            </w:ins>
          </w:p>
        </w:tc>
        <w:tc>
          <w:tcPr>
            <w:tcW w:w="3380" w:type="dxa"/>
          </w:tcPr>
          <w:p w14:paraId="280E9756" w14:textId="77777777" w:rsidR="00D50486" w:rsidRDefault="00D50486" w:rsidP="00D50486">
            <w:pPr>
              <w:pStyle w:val="ListParagraph"/>
              <w:ind w:left="0"/>
              <w:jc w:val="center"/>
              <w:rPr>
                <w:ins w:id="4301" w:author="Ngo Vi" w:date="2019-07-05T14:05:00Z"/>
              </w:rPr>
            </w:pPr>
          </w:p>
        </w:tc>
      </w:tr>
    </w:tbl>
    <w:p w14:paraId="5117B741" w14:textId="43CF08F8" w:rsidR="00D50486" w:rsidRDefault="00D50486" w:rsidP="00F506AD">
      <w:pPr>
        <w:pStyle w:val="ListParagraph"/>
        <w:numPr>
          <w:ilvl w:val="0"/>
          <w:numId w:val="10"/>
        </w:numPr>
        <w:rPr>
          <w:ins w:id="4302" w:author="Ngo Vi" w:date="2019-07-05T14:08:00Z"/>
        </w:rPr>
      </w:pPr>
      <w:ins w:id="4303" w:author="Ngo Vi" w:date="2019-07-05T14:07:00Z">
        <w:r>
          <w:t>Danh sách thuốc</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D50486" w14:paraId="5066B842" w14:textId="77777777" w:rsidTr="00D50486">
        <w:trPr>
          <w:ins w:id="4304" w:author="Ngo Vi" w:date="2019-07-05T14:08:00Z"/>
        </w:trPr>
        <w:tc>
          <w:tcPr>
            <w:tcW w:w="532" w:type="dxa"/>
          </w:tcPr>
          <w:p w14:paraId="772C0287" w14:textId="77777777" w:rsidR="00D50486" w:rsidRDefault="00D50486" w:rsidP="00D50486">
            <w:pPr>
              <w:pStyle w:val="ListParagraph"/>
              <w:ind w:left="0"/>
              <w:jc w:val="center"/>
              <w:rPr>
                <w:ins w:id="4305" w:author="Ngo Vi" w:date="2019-07-05T14:08:00Z"/>
              </w:rPr>
            </w:pPr>
            <w:ins w:id="4306" w:author="Ngo Vi" w:date="2019-07-05T14:08:00Z">
              <w:r>
                <w:t>STT</w:t>
              </w:r>
            </w:ins>
          </w:p>
        </w:tc>
        <w:tc>
          <w:tcPr>
            <w:tcW w:w="2253" w:type="dxa"/>
          </w:tcPr>
          <w:p w14:paraId="6E69EF8C" w14:textId="77777777" w:rsidR="00D50486" w:rsidRDefault="00D50486" w:rsidP="00D50486">
            <w:pPr>
              <w:pStyle w:val="ListParagraph"/>
              <w:ind w:left="0"/>
              <w:jc w:val="center"/>
              <w:rPr>
                <w:ins w:id="4307" w:author="Ngo Vi" w:date="2019-07-05T14:08:00Z"/>
              </w:rPr>
            </w:pPr>
            <w:ins w:id="4308" w:author="Ngo Vi" w:date="2019-07-05T14:08:00Z">
              <w:r>
                <w:t>Tên Sự Kiện</w:t>
              </w:r>
            </w:ins>
          </w:p>
        </w:tc>
        <w:tc>
          <w:tcPr>
            <w:tcW w:w="2380" w:type="dxa"/>
          </w:tcPr>
          <w:p w14:paraId="7117CD76" w14:textId="77777777" w:rsidR="00D50486" w:rsidRDefault="00D50486" w:rsidP="00D50486">
            <w:pPr>
              <w:pStyle w:val="ListParagraph"/>
              <w:ind w:left="0"/>
              <w:jc w:val="center"/>
              <w:rPr>
                <w:ins w:id="4309" w:author="Ngo Vi" w:date="2019-07-05T14:08:00Z"/>
              </w:rPr>
            </w:pPr>
            <w:ins w:id="4310" w:author="Ngo Vi" w:date="2019-07-05T14:08:00Z">
              <w:r>
                <w:t>Điều kiện thực hiện</w:t>
              </w:r>
            </w:ins>
          </w:p>
        </w:tc>
        <w:tc>
          <w:tcPr>
            <w:tcW w:w="3380" w:type="dxa"/>
          </w:tcPr>
          <w:p w14:paraId="39320E98" w14:textId="77777777" w:rsidR="00D50486" w:rsidRDefault="00D50486" w:rsidP="00D50486">
            <w:pPr>
              <w:pStyle w:val="ListParagraph"/>
              <w:ind w:left="0"/>
              <w:jc w:val="center"/>
              <w:rPr>
                <w:ins w:id="4311" w:author="Ngo Vi" w:date="2019-07-05T14:08:00Z"/>
              </w:rPr>
            </w:pPr>
            <w:ins w:id="4312" w:author="Ngo Vi" w:date="2019-07-05T14:08:00Z">
              <w:r>
                <w:t>Ghi Chú</w:t>
              </w:r>
            </w:ins>
          </w:p>
        </w:tc>
      </w:tr>
      <w:tr w:rsidR="00D50486" w14:paraId="4953C822" w14:textId="77777777" w:rsidTr="00D50486">
        <w:trPr>
          <w:ins w:id="4313" w:author="Ngo Vi" w:date="2019-07-05T14:08:00Z"/>
        </w:trPr>
        <w:tc>
          <w:tcPr>
            <w:tcW w:w="532" w:type="dxa"/>
          </w:tcPr>
          <w:p w14:paraId="78A67476" w14:textId="2E318D61" w:rsidR="00D50486" w:rsidRDefault="00D50486" w:rsidP="00D50486">
            <w:pPr>
              <w:pStyle w:val="ListParagraph"/>
              <w:ind w:left="0"/>
              <w:jc w:val="center"/>
              <w:rPr>
                <w:ins w:id="4314" w:author="Ngo Vi" w:date="2019-07-05T14:08:00Z"/>
              </w:rPr>
            </w:pPr>
            <w:ins w:id="4315" w:author="Ngo Vi" w:date="2019-07-05T14:08:00Z">
              <w:r>
                <w:t>1</w:t>
              </w:r>
            </w:ins>
          </w:p>
        </w:tc>
        <w:tc>
          <w:tcPr>
            <w:tcW w:w="2253" w:type="dxa"/>
          </w:tcPr>
          <w:p w14:paraId="24CED7F1" w14:textId="70A6E12C" w:rsidR="00D50486" w:rsidRDefault="00D50486" w:rsidP="00D50486">
            <w:pPr>
              <w:pStyle w:val="ListParagraph"/>
              <w:ind w:left="0"/>
              <w:jc w:val="center"/>
              <w:rPr>
                <w:ins w:id="4316" w:author="Ngo Vi" w:date="2019-07-05T14:08:00Z"/>
              </w:rPr>
            </w:pPr>
            <w:ins w:id="4317" w:author="Ngo Vi" w:date="2019-07-05T14:08:00Z">
              <w:r>
                <w:t>Tìm kiếm</w:t>
              </w:r>
            </w:ins>
          </w:p>
        </w:tc>
        <w:tc>
          <w:tcPr>
            <w:tcW w:w="2380" w:type="dxa"/>
          </w:tcPr>
          <w:p w14:paraId="2E3F02CE" w14:textId="7E1A94BE" w:rsidR="00D50486" w:rsidRDefault="00D50486" w:rsidP="00D50486">
            <w:pPr>
              <w:pStyle w:val="ListParagraph"/>
              <w:ind w:left="0"/>
              <w:jc w:val="center"/>
              <w:rPr>
                <w:ins w:id="4318" w:author="Ngo Vi" w:date="2019-07-05T14:08:00Z"/>
              </w:rPr>
            </w:pPr>
            <w:ins w:id="4319" w:author="Ngo Vi" w:date="2019-07-05T14:08:00Z">
              <w:r>
                <w:t>Click icon kính lúp</w:t>
              </w:r>
            </w:ins>
          </w:p>
        </w:tc>
        <w:tc>
          <w:tcPr>
            <w:tcW w:w="3380" w:type="dxa"/>
          </w:tcPr>
          <w:p w14:paraId="425B72E6" w14:textId="77777777" w:rsidR="00D50486" w:rsidRDefault="00D50486" w:rsidP="00D50486">
            <w:pPr>
              <w:pStyle w:val="ListParagraph"/>
              <w:ind w:left="0"/>
              <w:jc w:val="center"/>
              <w:rPr>
                <w:ins w:id="4320" w:author="Ngo Vi" w:date="2019-07-05T14:08:00Z"/>
              </w:rPr>
            </w:pPr>
          </w:p>
        </w:tc>
      </w:tr>
      <w:tr w:rsidR="00D50486" w14:paraId="709DB59B" w14:textId="77777777" w:rsidTr="00D50486">
        <w:trPr>
          <w:ins w:id="4321" w:author="Ngo Vi" w:date="2019-07-05T14:08:00Z"/>
        </w:trPr>
        <w:tc>
          <w:tcPr>
            <w:tcW w:w="532" w:type="dxa"/>
          </w:tcPr>
          <w:p w14:paraId="27CDCC16" w14:textId="3E099196" w:rsidR="00D50486" w:rsidRDefault="00D50486" w:rsidP="00D50486">
            <w:pPr>
              <w:pStyle w:val="ListParagraph"/>
              <w:ind w:left="0"/>
              <w:jc w:val="center"/>
              <w:rPr>
                <w:ins w:id="4322" w:author="Ngo Vi" w:date="2019-07-05T14:08:00Z"/>
              </w:rPr>
            </w:pPr>
            <w:ins w:id="4323" w:author="Ngo Vi" w:date="2019-07-05T14:08:00Z">
              <w:r>
                <w:t>2</w:t>
              </w:r>
            </w:ins>
          </w:p>
        </w:tc>
        <w:tc>
          <w:tcPr>
            <w:tcW w:w="2253" w:type="dxa"/>
          </w:tcPr>
          <w:p w14:paraId="1D1B2D74" w14:textId="65E6477B" w:rsidR="00D50486" w:rsidRDefault="00D50486" w:rsidP="00D50486">
            <w:pPr>
              <w:pStyle w:val="ListParagraph"/>
              <w:ind w:left="0"/>
              <w:jc w:val="center"/>
              <w:rPr>
                <w:ins w:id="4324" w:author="Ngo Vi" w:date="2019-07-05T14:08:00Z"/>
              </w:rPr>
            </w:pPr>
            <w:ins w:id="4325" w:author="Ngo Vi" w:date="2019-07-05T14:08:00Z">
              <w:r>
                <w:t>Thêm</w:t>
              </w:r>
            </w:ins>
            <w:ins w:id="4326" w:author="Ngo Vi" w:date="2019-07-05T14:09:00Z">
              <w:r>
                <w:t xml:space="preserve"> thuốc</w:t>
              </w:r>
            </w:ins>
          </w:p>
        </w:tc>
        <w:tc>
          <w:tcPr>
            <w:tcW w:w="2380" w:type="dxa"/>
          </w:tcPr>
          <w:p w14:paraId="36AB7D3A" w14:textId="25B46089" w:rsidR="00D50486" w:rsidRDefault="00D50486" w:rsidP="00D50486">
            <w:pPr>
              <w:pStyle w:val="ListParagraph"/>
              <w:ind w:left="0"/>
              <w:jc w:val="center"/>
              <w:rPr>
                <w:ins w:id="4327" w:author="Ngo Vi" w:date="2019-07-05T14:08:00Z"/>
              </w:rPr>
            </w:pPr>
            <w:ins w:id="4328" w:author="Ngo Vi" w:date="2019-07-05T14:09:00Z">
              <w:r>
                <w:t>Click icon +</w:t>
              </w:r>
            </w:ins>
          </w:p>
        </w:tc>
        <w:tc>
          <w:tcPr>
            <w:tcW w:w="3380" w:type="dxa"/>
          </w:tcPr>
          <w:p w14:paraId="6BEFFBD9" w14:textId="76AACE95" w:rsidR="00D50486" w:rsidRDefault="00D50486" w:rsidP="00D50486">
            <w:pPr>
              <w:pStyle w:val="ListParagraph"/>
              <w:ind w:left="0"/>
              <w:jc w:val="center"/>
              <w:rPr>
                <w:ins w:id="4329" w:author="Ngo Vi" w:date="2019-07-05T14:08:00Z"/>
              </w:rPr>
            </w:pPr>
            <w:ins w:id="4330" w:author="Ngo Vi" w:date="2019-07-05T14:09:00Z">
              <w:r>
                <w:t xml:space="preserve">Hiện giao diện thêm thuốc </w:t>
              </w:r>
            </w:ins>
            <w:ins w:id="4331" w:author="Ngo Vi" w:date="2019-07-05T14:10:00Z">
              <w:r>
                <w:t>mới</w:t>
              </w:r>
            </w:ins>
          </w:p>
        </w:tc>
      </w:tr>
      <w:tr w:rsidR="00D50486" w14:paraId="0DC611C3" w14:textId="77777777" w:rsidTr="00D50486">
        <w:trPr>
          <w:ins w:id="4332" w:author="Ngo Vi" w:date="2019-07-05T14:08:00Z"/>
        </w:trPr>
        <w:tc>
          <w:tcPr>
            <w:tcW w:w="532" w:type="dxa"/>
          </w:tcPr>
          <w:p w14:paraId="7C78A077" w14:textId="10230F0C" w:rsidR="00D50486" w:rsidRDefault="00D50486" w:rsidP="00D50486">
            <w:pPr>
              <w:pStyle w:val="ListParagraph"/>
              <w:ind w:left="0"/>
              <w:jc w:val="center"/>
              <w:rPr>
                <w:ins w:id="4333" w:author="Ngo Vi" w:date="2019-07-05T14:08:00Z"/>
              </w:rPr>
            </w:pPr>
            <w:ins w:id="4334" w:author="Ngo Vi" w:date="2019-07-05T14:08:00Z">
              <w:r>
                <w:t>3</w:t>
              </w:r>
            </w:ins>
          </w:p>
        </w:tc>
        <w:tc>
          <w:tcPr>
            <w:tcW w:w="2253" w:type="dxa"/>
          </w:tcPr>
          <w:p w14:paraId="3AB0FB0E" w14:textId="27A1EC95" w:rsidR="00D50486" w:rsidRDefault="00D50486">
            <w:pPr>
              <w:pStyle w:val="ListParagraph"/>
              <w:ind w:left="0"/>
              <w:jc w:val="center"/>
              <w:rPr>
                <w:ins w:id="4335" w:author="Ngo Vi" w:date="2019-07-05T14:08:00Z"/>
              </w:rPr>
            </w:pPr>
            <w:ins w:id="4336" w:author="Ngo Vi" w:date="2019-07-05T14:09:00Z">
              <w:r>
                <w:t>Thoát giao diện</w:t>
              </w:r>
            </w:ins>
          </w:p>
        </w:tc>
        <w:tc>
          <w:tcPr>
            <w:tcW w:w="2380" w:type="dxa"/>
          </w:tcPr>
          <w:p w14:paraId="329C0B73" w14:textId="08E8EEA8" w:rsidR="00D50486" w:rsidRDefault="00D50486" w:rsidP="00D50486">
            <w:pPr>
              <w:pStyle w:val="ListParagraph"/>
              <w:ind w:left="0"/>
              <w:jc w:val="center"/>
              <w:rPr>
                <w:ins w:id="4337" w:author="Ngo Vi" w:date="2019-07-05T14:08:00Z"/>
              </w:rPr>
            </w:pPr>
            <w:ins w:id="4338" w:author="Ngo Vi" w:date="2019-07-05T14:09:00Z">
              <w:r>
                <w:t>Click icon ngoài cùng</w:t>
              </w:r>
            </w:ins>
          </w:p>
        </w:tc>
        <w:tc>
          <w:tcPr>
            <w:tcW w:w="3380" w:type="dxa"/>
          </w:tcPr>
          <w:p w14:paraId="276FF992" w14:textId="77777777" w:rsidR="00D50486" w:rsidRDefault="00D50486" w:rsidP="00D50486">
            <w:pPr>
              <w:pStyle w:val="ListParagraph"/>
              <w:ind w:left="0"/>
              <w:jc w:val="center"/>
              <w:rPr>
                <w:ins w:id="4339" w:author="Ngo Vi" w:date="2019-07-05T14:08:00Z"/>
              </w:rPr>
            </w:pPr>
          </w:p>
        </w:tc>
      </w:tr>
    </w:tbl>
    <w:p w14:paraId="3D50B49C" w14:textId="46D834A4" w:rsidR="00973E83" w:rsidRDefault="00973E83" w:rsidP="00F506AD">
      <w:pPr>
        <w:pStyle w:val="ListParagraph"/>
        <w:numPr>
          <w:ilvl w:val="0"/>
          <w:numId w:val="10"/>
        </w:numPr>
        <w:rPr>
          <w:ins w:id="4340" w:author="Ngo Vi" w:date="2019-07-05T14:14:00Z"/>
        </w:rPr>
      </w:pPr>
      <w:ins w:id="4341" w:author="Ngo Vi" w:date="2019-07-05T14:14:00Z">
        <w:r>
          <w:t xml:space="preserve">Thêm thuốc mới </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973E83" w14:paraId="65AA291F" w14:textId="77777777" w:rsidTr="004D3F4A">
        <w:trPr>
          <w:ins w:id="4342" w:author="Ngo Vi" w:date="2019-07-05T14:14:00Z"/>
        </w:trPr>
        <w:tc>
          <w:tcPr>
            <w:tcW w:w="532" w:type="dxa"/>
          </w:tcPr>
          <w:p w14:paraId="0FC90A64" w14:textId="77777777" w:rsidR="00973E83" w:rsidRDefault="00973E83" w:rsidP="004D3F4A">
            <w:pPr>
              <w:pStyle w:val="ListParagraph"/>
              <w:ind w:left="0"/>
              <w:jc w:val="center"/>
              <w:rPr>
                <w:ins w:id="4343" w:author="Ngo Vi" w:date="2019-07-05T14:14:00Z"/>
              </w:rPr>
            </w:pPr>
            <w:ins w:id="4344" w:author="Ngo Vi" w:date="2019-07-05T14:14:00Z">
              <w:r>
                <w:t>STT</w:t>
              </w:r>
            </w:ins>
          </w:p>
        </w:tc>
        <w:tc>
          <w:tcPr>
            <w:tcW w:w="2253" w:type="dxa"/>
          </w:tcPr>
          <w:p w14:paraId="2EA05F4B" w14:textId="77777777" w:rsidR="00973E83" w:rsidRDefault="00973E83" w:rsidP="004D3F4A">
            <w:pPr>
              <w:pStyle w:val="ListParagraph"/>
              <w:ind w:left="0"/>
              <w:jc w:val="center"/>
              <w:rPr>
                <w:ins w:id="4345" w:author="Ngo Vi" w:date="2019-07-05T14:14:00Z"/>
              </w:rPr>
            </w:pPr>
            <w:ins w:id="4346" w:author="Ngo Vi" w:date="2019-07-05T14:14:00Z">
              <w:r>
                <w:t>Tên Sự Kiện</w:t>
              </w:r>
            </w:ins>
          </w:p>
        </w:tc>
        <w:tc>
          <w:tcPr>
            <w:tcW w:w="2380" w:type="dxa"/>
          </w:tcPr>
          <w:p w14:paraId="5974863A" w14:textId="77777777" w:rsidR="00973E83" w:rsidRDefault="00973E83" w:rsidP="004D3F4A">
            <w:pPr>
              <w:pStyle w:val="ListParagraph"/>
              <w:ind w:left="0"/>
              <w:jc w:val="center"/>
              <w:rPr>
                <w:ins w:id="4347" w:author="Ngo Vi" w:date="2019-07-05T14:14:00Z"/>
              </w:rPr>
            </w:pPr>
            <w:ins w:id="4348" w:author="Ngo Vi" w:date="2019-07-05T14:14:00Z">
              <w:r>
                <w:t>Điều kiện thực hiện</w:t>
              </w:r>
            </w:ins>
          </w:p>
        </w:tc>
        <w:tc>
          <w:tcPr>
            <w:tcW w:w="3380" w:type="dxa"/>
          </w:tcPr>
          <w:p w14:paraId="664E51EF" w14:textId="77777777" w:rsidR="00973E83" w:rsidRDefault="00973E83" w:rsidP="004D3F4A">
            <w:pPr>
              <w:pStyle w:val="ListParagraph"/>
              <w:ind w:left="0"/>
              <w:jc w:val="center"/>
              <w:rPr>
                <w:ins w:id="4349" w:author="Ngo Vi" w:date="2019-07-05T14:14:00Z"/>
              </w:rPr>
            </w:pPr>
            <w:ins w:id="4350" w:author="Ngo Vi" w:date="2019-07-05T14:14:00Z">
              <w:r>
                <w:t>Ghi Chú</w:t>
              </w:r>
            </w:ins>
          </w:p>
        </w:tc>
      </w:tr>
      <w:tr w:rsidR="00973E83" w14:paraId="1113ED75" w14:textId="77777777" w:rsidTr="004D3F4A">
        <w:trPr>
          <w:ins w:id="4351" w:author="Ngo Vi" w:date="2019-07-05T14:14:00Z"/>
        </w:trPr>
        <w:tc>
          <w:tcPr>
            <w:tcW w:w="532" w:type="dxa"/>
          </w:tcPr>
          <w:p w14:paraId="09D39A97" w14:textId="392582B0" w:rsidR="00973E83" w:rsidRDefault="00973E83" w:rsidP="004D3F4A">
            <w:pPr>
              <w:pStyle w:val="ListParagraph"/>
              <w:ind w:left="0"/>
              <w:jc w:val="center"/>
              <w:rPr>
                <w:ins w:id="4352" w:author="Ngo Vi" w:date="2019-07-05T14:14:00Z"/>
              </w:rPr>
            </w:pPr>
            <w:ins w:id="4353" w:author="Ngo Vi" w:date="2019-07-05T14:14:00Z">
              <w:r>
                <w:t>1</w:t>
              </w:r>
            </w:ins>
          </w:p>
        </w:tc>
        <w:tc>
          <w:tcPr>
            <w:tcW w:w="2253" w:type="dxa"/>
          </w:tcPr>
          <w:p w14:paraId="15DE5BD7" w14:textId="6EC23053" w:rsidR="00973E83" w:rsidRDefault="00973E83" w:rsidP="004D3F4A">
            <w:pPr>
              <w:pStyle w:val="ListParagraph"/>
              <w:ind w:left="0"/>
              <w:jc w:val="center"/>
              <w:rPr>
                <w:ins w:id="4354" w:author="Ngo Vi" w:date="2019-07-05T14:14:00Z"/>
              </w:rPr>
            </w:pPr>
            <w:ins w:id="4355" w:author="Ngo Vi" w:date="2019-07-05T14:14:00Z">
              <w:r>
                <w:t>Thêm thuốc</w:t>
              </w:r>
            </w:ins>
          </w:p>
        </w:tc>
        <w:tc>
          <w:tcPr>
            <w:tcW w:w="2380" w:type="dxa"/>
          </w:tcPr>
          <w:p w14:paraId="0E75F770" w14:textId="1C57AC77" w:rsidR="00973E83" w:rsidRDefault="00973E83" w:rsidP="004D3F4A">
            <w:pPr>
              <w:pStyle w:val="ListParagraph"/>
              <w:ind w:left="0"/>
              <w:jc w:val="center"/>
              <w:rPr>
                <w:ins w:id="4356" w:author="Ngo Vi" w:date="2019-07-05T14:14:00Z"/>
              </w:rPr>
            </w:pPr>
            <w:ins w:id="4357" w:author="Ngo Vi" w:date="2019-07-05T14:14:00Z">
              <w:r>
                <w:t>Click thêm thuốc</w:t>
              </w:r>
            </w:ins>
          </w:p>
        </w:tc>
        <w:tc>
          <w:tcPr>
            <w:tcW w:w="3380" w:type="dxa"/>
          </w:tcPr>
          <w:p w14:paraId="5EA23D3B" w14:textId="77777777" w:rsidR="00973E83" w:rsidRDefault="00973E83" w:rsidP="004D3F4A">
            <w:pPr>
              <w:pStyle w:val="ListParagraph"/>
              <w:ind w:left="0"/>
              <w:jc w:val="center"/>
              <w:rPr>
                <w:ins w:id="4358" w:author="Ngo Vi" w:date="2019-07-05T14:14:00Z"/>
              </w:rPr>
            </w:pPr>
          </w:p>
        </w:tc>
      </w:tr>
      <w:tr w:rsidR="00973E83" w14:paraId="55B7F28F" w14:textId="77777777" w:rsidTr="004D3F4A">
        <w:trPr>
          <w:ins w:id="4359" w:author="Ngo Vi" w:date="2019-07-05T14:14:00Z"/>
        </w:trPr>
        <w:tc>
          <w:tcPr>
            <w:tcW w:w="532" w:type="dxa"/>
          </w:tcPr>
          <w:p w14:paraId="48DF57DC" w14:textId="59DFD8DC" w:rsidR="00973E83" w:rsidRDefault="00973E83" w:rsidP="004D3F4A">
            <w:pPr>
              <w:pStyle w:val="ListParagraph"/>
              <w:ind w:left="0"/>
              <w:jc w:val="center"/>
              <w:rPr>
                <w:ins w:id="4360" w:author="Ngo Vi" w:date="2019-07-05T14:14:00Z"/>
              </w:rPr>
            </w:pPr>
            <w:ins w:id="4361" w:author="Ngo Vi" w:date="2019-07-05T14:14:00Z">
              <w:r>
                <w:t>2</w:t>
              </w:r>
            </w:ins>
          </w:p>
        </w:tc>
        <w:tc>
          <w:tcPr>
            <w:tcW w:w="2253" w:type="dxa"/>
          </w:tcPr>
          <w:p w14:paraId="3B3A60A0" w14:textId="07516467" w:rsidR="00973E83" w:rsidRDefault="00973E83" w:rsidP="004D3F4A">
            <w:pPr>
              <w:pStyle w:val="ListParagraph"/>
              <w:ind w:left="0"/>
              <w:jc w:val="center"/>
              <w:rPr>
                <w:ins w:id="4362" w:author="Ngo Vi" w:date="2019-07-05T14:14:00Z"/>
              </w:rPr>
            </w:pPr>
            <w:ins w:id="4363" w:author="Ngo Vi" w:date="2019-07-05T14:14:00Z">
              <w:r>
                <w:t>Thoát giao diện</w:t>
              </w:r>
            </w:ins>
          </w:p>
        </w:tc>
        <w:tc>
          <w:tcPr>
            <w:tcW w:w="2380" w:type="dxa"/>
          </w:tcPr>
          <w:p w14:paraId="49999B76" w14:textId="316CEEFA" w:rsidR="00973E83" w:rsidRDefault="00973E83" w:rsidP="004D3F4A">
            <w:pPr>
              <w:pStyle w:val="ListParagraph"/>
              <w:ind w:left="0"/>
              <w:jc w:val="center"/>
              <w:rPr>
                <w:ins w:id="4364" w:author="Ngo Vi" w:date="2019-07-05T14:14:00Z"/>
              </w:rPr>
            </w:pPr>
            <w:ins w:id="4365" w:author="Ngo Vi" w:date="2019-07-05T14:15:00Z">
              <w:r>
                <w:t>Click X</w:t>
              </w:r>
            </w:ins>
          </w:p>
        </w:tc>
        <w:tc>
          <w:tcPr>
            <w:tcW w:w="3380" w:type="dxa"/>
          </w:tcPr>
          <w:p w14:paraId="24EDE6B2" w14:textId="77777777" w:rsidR="00973E83" w:rsidRDefault="00973E83" w:rsidP="004D3F4A">
            <w:pPr>
              <w:pStyle w:val="ListParagraph"/>
              <w:ind w:left="0"/>
              <w:jc w:val="center"/>
              <w:rPr>
                <w:ins w:id="4366" w:author="Ngo Vi" w:date="2019-07-05T14:14:00Z"/>
              </w:rPr>
            </w:pPr>
          </w:p>
        </w:tc>
      </w:tr>
    </w:tbl>
    <w:p w14:paraId="3EC6C75F" w14:textId="7EEDEF10" w:rsidR="00973E83" w:rsidRDefault="00973E83" w:rsidP="00F506AD">
      <w:pPr>
        <w:pStyle w:val="ListParagraph"/>
        <w:numPr>
          <w:ilvl w:val="0"/>
          <w:numId w:val="10"/>
        </w:numPr>
        <w:rPr>
          <w:ins w:id="4367" w:author="Ngo Vi" w:date="2019-07-05T14:15:00Z"/>
        </w:rPr>
      </w:pPr>
      <w:ins w:id="4368" w:author="Ngo Vi" w:date="2019-07-05T14:15:00Z">
        <w:r>
          <w:t>Danh sách loại bệnh</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973E83" w14:paraId="79FA2565" w14:textId="77777777" w:rsidTr="004D3F4A">
        <w:trPr>
          <w:ins w:id="4369" w:author="Ngo Vi" w:date="2019-07-05T14:15:00Z"/>
        </w:trPr>
        <w:tc>
          <w:tcPr>
            <w:tcW w:w="532" w:type="dxa"/>
          </w:tcPr>
          <w:p w14:paraId="5B18CB44" w14:textId="77777777" w:rsidR="00973E83" w:rsidRDefault="00973E83" w:rsidP="004D3F4A">
            <w:pPr>
              <w:pStyle w:val="ListParagraph"/>
              <w:ind w:left="0"/>
              <w:jc w:val="center"/>
              <w:rPr>
                <w:ins w:id="4370" w:author="Ngo Vi" w:date="2019-07-05T14:15:00Z"/>
              </w:rPr>
            </w:pPr>
            <w:ins w:id="4371" w:author="Ngo Vi" w:date="2019-07-05T14:15:00Z">
              <w:r>
                <w:t>STT</w:t>
              </w:r>
            </w:ins>
          </w:p>
        </w:tc>
        <w:tc>
          <w:tcPr>
            <w:tcW w:w="2253" w:type="dxa"/>
          </w:tcPr>
          <w:p w14:paraId="613ADC0C" w14:textId="77777777" w:rsidR="00973E83" w:rsidRDefault="00973E83" w:rsidP="004D3F4A">
            <w:pPr>
              <w:pStyle w:val="ListParagraph"/>
              <w:ind w:left="0"/>
              <w:jc w:val="center"/>
              <w:rPr>
                <w:ins w:id="4372" w:author="Ngo Vi" w:date="2019-07-05T14:15:00Z"/>
              </w:rPr>
            </w:pPr>
            <w:ins w:id="4373" w:author="Ngo Vi" w:date="2019-07-05T14:15:00Z">
              <w:r>
                <w:t>Tên Sự Kiện</w:t>
              </w:r>
            </w:ins>
          </w:p>
        </w:tc>
        <w:tc>
          <w:tcPr>
            <w:tcW w:w="2380" w:type="dxa"/>
          </w:tcPr>
          <w:p w14:paraId="2A18AB3A" w14:textId="77777777" w:rsidR="00973E83" w:rsidRDefault="00973E83" w:rsidP="004D3F4A">
            <w:pPr>
              <w:pStyle w:val="ListParagraph"/>
              <w:ind w:left="0"/>
              <w:jc w:val="center"/>
              <w:rPr>
                <w:ins w:id="4374" w:author="Ngo Vi" w:date="2019-07-05T14:15:00Z"/>
              </w:rPr>
            </w:pPr>
            <w:ins w:id="4375" w:author="Ngo Vi" w:date="2019-07-05T14:15:00Z">
              <w:r>
                <w:t>Điều kiện thực hiện</w:t>
              </w:r>
            </w:ins>
          </w:p>
        </w:tc>
        <w:tc>
          <w:tcPr>
            <w:tcW w:w="3380" w:type="dxa"/>
          </w:tcPr>
          <w:p w14:paraId="0F6D9502" w14:textId="77777777" w:rsidR="00973E83" w:rsidRDefault="00973E83" w:rsidP="004D3F4A">
            <w:pPr>
              <w:pStyle w:val="ListParagraph"/>
              <w:ind w:left="0"/>
              <w:jc w:val="center"/>
              <w:rPr>
                <w:ins w:id="4376" w:author="Ngo Vi" w:date="2019-07-05T14:15:00Z"/>
              </w:rPr>
            </w:pPr>
            <w:ins w:id="4377" w:author="Ngo Vi" w:date="2019-07-05T14:15:00Z">
              <w:r>
                <w:t>Ghi Chú</w:t>
              </w:r>
            </w:ins>
          </w:p>
        </w:tc>
      </w:tr>
      <w:tr w:rsidR="00973E83" w14:paraId="4AF14EFB" w14:textId="77777777" w:rsidTr="004D3F4A">
        <w:trPr>
          <w:ins w:id="4378" w:author="Ngo Vi" w:date="2019-07-05T14:15:00Z"/>
        </w:trPr>
        <w:tc>
          <w:tcPr>
            <w:tcW w:w="532" w:type="dxa"/>
          </w:tcPr>
          <w:p w14:paraId="2E0C0ADB" w14:textId="266FC18F" w:rsidR="00973E83" w:rsidRDefault="00973E83" w:rsidP="00973E83">
            <w:pPr>
              <w:pStyle w:val="ListParagraph"/>
              <w:ind w:left="0"/>
              <w:jc w:val="center"/>
              <w:rPr>
                <w:ins w:id="4379" w:author="Ngo Vi" w:date="2019-07-05T14:15:00Z"/>
              </w:rPr>
            </w:pPr>
            <w:ins w:id="4380" w:author="Ngo Vi" w:date="2019-07-05T14:15:00Z">
              <w:r>
                <w:t>1</w:t>
              </w:r>
            </w:ins>
          </w:p>
        </w:tc>
        <w:tc>
          <w:tcPr>
            <w:tcW w:w="2253" w:type="dxa"/>
          </w:tcPr>
          <w:p w14:paraId="1F0947A1" w14:textId="5C6EF987" w:rsidR="00973E83" w:rsidRDefault="00973E83" w:rsidP="00973E83">
            <w:pPr>
              <w:pStyle w:val="ListParagraph"/>
              <w:ind w:left="0"/>
              <w:jc w:val="center"/>
              <w:rPr>
                <w:ins w:id="4381" w:author="Ngo Vi" w:date="2019-07-05T14:15:00Z"/>
              </w:rPr>
            </w:pPr>
            <w:ins w:id="4382" w:author="Ngo Vi" w:date="2019-07-05T14:15:00Z">
              <w:r>
                <w:t>Tìm kiếm</w:t>
              </w:r>
            </w:ins>
          </w:p>
        </w:tc>
        <w:tc>
          <w:tcPr>
            <w:tcW w:w="2380" w:type="dxa"/>
          </w:tcPr>
          <w:p w14:paraId="420DBDAF" w14:textId="63E02AF1" w:rsidR="00973E83" w:rsidRDefault="00973E83" w:rsidP="00973E83">
            <w:pPr>
              <w:pStyle w:val="ListParagraph"/>
              <w:ind w:left="0"/>
              <w:jc w:val="center"/>
              <w:rPr>
                <w:ins w:id="4383" w:author="Ngo Vi" w:date="2019-07-05T14:15:00Z"/>
              </w:rPr>
            </w:pPr>
            <w:ins w:id="4384" w:author="Ngo Vi" w:date="2019-07-05T14:16:00Z">
              <w:r>
                <w:t>Click icon kính lúp</w:t>
              </w:r>
            </w:ins>
          </w:p>
        </w:tc>
        <w:tc>
          <w:tcPr>
            <w:tcW w:w="3380" w:type="dxa"/>
          </w:tcPr>
          <w:p w14:paraId="2432C661" w14:textId="77777777" w:rsidR="00973E83" w:rsidRDefault="00973E83" w:rsidP="00973E83">
            <w:pPr>
              <w:pStyle w:val="ListParagraph"/>
              <w:ind w:left="0"/>
              <w:jc w:val="center"/>
              <w:rPr>
                <w:ins w:id="4385" w:author="Ngo Vi" w:date="2019-07-05T14:15:00Z"/>
              </w:rPr>
            </w:pPr>
          </w:p>
        </w:tc>
      </w:tr>
      <w:tr w:rsidR="00973E83" w14:paraId="399A24E4" w14:textId="77777777" w:rsidTr="004D3F4A">
        <w:trPr>
          <w:ins w:id="4386" w:author="Ngo Vi" w:date="2019-07-05T14:15:00Z"/>
        </w:trPr>
        <w:tc>
          <w:tcPr>
            <w:tcW w:w="532" w:type="dxa"/>
          </w:tcPr>
          <w:p w14:paraId="20B1936A" w14:textId="286164A4" w:rsidR="00973E83" w:rsidRDefault="00973E83" w:rsidP="00973E83">
            <w:pPr>
              <w:pStyle w:val="ListParagraph"/>
              <w:ind w:left="0"/>
              <w:jc w:val="center"/>
              <w:rPr>
                <w:ins w:id="4387" w:author="Ngo Vi" w:date="2019-07-05T14:15:00Z"/>
              </w:rPr>
            </w:pPr>
            <w:ins w:id="4388" w:author="Ngo Vi" w:date="2019-07-05T14:15:00Z">
              <w:r>
                <w:t>2</w:t>
              </w:r>
            </w:ins>
          </w:p>
        </w:tc>
        <w:tc>
          <w:tcPr>
            <w:tcW w:w="2253" w:type="dxa"/>
          </w:tcPr>
          <w:p w14:paraId="577111D0" w14:textId="2CC2C2FD" w:rsidR="00973E83" w:rsidRDefault="00973E83" w:rsidP="00973E83">
            <w:pPr>
              <w:pStyle w:val="ListParagraph"/>
              <w:ind w:left="0"/>
              <w:jc w:val="center"/>
              <w:rPr>
                <w:ins w:id="4389" w:author="Ngo Vi" w:date="2019-07-05T14:15:00Z"/>
              </w:rPr>
            </w:pPr>
            <w:ins w:id="4390" w:author="Ngo Vi" w:date="2019-07-05T14:16:00Z">
              <w:r>
                <w:t>Thêm loại bệnh</w:t>
              </w:r>
            </w:ins>
          </w:p>
        </w:tc>
        <w:tc>
          <w:tcPr>
            <w:tcW w:w="2380" w:type="dxa"/>
          </w:tcPr>
          <w:p w14:paraId="27C53D45" w14:textId="29DC4588" w:rsidR="00973E83" w:rsidRDefault="00973E83" w:rsidP="00973E83">
            <w:pPr>
              <w:pStyle w:val="ListParagraph"/>
              <w:ind w:left="0"/>
              <w:jc w:val="center"/>
              <w:rPr>
                <w:ins w:id="4391" w:author="Ngo Vi" w:date="2019-07-05T14:15:00Z"/>
              </w:rPr>
            </w:pPr>
            <w:ins w:id="4392" w:author="Ngo Vi" w:date="2019-07-05T14:16:00Z">
              <w:r>
                <w:t>Click icon +</w:t>
              </w:r>
            </w:ins>
          </w:p>
        </w:tc>
        <w:tc>
          <w:tcPr>
            <w:tcW w:w="3380" w:type="dxa"/>
          </w:tcPr>
          <w:p w14:paraId="54CC3856" w14:textId="38013379" w:rsidR="00973E83" w:rsidRDefault="00973E83">
            <w:pPr>
              <w:pStyle w:val="ListParagraph"/>
              <w:ind w:left="0"/>
              <w:jc w:val="center"/>
              <w:rPr>
                <w:ins w:id="4393" w:author="Ngo Vi" w:date="2019-07-05T14:15:00Z"/>
              </w:rPr>
            </w:pPr>
            <w:ins w:id="4394" w:author="Ngo Vi" w:date="2019-07-05T14:16:00Z">
              <w:r>
                <w:t>Hiện giao diện thêm loại bệnh</w:t>
              </w:r>
            </w:ins>
          </w:p>
        </w:tc>
      </w:tr>
      <w:tr w:rsidR="00973E83" w14:paraId="176D3F5B" w14:textId="77777777" w:rsidTr="004D3F4A">
        <w:trPr>
          <w:ins w:id="4395" w:author="Ngo Vi" w:date="2019-07-05T14:15:00Z"/>
        </w:trPr>
        <w:tc>
          <w:tcPr>
            <w:tcW w:w="532" w:type="dxa"/>
          </w:tcPr>
          <w:p w14:paraId="1C9E2550" w14:textId="3B5EAB50" w:rsidR="00973E83" w:rsidRDefault="00973E83" w:rsidP="00973E83">
            <w:pPr>
              <w:pStyle w:val="ListParagraph"/>
              <w:ind w:left="0"/>
              <w:jc w:val="center"/>
              <w:rPr>
                <w:ins w:id="4396" w:author="Ngo Vi" w:date="2019-07-05T14:15:00Z"/>
              </w:rPr>
            </w:pPr>
            <w:ins w:id="4397" w:author="Ngo Vi" w:date="2019-07-05T14:15:00Z">
              <w:r>
                <w:t>3</w:t>
              </w:r>
            </w:ins>
          </w:p>
        </w:tc>
        <w:tc>
          <w:tcPr>
            <w:tcW w:w="2253" w:type="dxa"/>
          </w:tcPr>
          <w:p w14:paraId="7A0A3DB5" w14:textId="1F454FC0" w:rsidR="00973E83" w:rsidRDefault="00973E83" w:rsidP="00973E83">
            <w:pPr>
              <w:pStyle w:val="ListParagraph"/>
              <w:ind w:left="0"/>
              <w:jc w:val="center"/>
              <w:rPr>
                <w:ins w:id="4398" w:author="Ngo Vi" w:date="2019-07-05T14:15:00Z"/>
              </w:rPr>
            </w:pPr>
            <w:ins w:id="4399" w:author="Ngo Vi" w:date="2019-07-05T14:16:00Z">
              <w:r>
                <w:t>Thoát giao diện</w:t>
              </w:r>
            </w:ins>
          </w:p>
        </w:tc>
        <w:tc>
          <w:tcPr>
            <w:tcW w:w="2380" w:type="dxa"/>
          </w:tcPr>
          <w:p w14:paraId="75EE4C2D" w14:textId="02642E0E" w:rsidR="00973E83" w:rsidRDefault="00973E83" w:rsidP="00973E83">
            <w:pPr>
              <w:pStyle w:val="ListParagraph"/>
              <w:ind w:left="0"/>
              <w:jc w:val="center"/>
              <w:rPr>
                <w:ins w:id="4400" w:author="Ngo Vi" w:date="2019-07-05T14:15:00Z"/>
              </w:rPr>
            </w:pPr>
            <w:ins w:id="4401" w:author="Ngo Vi" w:date="2019-07-05T14:16:00Z">
              <w:r>
                <w:t>Click icon ngoài cùng</w:t>
              </w:r>
            </w:ins>
          </w:p>
        </w:tc>
        <w:tc>
          <w:tcPr>
            <w:tcW w:w="3380" w:type="dxa"/>
          </w:tcPr>
          <w:p w14:paraId="51ED4B44" w14:textId="77777777" w:rsidR="00973E83" w:rsidRDefault="00973E83" w:rsidP="00973E83">
            <w:pPr>
              <w:pStyle w:val="ListParagraph"/>
              <w:ind w:left="0"/>
              <w:jc w:val="center"/>
              <w:rPr>
                <w:ins w:id="4402" w:author="Ngo Vi" w:date="2019-07-05T14:15:00Z"/>
              </w:rPr>
            </w:pPr>
          </w:p>
        </w:tc>
      </w:tr>
    </w:tbl>
    <w:p w14:paraId="74ABBBC8" w14:textId="65FA5148" w:rsidR="00973E83" w:rsidRDefault="00973E83" w:rsidP="00F506AD">
      <w:pPr>
        <w:pStyle w:val="ListParagraph"/>
        <w:numPr>
          <w:ilvl w:val="0"/>
          <w:numId w:val="10"/>
        </w:numPr>
        <w:rPr>
          <w:ins w:id="4403" w:author="Ngo Vi" w:date="2019-07-05T14:16:00Z"/>
        </w:rPr>
      </w:pPr>
      <w:ins w:id="4404" w:author="Ngo Vi" w:date="2019-07-05T14:16:00Z">
        <w:r>
          <w:t>Thêm loại bệnh</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973E83" w14:paraId="6C558BD2" w14:textId="77777777" w:rsidTr="004D3F4A">
        <w:trPr>
          <w:ins w:id="4405" w:author="Ngo Vi" w:date="2019-07-05T14:16:00Z"/>
        </w:trPr>
        <w:tc>
          <w:tcPr>
            <w:tcW w:w="532" w:type="dxa"/>
          </w:tcPr>
          <w:p w14:paraId="45E13AD2" w14:textId="77777777" w:rsidR="00973E83" w:rsidRDefault="00973E83" w:rsidP="004D3F4A">
            <w:pPr>
              <w:pStyle w:val="ListParagraph"/>
              <w:ind w:left="0"/>
              <w:jc w:val="center"/>
              <w:rPr>
                <w:ins w:id="4406" w:author="Ngo Vi" w:date="2019-07-05T14:16:00Z"/>
              </w:rPr>
            </w:pPr>
            <w:ins w:id="4407" w:author="Ngo Vi" w:date="2019-07-05T14:16:00Z">
              <w:r>
                <w:t>STT</w:t>
              </w:r>
            </w:ins>
          </w:p>
        </w:tc>
        <w:tc>
          <w:tcPr>
            <w:tcW w:w="2253" w:type="dxa"/>
          </w:tcPr>
          <w:p w14:paraId="6C9A7728" w14:textId="77777777" w:rsidR="00973E83" w:rsidRDefault="00973E83" w:rsidP="004D3F4A">
            <w:pPr>
              <w:pStyle w:val="ListParagraph"/>
              <w:ind w:left="0"/>
              <w:jc w:val="center"/>
              <w:rPr>
                <w:ins w:id="4408" w:author="Ngo Vi" w:date="2019-07-05T14:16:00Z"/>
              </w:rPr>
            </w:pPr>
            <w:ins w:id="4409" w:author="Ngo Vi" w:date="2019-07-05T14:16:00Z">
              <w:r>
                <w:t>Tên Sự Kiện</w:t>
              </w:r>
            </w:ins>
          </w:p>
        </w:tc>
        <w:tc>
          <w:tcPr>
            <w:tcW w:w="2380" w:type="dxa"/>
          </w:tcPr>
          <w:p w14:paraId="7CDA36CF" w14:textId="77777777" w:rsidR="00973E83" w:rsidRDefault="00973E83" w:rsidP="004D3F4A">
            <w:pPr>
              <w:pStyle w:val="ListParagraph"/>
              <w:ind w:left="0"/>
              <w:jc w:val="center"/>
              <w:rPr>
                <w:ins w:id="4410" w:author="Ngo Vi" w:date="2019-07-05T14:16:00Z"/>
              </w:rPr>
            </w:pPr>
            <w:ins w:id="4411" w:author="Ngo Vi" w:date="2019-07-05T14:16:00Z">
              <w:r>
                <w:t>Điều kiện thực hiện</w:t>
              </w:r>
            </w:ins>
          </w:p>
        </w:tc>
        <w:tc>
          <w:tcPr>
            <w:tcW w:w="3380" w:type="dxa"/>
          </w:tcPr>
          <w:p w14:paraId="5A759803" w14:textId="77777777" w:rsidR="00973E83" w:rsidRDefault="00973E83" w:rsidP="004D3F4A">
            <w:pPr>
              <w:pStyle w:val="ListParagraph"/>
              <w:ind w:left="0"/>
              <w:jc w:val="center"/>
              <w:rPr>
                <w:ins w:id="4412" w:author="Ngo Vi" w:date="2019-07-05T14:16:00Z"/>
              </w:rPr>
            </w:pPr>
            <w:ins w:id="4413" w:author="Ngo Vi" w:date="2019-07-05T14:16:00Z">
              <w:r>
                <w:t>Ghi Chú</w:t>
              </w:r>
            </w:ins>
          </w:p>
        </w:tc>
      </w:tr>
      <w:tr w:rsidR="00973E83" w14:paraId="4B70E849" w14:textId="77777777" w:rsidTr="004D3F4A">
        <w:trPr>
          <w:ins w:id="4414" w:author="Ngo Vi" w:date="2019-07-05T14:16:00Z"/>
        </w:trPr>
        <w:tc>
          <w:tcPr>
            <w:tcW w:w="532" w:type="dxa"/>
          </w:tcPr>
          <w:p w14:paraId="494938E1" w14:textId="7E7F61A9" w:rsidR="00973E83" w:rsidRDefault="00973E83" w:rsidP="004D3F4A">
            <w:pPr>
              <w:pStyle w:val="ListParagraph"/>
              <w:ind w:left="0"/>
              <w:jc w:val="center"/>
              <w:rPr>
                <w:ins w:id="4415" w:author="Ngo Vi" w:date="2019-07-05T14:16:00Z"/>
              </w:rPr>
            </w:pPr>
            <w:ins w:id="4416" w:author="Ngo Vi" w:date="2019-07-05T14:17:00Z">
              <w:r>
                <w:t>1</w:t>
              </w:r>
            </w:ins>
          </w:p>
        </w:tc>
        <w:tc>
          <w:tcPr>
            <w:tcW w:w="2253" w:type="dxa"/>
          </w:tcPr>
          <w:p w14:paraId="1917F438" w14:textId="039EFA37" w:rsidR="00973E83" w:rsidRDefault="00973E83" w:rsidP="004D3F4A">
            <w:pPr>
              <w:pStyle w:val="ListParagraph"/>
              <w:ind w:left="0"/>
              <w:jc w:val="center"/>
              <w:rPr>
                <w:ins w:id="4417" w:author="Ngo Vi" w:date="2019-07-05T14:16:00Z"/>
              </w:rPr>
            </w:pPr>
            <w:ins w:id="4418" w:author="Ngo Vi" w:date="2019-07-05T14:17:00Z">
              <w:r>
                <w:t>Thêm loại bệnh</w:t>
              </w:r>
            </w:ins>
          </w:p>
        </w:tc>
        <w:tc>
          <w:tcPr>
            <w:tcW w:w="2380" w:type="dxa"/>
          </w:tcPr>
          <w:p w14:paraId="4700D213" w14:textId="24BFD869" w:rsidR="00973E83" w:rsidRDefault="00973E83" w:rsidP="004D3F4A">
            <w:pPr>
              <w:pStyle w:val="ListParagraph"/>
              <w:ind w:left="0"/>
              <w:jc w:val="center"/>
              <w:rPr>
                <w:ins w:id="4419" w:author="Ngo Vi" w:date="2019-07-05T14:16:00Z"/>
              </w:rPr>
            </w:pPr>
            <w:ins w:id="4420" w:author="Ngo Vi" w:date="2019-07-05T14:17:00Z">
              <w:r>
                <w:t>Click thêm loại bệnh</w:t>
              </w:r>
            </w:ins>
          </w:p>
        </w:tc>
        <w:tc>
          <w:tcPr>
            <w:tcW w:w="3380" w:type="dxa"/>
          </w:tcPr>
          <w:p w14:paraId="0587F28E" w14:textId="77777777" w:rsidR="00973E83" w:rsidRDefault="00973E83" w:rsidP="004D3F4A">
            <w:pPr>
              <w:pStyle w:val="ListParagraph"/>
              <w:ind w:left="0"/>
              <w:jc w:val="center"/>
              <w:rPr>
                <w:ins w:id="4421" w:author="Ngo Vi" w:date="2019-07-05T14:16:00Z"/>
              </w:rPr>
            </w:pPr>
          </w:p>
        </w:tc>
      </w:tr>
      <w:tr w:rsidR="00973E83" w14:paraId="45DB05EE" w14:textId="77777777" w:rsidTr="004D3F4A">
        <w:trPr>
          <w:ins w:id="4422" w:author="Ngo Vi" w:date="2019-07-05T14:16:00Z"/>
        </w:trPr>
        <w:tc>
          <w:tcPr>
            <w:tcW w:w="532" w:type="dxa"/>
          </w:tcPr>
          <w:p w14:paraId="072501CC" w14:textId="77D2874D" w:rsidR="00973E83" w:rsidRDefault="00973E83" w:rsidP="004D3F4A">
            <w:pPr>
              <w:pStyle w:val="ListParagraph"/>
              <w:ind w:left="0"/>
              <w:jc w:val="center"/>
              <w:rPr>
                <w:ins w:id="4423" w:author="Ngo Vi" w:date="2019-07-05T14:16:00Z"/>
              </w:rPr>
            </w:pPr>
            <w:ins w:id="4424" w:author="Ngo Vi" w:date="2019-07-05T14:17:00Z">
              <w:r>
                <w:t>2</w:t>
              </w:r>
            </w:ins>
          </w:p>
        </w:tc>
        <w:tc>
          <w:tcPr>
            <w:tcW w:w="2253" w:type="dxa"/>
          </w:tcPr>
          <w:p w14:paraId="31C2AD73" w14:textId="779480A2" w:rsidR="00973E83" w:rsidRDefault="00973E83" w:rsidP="004D3F4A">
            <w:pPr>
              <w:pStyle w:val="ListParagraph"/>
              <w:ind w:left="0"/>
              <w:jc w:val="center"/>
              <w:rPr>
                <w:ins w:id="4425" w:author="Ngo Vi" w:date="2019-07-05T14:16:00Z"/>
              </w:rPr>
            </w:pPr>
            <w:ins w:id="4426" w:author="Ngo Vi" w:date="2019-07-05T14:17:00Z">
              <w:r>
                <w:t>Thoát giao diện</w:t>
              </w:r>
            </w:ins>
          </w:p>
        </w:tc>
        <w:tc>
          <w:tcPr>
            <w:tcW w:w="2380" w:type="dxa"/>
          </w:tcPr>
          <w:p w14:paraId="1484F36A" w14:textId="0A166E13" w:rsidR="00973E83" w:rsidRDefault="00973E83" w:rsidP="004D3F4A">
            <w:pPr>
              <w:pStyle w:val="ListParagraph"/>
              <w:ind w:left="0"/>
              <w:jc w:val="center"/>
              <w:rPr>
                <w:ins w:id="4427" w:author="Ngo Vi" w:date="2019-07-05T14:16:00Z"/>
              </w:rPr>
            </w:pPr>
            <w:ins w:id="4428" w:author="Ngo Vi" w:date="2019-07-05T14:17:00Z">
              <w:r>
                <w:t>Click X</w:t>
              </w:r>
            </w:ins>
          </w:p>
        </w:tc>
        <w:tc>
          <w:tcPr>
            <w:tcW w:w="3380" w:type="dxa"/>
          </w:tcPr>
          <w:p w14:paraId="4B7AECCB" w14:textId="77777777" w:rsidR="00973E83" w:rsidRDefault="00973E83" w:rsidP="004D3F4A">
            <w:pPr>
              <w:pStyle w:val="ListParagraph"/>
              <w:ind w:left="0"/>
              <w:jc w:val="center"/>
              <w:rPr>
                <w:ins w:id="4429" w:author="Ngo Vi" w:date="2019-07-05T14:16:00Z"/>
              </w:rPr>
            </w:pPr>
          </w:p>
        </w:tc>
      </w:tr>
    </w:tbl>
    <w:p w14:paraId="7E80B282" w14:textId="19897784" w:rsidR="00E765A6" w:rsidRDefault="0038751B" w:rsidP="00F506AD">
      <w:pPr>
        <w:pStyle w:val="ListParagraph"/>
        <w:numPr>
          <w:ilvl w:val="0"/>
          <w:numId w:val="10"/>
        </w:numPr>
        <w:rPr>
          <w:ins w:id="4430" w:author="Ngo Vi" w:date="2019-07-05T14:18:00Z"/>
        </w:rPr>
      </w:pPr>
      <w:ins w:id="4431" w:author="Ngo Vi" w:date="2019-07-05T02:28:00Z">
        <w:r>
          <w:t>Menu Danh sách</w:t>
        </w:r>
      </w:ins>
    </w:p>
    <w:tbl>
      <w:tblPr>
        <w:tblStyle w:val="TableGrid"/>
        <w:tblW w:w="8545" w:type="dxa"/>
        <w:tblInd w:w="1440" w:type="dxa"/>
        <w:tblLook w:val="04A0" w:firstRow="1" w:lastRow="0" w:firstColumn="1" w:lastColumn="0" w:noHBand="0" w:noVBand="1"/>
        <w:tblPrChange w:id="4432" w:author="Ngo Vi" w:date="2019-07-05T14:21:00Z">
          <w:tblPr>
            <w:tblStyle w:val="TableGrid"/>
            <w:tblW w:w="8545" w:type="dxa"/>
            <w:tblInd w:w="1440" w:type="dxa"/>
            <w:tblLook w:val="04A0" w:firstRow="1" w:lastRow="0" w:firstColumn="1" w:lastColumn="0" w:noHBand="0" w:noVBand="1"/>
          </w:tblPr>
        </w:tblPrChange>
      </w:tblPr>
      <w:tblGrid>
        <w:gridCol w:w="532"/>
        <w:gridCol w:w="2253"/>
        <w:gridCol w:w="2520"/>
        <w:gridCol w:w="3240"/>
        <w:tblGridChange w:id="4433">
          <w:tblGrid>
            <w:gridCol w:w="532"/>
            <w:gridCol w:w="2253"/>
            <w:gridCol w:w="2380"/>
            <w:gridCol w:w="3380"/>
          </w:tblGrid>
        </w:tblGridChange>
      </w:tblGrid>
      <w:tr w:rsidR="00973E83" w14:paraId="5FCDCAF8" w14:textId="77777777" w:rsidTr="00973E83">
        <w:trPr>
          <w:ins w:id="4434" w:author="Ngo Vi" w:date="2019-07-05T14:18:00Z"/>
        </w:trPr>
        <w:tc>
          <w:tcPr>
            <w:tcW w:w="532" w:type="dxa"/>
            <w:tcPrChange w:id="4435" w:author="Ngo Vi" w:date="2019-07-05T14:21:00Z">
              <w:tcPr>
                <w:tcW w:w="532" w:type="dxa"/>
              </w:tcPr>
            </w:tcPrChange>
          </w:tcPr>
          <w:p w14:paraId="1F966E52" w14:textId="77777777" w:rsidR="00973E83" w:rsidRDefault="00973E83" w:rsidP="004D3F4A">
            <w:pPr>
              <w:pStyle w:val="ListParagraph"/>
              <w:ind w:left="0"/>
              <w:jc w:val="center"/>
              <w:rPr>
                <w:ins w:id="4436" w:author="Ngo Vi" w:date="2019-07-05T14:18:00Z"/>
              </w:rPr>
            </w:pPr>
            <w:ins w:id="4437" w:author="Ngo Vi" w:date="2019-07-05T14:18:00Z">
              <w:r>
                <w:t>STT</w:t>
              </w:r>
            </w:ins>
          </w:p>
        </w:tc>
        <w:tc>
          <w:tcPr>
            <w:tcW w:w="2253" w:type="dxa"/>
            <w:tcPrChange w:id="4438" w:author="Ngo Vi" w:date="2019-07-05T14:21:00Z">
              <w:tcPr>
                <w:tcW w:w="2253" w:type="dxa"/>
              </w:tcPr>
            </w:tcPrChange>
          </w:tcPr>
          <w:p w14:paraId="691304A5" w14:textId="77777777" w:rsidR="00973E83" w:rsidRDefault="00973E83" w:rsidP="004D3F4A">
            <w:pPr>
              <w:pStyle w:val="ListParagraph"/>
              <w:ind w:left="0"/>
              <w:jc w:val="center"/>
              <w:rPr>
                <w:ins w:id="4439" w:author="Ngo Vi" w:date="2019-07-05T14:18:00Z"/>
              </w:rPr>
            </w:pPr>
            <w:ins w:id="4440" w:author="Ngo Vi" w:date="2019-07-05T14:18:00Z">
              <w:r>
                <w:t>Tên Sự Kiện</w:t>
              </w:r>
            </w:ins>
          </w:p>
        </w:tc>
        <w:tc>
          <w:tcPr>
            <w:tcW w:w="2520" w:type="dxa"/>
            <w:tcPrChange w:id="4441" w:author="Ngo Vi" w:date="2019-07-05T14:21:00Z">
              <w:tcPr>
                <w:tcW w:w="2380" w:type="dxa"/>
              </w:tcPr>
            </w:tcPrChange>
          </w:tcPr>
          <w:p w14:paraId="19A62B60" w14:textId="77777777" w:rsidR="00973E83" w:rsidRDefault="00973E83" w:rsidP="004D3F4A">
            <w:pPr>
              <w:pStyle w:val="ListParagraph"/>
              <w:ind w:left="0"/>
              <w:jc w:val="center"/>
              <w:rPr>
                <w:ins w:id="4442" w:author="Ngo Vi" w:date="2019-07-05T14:18:00Z"/>
              </w:rPr>
            </w:pPr>
            <w:ins w:id="4443" w:author="Ngo Vi" w:date="2019-07-05T14:18:00Z">
              <w:r>
                <w:t>Điều kiện thực hiện</w:t>
              </w:r>
            </w:ins>
          </w:p>
        </w:tc>
        <w:tc>
          <w:tcPr>
            <w:tcW w:w="3240" w:type="dxa"/>
            <w:tcPrChange w:id="4444" w:author="Ngo Vi" w:date="2019-07-05T14:21:00Z">
              <w:tcPr>
                <w:tcW w:w="3380" w:type="dxa"/>
              </w:tcPr>
            </w:tcPrChange>
          </w:tcPr>
          <w:p w14:paraId="16DAB7E7" w14:textId="77777777" w:rsidR="00973E83" w:rsidRDefault="00973E83" w:rsidP="004D3F4A">
            <w:pPr>
              <w:pStyle w:val="ListParagraph"/>
              <w:ind w:left="0"/>
              <w:jc w:val="center"/>
              <w:rPr>
                <w:ins w:id="4445" w:author="Ngo Vi" w:date="2019-07-05T14:18:00Z"/>
              </w:rPr>
            </w:pPr>
            <w:ins w:id="4446" w:author="Ngo Vi" w:date="2019-07-05T14:18:00Z">
              <w:r>
                <w:t>Ghi Chú</w:t>
              </w:r>
            </w:ins>
          </w:p>
        </w:tc>
      </w:tr>
      <w:tr w:rsidR="00973E83" w14:paraId="3C793372" w14:textId="77777777" w:rsidTr="00973E83">
        <w:trPr>
          <w:ins w:id="4447" w:author="Ngo Vi" w:date="2019-07-05T14:18:00Z"/>
        </w:trPr>
        <w:tc>
          <w:tcPr>
            <w:tcW w:w="532" w:type="dxa"/>
            <w:tcPrChange w:id="4448" w:author="Ngo Vi" w:date="2019-07-05T14:21:00Z">
              <w:tcPr>
                <w:tcW w:w="532" w:type="dxa"/>
              </w:tcPr>
            </w:tcPrChange>
          </w:tcPr>
          <w:p w14:paraId="220E5263" w14:textId="10B763D3" w:rsidR="00973E83" w:rsidRDefault="00973E83" w:rsidP="00973E83">
            <w:pPr>
              <w:pStyle w:val="ListParagraph"/>
              <w:ind w:left="0"/>
              <w:jc w:val="center"/>
              <w:rPr>
                <w:ins w:id="4449" w:author="Ngo Vi" w:date="2019-07-05T14:18:00Z"/>
              </w:rPr>
            </w:pPr>
            <w:ins w:id="4450" w:author="Ngo Vi" w:date="2019-07-05T14:18:00Z">
              <w:r>
                <w:t>1</w:t>
              </w:r>
            </w:ins>
          </w:p>
        </w:tc>
        <w:tc>
          <w:tcPr>
            <w:tcW w:w="2253" w:type="dxa"/>
            <w:tcPrChange w:id="4451" w:author="Ngo Vi" w:date="2019-07-05T14:21:00Z">
              <w:tcPr>
                <w:tcW w:w="2253" w:type="dxa"/>
              </w:tcPr>
            </w:tcPrChange>
          </w:tcPr>
          <w:p w14:paraId="1A7B64AD" w14:textId="71657ACE" w:rsidR="00973E83" w:rsidRDefault="00973E83" w:rsidP="00973E83">
            <w:pPr>
              <w:pStyle w:val="ListParagraph"/>
              <w:ind w:left="0"/>
              <w:jc w:val="center"/>
              <w:rPr>
                <w:ins w:id="4452" w:author="Ngo Vi" w:date="2019-07-05T14:18:00Z"/>
              </w:rPr>
            </w:pPr>
            <w:ins w:id="4453" w:author="Ngo Vi" w:date="2019-07-05T14:19:00Z">
              <w:r>
                <w:t>Danh sách khám bệnh</w:t>
              </w:r>
            </w:ins>
          </w:p>
        </w:tc>
        <w:tc>
          <w:tcPr>
            <w:tcW w:w="2520" w:type="dxa"/>
            <w:tcPrChange w:id="4454" w:author="Ngo Vi" w:date="2019-07-05T14:21:00Z">
              <w:tcPr>
                <w:tcW w:w="2380" w:type="dxa"/>
              </w:tcPr>
            </w:tcPrChange>
          </w:tcPr>
          <w:p w14:paraId="0AD209FB" w14:textId="64C04E44" w:rsidR="00973E83" w:rsidRDefault="00973E83" w:rsidP="00973E83">
            <w:pPr>
              <w:pStyle w:val="ListParagraph"/>
              <w:ind w:left="0"/>
              <w:jc w:val="center"/>
              <w:rPr>
                <w:ins w:id="4455" w:author="Ngo Vi" w:date="2019-07-05T14:18:00Z"/>
              </w:rPr>
            </w:pPr>
            <w:ins w:id="4456" w:author="Ngo Vi" w:date="2019-07-05T14:19:00Z">
              <w:r>
                <w:t>Cick Danh sách khám bệnh</w:t>
              </w:r>
            </w:ins>
          </w:p>
        </w:tc>
        <w:tc>
          <w:tcPr>
            <w:tcW w:w="3240" w:type="dxa"/>
            <w:tcPrChange w:id="4457" w:author="Ngo Vi" w:date="2019-07-05T14:21:00Z">
              <w:tcPr>
                <w:tcW w:w="3380" w:type="dxa"/>
              </w:tcPr>
            </w:tcPrChange>
          </w:tcPr>
          <w:p w14:paraId="36D5A073" w14:textId="6EEF4D5C" w:rsidR="00973E83" w:rsidRDefault="00973E83" w:rsidP="00973E83">
            <w:pPr>
              <w:pStyle w:val="ListParagraph"/>
              <w:ind w:left="0"/>
              <w:jc w:val="center"/>
              <w:rPr>
                <w:ins w:id="4458" w:author="Ngo Vi" w:date="2019-07-05T14:18:00Z"/>
              </w:rPr>
            </w:pPr>
            <w:ins w:id="4459" w:author="Ngo Vi" w:date="2019-07-05T14:20:00Z">
              <w:r>
                <w:t>Hiện giao diện Danh sách khám bệnh</w:t>
              </w:r>
            </w:ins>
          </w:p>
        </w:tc>
      </w:tr>
      <w:tr w:rsidR="00973E83" w14:paraId="12291C02" w14:textId="77777777" w:rsidTr="00973E83">
        <w:trPr>
          <w:ins w:id="4460" w:author="Ngo Vi" w:date="2019-07-05T14:18:00Z"/>
        </w:trPr>
        <w:tc>
          <w:tcPr>
            <w:tcW w:w="532" w:type="dxa"/>
            <w:tcPrChange w:id="4461" w:author="Ngo Vi" w:date="2019-07-05T14:21:00Z">
              <w:tcPr>
                <w:tcW w:w="532" w:type="dxa"/>
              </w:tcPr>
            </w:tcPrChange>
          </w:tcPr>
          <w:p w14:paraId="3F983738" w14:textId="667D4D19" w:rsidR="00973E83" w:rsidRDefault="00973E83" w:rsidP="00973E83">
            <w:pPr>
              <w:pStyle w:val="ListParagraph"/>
              <w:ind w:left="0"/>
              <w:jc w:val="center"/>
              <w:rPr>
                <w:ins w:id="4462" w:author="Ngo Vi" w:date="2019-07-05T14:18:00Z"/>
              </w:rPr>
            </w:pPr>
            <w:ins w:id="4463" w:author="Ngo Vi" w:date="2019-07-05T14:18:00Z">
              <w:r>
                <w:t>2</w:t>
              </w:r>
            </w:ins>
          </w:p>
        </w:tc>
        <w:tc>
          <w:tcPr>
            <w:tcW w:w="2253" w:type="dxa"/>
            <w:tcPrChange w:id="4464" w:author="Ngo Vi" w:date="2019-07-05T14:21:00Z">
              <w:tcPr>
                <w:tcW w:w="2253" w:type="dxa"/>
              </w:tcPr>
            </w:tcPrChange>
          </w:tcPr>
          <w:p w14:paraId="4D8B2B52" w14:textId="6DF9A4B2" w:rsidR="00973E83" w:rsidRDefault="00973E83" w:rsidP="00973E83">
            <w:pPr>
              <w:pStyle w:val="ListParagraph"/>
              <w:ind w:left="0"/>
              <w:jc w:val="center"/>
              <w:rPr>
                <w:ins w:id="4465" w:author="Ngo Vi" w:date="2019-07-05T14:18:00Z"/>
              </w:rPr>
            </w:pPr>
            <w:ins w:id="4466" w:author="Ngo Vi" w:date="2019-07-05T14:19:00Z">
              <w:r>
                <w:t>Danh sách bệnh nhân</w:t>
              </w:r>
            </w:ins>
          </w:p>
        </w:tc>
        <w:tc>
          <w:tcPr>
            <w:tcW w:w="2520" w:type="dxa"/>
            <w:tcPrChange w:id="4467" w:author="Ngo Vi" w:date="2019-07-05T14:21:00Z">
              <w:tcPr>
                <w:tcW w:w="2380" w:type="dxa"/>
              </w:tcPr>
            </w:tcPrChange>
          </w:tcPr>
          <w:p w14:paraId="6F09C9AB" w14:textId="47278E6E" w:rsidR="00973E83" w:rsidRDefault="00973E83" w:rsidP="00973E83">
            <w:pPr>
              <w:pStyle w:val="ListParagraph"/>
              <w:ind w:left="0"/>
              <w:jc w:val="center"/>
              <w:rPr>
                <w:ins w:id="4468" w:author="Ngo Vi" w:date="2019-07-05T14:18:00Z"/>
              </w:rPr>
            </w:pPr>
            <w:ins w:id="4469" w:author="Ngo Vi" w:date="2019-07-05T14:20:00Z">
              <w:r>
                <w:t xml:space="preserve">Click </w:t>
              </w:r>
            </w:ins>
            <w:ins w:id="4470" w:author="Ngo Vi" w:date="2019-07-05T14:19:00Z">
              <w:r>
                <w:t>Danh sách bệnh nhân</w:t>
              </w:r>
            </w:ins>
          </w:p>
        </w:tc>
        <w:tc>
          <w:tcPr>
            <w:tcW w:w="3240" w:type="dxa"/>
            <w:tcPrChange w:id="4471" w:author="Ngo Vi" w:date="2019-07-05T14:21:00Z">
              <w:tcPr>
                <w:tcW w:w="3380" w:type="dxa"/>
              </w:tcPr>
            </w:tcPrChange>
          </w:tcPr>
          <w:p w14:paraId="658AA000" w14:textId="799A8596" w:rsidR="00973E83" w:rsidRDefault="00973E83" w:rsidP="00973E83">
            <w:pPr>
              <w:pStyle w:val="ListParagraph"/>
              <w:ind w:left="0"/>
              <w:jc w:val="center"/>
              <w:rPr>
                <w:ins w:id="4472" w:author="Ngo Vi" w:date="2019-07-05T14:18:00Z"/>
              </w:rPr>
            </w:pPr>
            <w:ins w:id="4473" w:author="Ngo Vi" w:date="2019-07-05T14:20:00Z">
              <w:r>
                <w:t>Hiện giao diện Danh sách bệnh nhân</w:t>
              </w:r>
            </w:ins>
          </w:p>
        </w:tc>
      </w:tr>
    </w:tbl>
    <w:p w14:paraId="46A91B9C" w14:textId="2C267A4C" w:rsidR="00973E83" w:rsidRDefault="00973E83" w:rsidP="00F506AD">
      <w:pPr>
        <w:pStyle w:val="ListParagraph"/>
        <w:numPr>
          <w:ilvl w:val="0"/>
          <w:numId w:val="10"/>
        </w:numPr>
        <w:rPr>
          <w:ins w:id="4474" w:author="Ngo Vi" w:date="2019-07-05T14:21:00Z"/>
        </w:rPr>
      </w:pPr>
      <w:ins w:id="4475" w:author="Ngo Vi" w:date="2019-07-05T14:21:00Z">
        <w:r>
          <w:t xml:space="preserve">Danh sách khám bệnh </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3E83" w14:paraId="58B38224" w14:textId="77777777" w:rsidTr="004D3F4A">
        <w:trPr>
          <w:ins w:id="4476" w:author="Ngo Vi" w:date="2019-07-05T14:21:00Z"/>
        </w:trPr>
        <w:tc>
          <w:tcPr>
            <w:tcW w:w="532" w:type="dxa"/>
          </w:tcPr>
          <w:p w14:paraId="5D7CC6E9" w14:textId="77777777" w:rsidR="00973E83" w:rsidRDefault="00973E83" w:rsidP="004D3F4A">
            <w:pPr>
              <w:pStyle w:val="ListParagraph"/>
              <w:ind w:left="0"/>
              <w:jc w:val="center"/>
              <w:rPr>
                <w:ins w:id="4477" w:author="Ngo Vi" w:date="2019-07-05T14:21:00Z"/>
              </w:rPr>
            </w:pPr>
            <w:ins w:id="4478" w:author="Ngo Vi" w:date="2019-07-05T14:21:00Z">
              <w:r>
                <w:t>STT</w:t>
              </w:r>
            </w:ins>
          </w:p>
        </w:tc>
        <w:tc>
          <w:tcPr>
            <w:tcW w:w="2253" w:type="dxa"/>
          </w:tcPr>
          <w:p w14:paraId="16E7B050" w14:textId="77777777" w:rsidR="00973E83" w:rsidRDefault="00973E83" w:rsidP="004D3F4A">
            <w:pPr>
              <w:pStyle w:val="ListParagraph"/>
              <w:ind w:left="0"/>
              <w:jc w:val="center"/>
              <w:rPr>
                <w:ins w:id="4479" w:author="Ngo Vi" w:date="2019-07-05T14:21:00Z"/>
              </w:rPr>
            </w:pPr>
            <w:ins w:id="4480" w:author="Ngo Vi" w:date="2019-07-05T14:21:00Z">
              <w:r>
                <w:t>Tên Sự Kiện</w:t>
              </w:r>
            </w:ins>
          </w:p>
        </w:tc>
        <w:tc>
          <w:tcPr>
            <w:tcW w:w="2520" w:type="dxa"/>
          </w:tcPr>
          <w:p w14:paraId="5163B478" w14:textId="77777777" w:rsidR="00973E83" w:rsidRDefault="00973E83" w:rsidP="004D3F4A">
            <w:pPr>
              <w:pStyle w:val="ListParagraph"/>
              <w:ind w:left="0"/>
              <w:jc w:val="center"/>
              <w:rPr>
                <w:ins w:id="4481" w:author="Ngo Vi" w:date="2019-07-05T14:21:00Z"/>
              </w:rPr>
            </w:pPr>
            <w:ins w:id="4482" w:author="Ngo Vi" w:date="2019-07-05T14:21:00Z">
              <w:r>
                <w:t>Điều kiện thực hiện</w:t>
              </w:r>
            </w:ins>
          </w:p>
        </w:tc>
        <w:tc>
          <w:tcPr>
            <w:tcW w:w="3240" w:type="dxa"/>
          </w:tcPr>
          <w:p w14:paraId="790F3D67" w14:textId="77777777" w:rsidR="00973E83" w:rsidRDefault="00973E83" w:rsidP="004D3F4A">
            <w:pPr>
              <w:pStyle w:val="ListParagraph"/>
              <w:ind w:left="0"/>
              <w:jc w:val="center"/>
              <w:rPr>
                <w:ins w:id="4483" w:author="Ngo Vi" w:date="2019-07-05T14:21:00Z"/>
              </w:rPr>
            </w:pPr>
            <w:ins w:id="4484" w:author="Ngo Vi" w:date="2019-07-05T14:21:00Z">
              <w:r>
                <w:t>Ghi Chú</w:t>
              </w:r>
            </w:ins>
          </w:p>
        </w:tc>
      </w:tr>
      <w:tr w:rsidR="00973E83" w14:paraId="66980EC8" w14:textId="77777777" w:rsidTr="004D3F4A">
        <w:trPr>
          <w:ins w:id="4485" w:author="Ngo Vi" w:date="2019-07-05T14:21:00Z"/>
        </w:trPr>
        <w:tc>
          <w:tcPr>
            <w:tcW w:w="532" w:type="dxa"/>
          </w:tcPr>
          <w:p w14:paraId="0EC540A2" w14:textId="727BF2E8" w:rsidR="00973E83" w:rsidRDefault="00973E83" w:rsidP="004D3F4A">
            <w:pPr>
              <w:pStyle w:val="ListParagraph"/>
              <w:ind w:left="0"/>
              <w:jc w:val="center"/>
              <w:rPr>
                <w:ins w:id="4486" w:author="Ngo Vi" w:date="2019-07-05T14:21:00Z"/>
              </w:rPr>
            </w:pPr>
            <w:ins w:id="4487" w:author="Ngo Vi" w:date="2019-07-05T14:22:00Z">
              <w:r>
                <w:t>1</w:t>
              </w:r>
            </w:ins>
          </w:p>
        </w:tc>
        <w:tc>
          <w:tcPr>
            <w:tcW w:w="2253" w:type="dxa"/>
          </w:tcPr>
          <w:p w14:paraId="404D3A1A" w14:textId="5D91A456" w:rsidR="00973E83" w:rsidRDefault="00973E83" w:rsidP="004D3F4A">
            <w:pPr>
              <w:pStyle w:val="ListParagraph"/>
              <w:ind w:left="0"/>
              <w:jc w:val="center"/>
              <w:rPr>
                <w:ins w:id="4488" w:author="Ngo Vi" w:date="2019-07-05T14:21:00Z"/>
              </w:rPr>
            </w:pPr>
            <w:ins w:id="4489" w:author="Ngo Vi" w:date="2019-07-05T14:22:00Z">
              <w:r>
                <w:t>Xem bệnh nhân theo ngày</w:t>
              </w:r>
            </w:ins>
          </w:p>
        </w:tc>
        <w:tc>
          <w:tcPr>
            <w:tcW w:w="2520" w:type="dxa"/>
          </w:tcPr>
          <w:p w14:paraId="6DBADA93" w14:textId="2324180D" w:rsidR="00973E83" w:rsidRDefault="00973E83" w:rsidP="004D3F4A">
            <w:pPr>
              <w:pStyle w:val="ListParagraph"/>
              <w:ind w:left="0"/>
              <w:jc w:val="center"/>
              <w:rPr>
                <w:ins w:id="4490" w:author="Ngo Vi" w:date="2019-07-05T14:21:00Z"/>
              </w:rPr>
            </w:pPr>
            <w:ins w:id="4491" w:author="Ngo Vi" w:date="2019-07-05T14:22:00Z">
              <w:r>
                <w:t>Click chọn ngày</w:t>
              </w:r>
            </w:ins>
          </w:p>
        </w:tc>
        <w:tc>
          <w:tcPr>
            <w:tcW w:w="3240" w:type="dxa"/>
          </w:tcPr>
          <w:p w14:paraId="34601F28" w14:textId="4547A9CC" w:rsidR="00973E83" w:rsidRDefault="00973E83" w:rsidP="004D3F4A">
            <w:pPr>
              <w:pStyle w:val="ListParagraph"/>
              <w:ind w:left="0"/>
              <w:jc w:val="center"/>
              <w:rPr>
                <w:ins w:id="4492" w:author="Ngo Vi" w:date="2019-07-05T14:21:00Z"/>
              </w:rPr>
            </w:pPr>
            <w:ins w:id="4493" w:author="Ngo Vi" w:date="2019-07-05T14:22:00Z">
              <w:r>
                <w:t>Hiện danh sách bệnh nhân khám trong ngày</w:t>
              </w:r>
            </w:ins>
          </w:p>
        </w:tc>
      </w:tr>
      <w:tr w:rsidR="00973E83" w14:paraId="167609CD" w14:textId="77777777" w:rsidTr="004D3F4A">
        <w:trPr>
          <w:ins w:id="4494" w:author="Ngo Vi" w:date="2019-07-05T14:21:00Z"/>
        </w:trPr>
        <w:tc>
          <w:tcPr>
            <w:tcW w:w="532" w:type="dxa"/>
          </w:tcPr>
          <w:p w14:paraId="061E476D" w14:textId="1822AFD6" w:rsidR="00973E83" w:rsidRDefault="00973E83" w:rsidP="004D3F4A">
            <w:pPr>
              <w:pStyle w:val="ListParagraph"/>
              <w:ind w:left="0"/>
              <w:jc w:val="center"/>
              <w:rPr>
                <w:ins w:id="4495" w:author="Ngo Vi" w:date="2019-07-05T14:21:00Z"/>
              </w:rPr>
            </w:pPr>
            <w:ins w:id="4496" w:author="Ngo Vi" w:date="2019-07-05T14:22:00Z">
              <w:r>
                <w:t>2</w:t>
              </w:r>
            </w:ins>
          </w:p>
        </w:tc>
        <w:tc>
          <w:tcPr>
            <w:tcW w:w="2253" w:type="dxa"/>
          </w:tcPr>
          <w:p w14:paraId="52A6D4BF" w14:textId="0FEF2172" w:rsidR="00973E83" w:rsidRDefault="00973E83" w:rsidP="004D3F4A">
            <w:pPr>
              <w:pStyle w:val="ListParagraph"/>
              <w:ind w:left="0"/>
              <w:jc w:val="center"/>
              <w:rPr>
                <w:ins w:id="4497" w:author="Ngo Vi" w:date="2019-07-05T14:21:00Z"/>
              </w:rPr>
            </w:pPr>
            <w:ins w:id="4498" w:author="Ngo Vi" w:date="2019-07-05T14:23:00Z">
              <w:r>
                <w:t>Thêm bệnh nhân</w:t>
              </w:r>
            </w:ins>
          </w:p>
        </w:tc>
        <w:tc>
          <w:tcPr>
            <w:tcW w:w="2520" w:type="dxa"/>
          </w:tcPr>
          <w:p w14:paraId="653C8D69" w14:textId="1F82A6B9" w:rsidR="00973E83" w:rsidRDefault="00973E83" w:rsidP="004D3F4A">
            <w:pPr>
              <w:pStyle w:val="ListParagraph"/>
              <w:ind w:left="0"/>
              <w:jc w:val="center"/>
              <w:rPr>
                <w:ins w:id="4499" w:author="Ngo Vi" w:date="2019-07-05T14:21:00Z"/>
              </w:rPr>
            </w:pPr>
            <w:ins w:id="4500" w:author="Ngo Vi" w:date="2019-07-05T14:23:00Z">
              <w:r>
                <w:t>Click chọn thêm</w:t>
              </w:r>
            </w:ins>
          </w:p>
        </w:tc>
        <w:tc>
          <w:tcPr>
            <w:tcW w:w="3240" w:type="dxa"/>
          </w:tcPr>
          <w:p w14:paraId="5F09CFCE" w14:textId="1C63FE1B" w:rsidR="00973E83" w:rsidRDefault="00973E83" w:rsidP="004D3F4A">
            <w:pPr>
              <w:pStyle w:val="ListParagraph"/>
              <w:ind w:left="0"/>
              <w:jc w:val="center"/>
              <w:rPr>
                <w:ins w:id="4501" w:author="Ngo Vi" w:date="2019-07-05T14:21:00Z"/>
              </w:rPr>
            </w:pPr>
            <w:ins w:id="4502" w:author="Ngo Vi" w:date="2019-07-05T14:23:00Z">
              <w:r>
                <w:t>Hiện giao diện thêm bệnh nhân</w:t>
              </w:r>
            </w:ins>
          </w:p>
        </w:tc>
      </w:tr>
      <w:tr w:rsidR="00973E83" w14:paraId="7CDB30B1" w14:textId="77777777" w:rsidTr="004D3F4A">
        <w:trPr>
          <w:ins w:id="4503" w:author="Ngo Vi" w:date="2019-07-05T14:23:00Z"/>
        </w:trPr>
        <w:tc>
          <w:tcPr>
            <w:tcW w:w="532" w:type="dxa"/>
          </w:tcPr>
          <w:p w14:paraId="59BD3370" w14:textId="7FE7E5DE" w:rsidR="00973E83" w:rsidRDefault="00973E83" w:rsidP="004D3F4A">
            <w:pPr>
              <w:pStyle w:val="ListParagraph"/>
              <w:ind w:left="0"/>
              <w:jc w:val="center"/>
              <w:rPr>
                <w:ins w:id="4504" w:author="Ngo Vi" w:date="2019-07-05T14:23:00Z"/>
              </w:rPr>
            </w:pPr>
            <w:ins w:id="4505" w:author="Ngo Vi" w:date="2019-07-05T14:23:00Z">
              <w:r>
                <w:t>3</w:t>
              </w:r>
            </w:ins>
          </w:p>
        </w:tc>
        <w:tc>
          <w:tcPr>
            <w:tcW w:w="2253" w:type="dxa"/>
          </w:tcPr>
          <w:p w14:paraId="4A6B4626" w14:textId="02CDCC2D" w:rsidR="00973E83" w:rsidRDefault="00973E83" w:rsidP="004D3F4A">
            <w:pPr>
              <w:pStyle w:val="ListParagraph"/>
              <w:ind w:left="0"/>
              <w:jc w:val="center"/>
              <w:rPr>
                <w:ins w:id="4506" w:author="Ngo Vi" w:date="2019-07-05T14:23:00Z"/>
              </w:rPr>
            </w:pPr>
            <w:ins w:id="4507" w:author="Ngo Vi" w:date="2019-07-05T14:23:00Z">
              <w:r>
                <w:t>Thoát giao diện</w:t>
              </w:r>
            </w:ins>
          </w:p>
        </w:tc>
        <w:tc>
          <w:tcPr>
            <w:tcW w:w="2520" w:type="dxa"/>
          </w:tcPr>
          <w:p w14:paraId="106F0051" w14:textId="191DD623" w:rsidR="00973E83" w:rsidRDefault="00973E83" w:rsidP="004D3F4A">
            <w:pPr>
              <w:pStyle w:val="ListParagraph"/>
              <w:ind w:left="0"/>
              <w:jc w:val="center"/>
              <w:rPr>
                <w:ins w:id="4508" w:author="Ngo Vi" w:date="2019-07-05T14:23:00Z"/>
              </w:rPr>
            </w:pPr>
            <w:ins w:id="4509" w:author="Ngo Vi" w:date="2019-07-05T14:23:00Z">
              <w:r>
                <w:t>Click X</w:t>
              </w:r>
            </w:ins>
          </w:p>
        </w:tc>
        <w:tc>
          <w:tcPr>
            <w:tcW w:w="3240" w:type="dxa"/>
          </w:tcPr>
          <w:p w14:paraId="0D6BD51B" w14:textId="77777777" w:rsidR="00973E83" w:rsidRDefault="00973E83" w:rsidP="004D3F4A">
            <w:pPr>
              <w:pStyle w:val="ListParagraph"/>
              <w:ind w:left="0"/>
              <w:jc w:val="center"/>
              <w:rPr>
                <w:ins w:id="4510" w:author="Ngo Vi" w:date="2019-07-05T14:23:00Z"/>
              </w:rPr>
            </w:pPr>
          </w:p>
        </w:tc>
      </w:tr>
    </w:tbl>
    <w:p w14:paraId="5D336DC1" w14:textId="4F6E1890" w:rsidR="00970972" w:rsidRDefault="00970972" w:rsidP="00F506AD">
      <w:pPr>
        <w:pStyle w:val="ListParagraph"/>
        <w:numPr>
          <w:ilvl w:val="0"/>
          <w:numId w:val="10"/>
        </w:numPr>
        <w:rPr>
          <w:ins w:id="4511" w:author="Ngo Vi" w:date="2019-07-05T14:24:00Z"/>
        </w:rPr>
      </w:pPr>
      <w:ins w:id="4512" w:author="Ngo Vi" w:date="2019-07-05T14:24:00Z">
        <w:r>
          <w:t>Danh sách bệnh nhân</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13019957" w14:textId="77777777" w:rsidTr="004D3F4A">
        <w:trPr>
          <w:ins w:id="4513" w:author="Ngo Vi" w:date="2019-07-05T14:24:00Z"/>
        </w:trPr>
        <w:tc>
          <w:tcPr>
            <w:tcW w:w="532" w:type="dxa"/>
          </w:tcPr>
          <w:p w14:paraId="21BAE4B4" w14:textId="77777777" w:rsidR="00970972" w:rsidRDefault="00970972" w:rsidP="004D3F4A">
            <w:pPr>
              <w:pStyle w:val="ListParagraph"/>
              <w:ind w:left="0"/>
              <w:jc w:val="center"/>
              <w:rPr>
                <w:ins w:id="4514" w:author="Ngo Vi" w:date="2019-07-05T14:24:00Z"/>
              </w:rPr>
            </w:pPr>
            <w:ins w:id="4515" w:author="Ngo Vi" w:date="2019-07-05T14:24:00Z">
              <w:r>
                <w:t>STT</w:t>
              </w:r>
            </w:ins>
          </w:p>
        </w:tc>
        <w:tc>
          <w:tcPr>
            <w:tcW w:w="2253" w:type="dxa"/>
          </w:tcPr>
          <w:p w14:paraId="19E48451" w14:textId="77777777" w:rsidR="00970972" w:rsidRDefault="00970972" w:rsidP="004D3F4A">
            <w:pPr>
              <w:pStyle w:val="ListParagraph"/>
              <w:ind w:left="0"/>
              <w:jc w:val="center"/>
              <w:rPr>
                <w:ins w:id="4516" w:author="Ngo Vi" w:date="2019-07-05T14:24:00Z"/>
              </w:rPr>
            </w:pPr>
            <w:ins w:id="4517" w:author="Ngo Vi" w:date="2019-07-05T14:24:00Z">
              <w:r>
                <w:t>Tên Sự Kiện</w:t>
              </w:r>
            </w:ins>
          </w:p>
        </w:tc>
        <w:tc>
          <w:tcPr>
            <w:tcW w:w="2520" w:type="dxa"/>
          </w:tcPr>
          <w:p w14:paraId="6EB4D05E" w14:textId="77777777" w:rsidR="00970972" w:rsidRDefault="00970972" w:rsidP="004D3F4A">
            <w:pPr>
              <w:pStyle w:val="ListParagraph"/>
              <w:ind w:left="0"/>
              <w:jc w:val="center"/>
              <w:rPr>
                <w:ins w:id="4518" w:author="Ngo Vi" w:date="2019-07-05T14:24:00Z"/>
              </w:rPr>
            </w:pPr>
            <w:ins w:id="4519" w:author="Ngo Vi" w:date="2019-07-05T14:24:00Z">
              <w:r>
                <w:t>Điều kiện thực hiện</w:t>
              </w:r>
            </w:ins>
          </w:p>
        </w:tc>
        <w:tc>
          <w:tcPr>
            <w:tcW w:w="3240" w:type="dxa"/>
          </w:tcPr>
          <w:p w14:paraId="29AAA827" w14:textId="77777777" w:rsidR="00970972" w:rsidRDefault="00970972" w:rsidP="004D3F4A">
            <w:pPr>
              <w:pStyle w:val="ListParagraph"/>
              <w:ind w:left="0"/>
              <w:jc w:val="center"/>
              <w:rPr>
                <w:ins w:id="4520" w:author="Ngo Vi" w:date="2019-07-05T14:24:00Z"/>
              </w:rPr>
            </w:pPr>
            <w:ins w:id="4521" w:author="Ngo Vi" w:date="2019-07-05T14:24:00Z">
              <w:r>
                <w:t>Ghi Chú</w:t>
              </w:r>
            </w:ins>
          </w:p>
        </w:tc>
      </w:tr>
      <w:tr w:rsidR="00970972" w14:paraId="623DB8DA" w14:textId="77777777" w:rsidTr="004D3F4A">
        <w:trPr>
          <w:ins w:id="4522" w:author="Ngo Vi" w:date="2019-07-05T14:24:00Z"/>
        </w:trPr>
        <w:tc>
          <w:tcPr>
            <w:tcW w:w="532" w:type="dxa"/>
          </w:tcPr>
          <w:p w14:paraId="5BC0ADA6" w14:textId="74E97396" w:rsidR="00970972" w:rsidRDefault="00970972" w:rsidP="004D3F4A">
            <w:pPr>
              <w:pStyle w:val="ListParagraph"/>
              <w:ind w:left="0"/>
              <w:jc w:val="center"/>
              <w:rPr>
                <w:ins w:id="4523" w:author="Ngo Vi" w:date="2019-07-05T14:24:00Z"/>
              </w:rPr>
            </w:pPr>
            <w:ins w:id="4524" w:author="Ngo Vi" w:date="2019-07-05T14:24:00Z">
              <w:r>
                <w:t>1</w:t>
              </w:r>
            </w:ins>
          </w:p>
        </w:tc>
        <w:tc>
          <w:tcPr>
            <w:tcW w:w="2253" w:type="dxa"/>
          </w:tcPr>
          <w:p w14:paraId="09D28F40" w14:textId="7C7061E7" w:rsidR="00970972" w:rsidRDefault="00970972" w:rsidP="004D3F4A">
            <w:pPr>
              <w:pStyle w:val="ListParagraph"/>
              <w:ind w:left="0"/>
              <w:jc w:val="center"/>
              <w:rPr>
                <w:ins w:id="4525" w:author="Ngo Vi" w:date="2019-07-05T14:24:00Z"/>
              </w:rPr>
            </w:pPr>
            <w:ins w:id="4526" w:author="Ngo Vi" w:date="2019-07-05T14:24:00Z">
              <w:r>
                <w:t>Thoát giao diện</w:t>
              </w:r>
            </w:ins>
          </w:p>
        </w:tc>
        <w:tc>
          <w:tcPr>
            <w:tcW w:w="2520" w:type="dxa"/>
          </w:tcPr>
          <w:p w14:paraId="6DCE4AD6" w14:textId="38DBB3AA" w:rsidR="00970972" w:rsidRDefault="00970972" w:rsidP="004D3F4A">
            <w:pPr>
              <w:pStyle w:val="ListParagraph"/>
              <w:ind w:left="0"/>
              <w:jc w:val="center"/>
              <w:rPr>
                <w:ins w:id="4527" w:author="Ngo Vi" w:date="2019-07-05T14:24:00Z"/>
              </w:rPr>
            </w:pPr>
            <w:ins w:id="4528" w:author="Ngo Vi" w:date="2019-07-05T14:24:00Z">
              <w:r>
                <w:t>Click X</w:t>
              </w:r>
            </w:ins>
          </w:p>
        </w:tc>
        <w:tc>
          <w:tcPr>
            <w:tcW w:w="3240" w:type="dxa"/>
          </w:tcPr>
          <w:p w14:paraId="1E19E39D" w14:textId="77777777" w:rsidR="00970972" w:rsidRDefault="00970972" w:rsidP="004D3F4A">
            <w:pPr>
              <w:pStyle w:val="ListParagraph"/>
              <w:ind w:left="0"/>
              <w:jc w:val="center"/>
              <w:rPr>
                <w:ins w:id="4529" w:author="Ngo Vi" w:date="2019-07-05T14:24:00Z"/>
              </w:rPr>
            </w:pPr>
          </w:p>
        </w:tc>
      </w:tr>
    </w:tbl>
    <w:p w14:paraId="0A911473" w14:textId="5F886349" w:rsidR="0038751B" w:rsidRDefault="0038751B" w:rsidP="00F506AD">
      <w:pPr>
        <w:pStyle w:val="ListParagraph"/>
        <w:numPr>
          <w:ilvl w:val="0"/>
          <w:numId w:val="10"/>
        </w:numPr>
        <w:rPr>
          <w:ins w:id="4530" w:author="Ngo Vi" w:date="2019-07-05T14:24:00Z"/>
        </w:rPr>
      </w:pPr>
      <w:ins w:id="4531" w:author="Ngo Vi" w:date="2019-07-05T02:28:00Z">
        <w:r>
          <w:t>Menu Báo Cáo</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0CA44342" w14:textId="77777777" w:rsidTr="004D3F4A">
        <w:trPr>
          <w:ins w:id="4532" w:author="Ngo Vi" w:date="2019-07-05T14:24:00Z"/>
        </w:trPr>
        <w:tc>
          <w:tcPr>
            <w:tcW w:w="532" w:type="dxa"/>
          </w:tcPr>
          <w:p w14:paraId="0FD59F53" w14:textId="77777777" w:rsidR="00970972" w:rsidRDefault="00970972" w:rsidP="004D3F4A">
            <w:pPr>
              <w:pStyle w:val="ListParagraph"/>
              <w:ind w:left="0"/>
              <w:jc w:val="center"/>
              <w:rPr>
                <w:ins w:id="4533" w:author="Ngo Vi" w:date="2019-07-05T14:24:00Z"/>
              </w:rPr>
            </w:pPr>
            <w:ins w:id="4534" w:author="Ngo Vi" w:date="2019-07-05T14:24:00Z">
              <w:r>
                <w:t>STT</w:t>
              </w:r>
            </w:ins>
          </w:p>
        </w:tc>
        <w:tc>
          <w:tcPr>
            <w:tcW w:w="2253" w:type="dxa"/>
          </w:tcPr>
          <w:p w14:paraId="114DE01D" w14:textId="77777777" w:rsidR="00970972" w:rsidRDefault="00970972" w:rsidP="004D3F4A">
            <w:pPr>
              <w:pStyle w:val="ListParagraph"/>
              <w:ind w:left="0"/>
              <w:jc w:val="center"/>
              <w:rPr>
                <w:ins w:id="4535" w:author="Ngo Vi" w:date="2019-07-05T14:24:00Z"/>
              </w:rPr>
            </w:pPr>
            <w:ins w:id="4536" w:author="Ngo Vi" w:date="2019-07-05T14:24:00Z">
              <w:r>
                <w:t>Tên Sự Kiện</w:t>
              </w:r>
            </w:ins>
          </w:p>
        </w:tc>
        <w:tc>
          <w:tcPr>
            <w:tcW w:w="2520" w:type="dxa"/>
          </w:tcPr>
          <w:p w14:paraId="739B6B69" w14:textId="77777777" w:rsidR="00970972" w:rsidRDefault="00970972" w:rsidP="004D3F4A">
            <w:pPr>
              <w:pStyle w:val="ListParagraph"/>
              <w:ind w:left="0"/>
              <w:jc w:val="center"/>
              <w:rPr>
                <w:ins w:id="4537" w:author="Ngo Vi" w:date="2019-07-05T14:24:00Z"/>
              </w:rPr>
            </w:pPr>
            <w:ins w:id="4538" w:author="Ngo Vi" w:date="2019-07-05T14:24:00Z">
              <w:r>
                <w:t>Điều kiện thực hiện</w:t>
              </w:r>
            </w:ins>
          </w:p>
        </w:tc>
        <w:tc>
          <w:tcPr>
            <w:tcW w:w="3240" w:type="dxa"/>
          </w:tcPr>
          <w:p w14:paraId="2C7481CC" w14:textId="77777777" w:rsidR="00970972" w:rsidRDefault="00970972" w:rsidP="004D3F4A">
            <w:pPr>
              <w:pStyle w:val="ListParagraph"/>
              <w:ind w:left="0"/>
              <w:jc w:val="center"/>
              <w:rPr>
                <w:ins w:id="4539" w:author="Ngo Vi" w:date="2019-07-05T14:24:00Z"/>
              </w:rPr>
            </w:pPr>
            <w:ins w:id="4540" w:author="Ngo Vi" w:date="2019-07-05T14:24:00Z">
              <w:r>
                <w:t>Ghi Chú</w:t>
              </w:r>
            </w:ins>
          </w:p>
        </w:tc>
      </w:tr>
      <w:tr w:rsidR="00970972" w14:paraId="3FBB7AFB" w14:textId="77777777" w:rsidTr="004D3F4A">
        <w:trPr>
          <w:ins w:id="4541" w:author="Ngo Vi" w:date="2019-07-05T14:24:00Z"/>
        </w:trPr>
        <w:tc>
          <w:tcPr>
            <w:tcW w:w="532" w:type="dxa"/>
          </w:tcPr>
          <w:p w14:paraId="00D41529" w14:textId="263B2B49" w:rsidR="00970972" w:rsidRDefault="00970972" w:rsidP="004D3F4A">
            <w:pPr>
              <w:pStyle w:val="ListParagraph"/>
              <w:ind w:left="0"/>
              <w:jc w:val="center"/>
              <w:rPr>
                <w:ins w:id="4542" w:author="Ngo Vi" w:date="2019-07-05T14:24:00Z"/>
              </w:rPr>
            </w:pPr>
            <w:ins w:id="4543" w:author="Ngo Vi" w:date="2019-07-05T14:25:00Z">
              <w:r>
                <w:t>1</w:t>
              </w:r>
            </w:ins>
          </w:p>
        </w:tc>
        <w:tc>
          <w:tcPr>
            <w:tcW w:w="2253" w:type="dxa"/>
          </w:tcPr>
          <w:p w14:paraId="633C6C2E" w14:textId="0EC9E3A5" w:rsidR="00970972" w:rsidRDefault="00970972" w:rsidP="004D3F4A">
            <w:pPr>
              <w:pStyle w:val="ListParagraph"/>
              <w:ind w:left="0"/>
              <w:jc w:val="center"/>
              <w:rPr>
                <w:ins w:id="4544" w:author="Ngo Vi" w:date="2019-07-05T14:24:00Z"/>
              </w:rPr>
            </w:pPr>
            <w:ins w:id="4545" w:author="Ngo Vi" w:date="2019-07-05T14:25:00Z">
              <w:r>
                <w:t xml:space="preserve">Báo cáo danh thu </w:t>
              </w:r>
            </w:ins>
          </w:p>
        </w:tc>
        <w:tc>
          <w:tcPr>
            <w:tcW w:w="2520" w:type="dxa"/>
          </w:tcPr>
          <w:p w14:paraId="200F19F3" w14:textId="28A0E37B" w:rsidR="00970972" w:rsidRDefault="00970972" w:rsidP="004D3F4A">
            <w:pPr>
              <w:pStyle w:val="ListParagraph"/>
              <w:ind w:left="0"/>
              <w:jc w:val="center"/>
              <w:rPr>
                <w:ins w:id="4546" w:author="Ngo Vi" w:date="2019-07-05T14:24:00Z"/>
              </w:rPr>
            </w:pPr>
            <w:ins w:id="4547" w:author="Ngo Vi" w:date="2019-07-05T14:25:00Z">
              <w:r>
                <w:t xml:space="preserve">Click báo cáo danh thu </w:t>
              </w:r>
            </w:ins>
          </w:p>
        </w:tc>
        <w:tc>
          <w:tcPr>
            <w:tcW w:w="3240" w:type="dxa"/>
          </w:tcPr>
          <w:p w14:paraId="7E633A2B" w14:textId="2255A4F1" w:rsidR="00970972" w:rsidRDefault="00970972" w:rsidP="004D3F4A">
            <w:pPr>
              <w:pStyle w:val="ListParagraph"/>
              <w:ind w:left="0"/>
              <w:jc w:val="center"/>
              <w:rPr>
                <w:ins w:id="4548" w:author="Ngo Vi" w:date="2019-07-05T14:24:00Z"/>
              </w:rPr>
            </w:pPr>
            <w:ins w:id="4549" w:author="Ngo Vi" w:date="2019-07-05T14:26:00Z">
              <w:r>
                <w:t>Hiện giao diện báo cáo danh thu</w:t>
              </w:r>
            </w:ins>
          </w:p>
        </w:tc>
      </w:tr>
      <w:tr w:rsidR="00970972" w14:paraId="7FB6E34E" w14:textId="77777777" w:rsidTr="004D3F4A">
        <w:trPr>
          <w:ins w:id="4550" w:author="Ngo Vi" w:date="2019-07-05T14:25:00Z"/>
        </w:trPr>
        <w:tc>
          <w:tcPr>
            <w:tcW w:w="532" w:type="dxa"/>
          </w:tcPr>
          <w:p w14:paraId="66AED39F" w14:textId="46F8646A" w:rsidR="00970972" w:rsidRDefault="00970972" w:rsidP="004D3F4A">
            <w:pPr>
              <w:pStyle w:val="ListParagraph"/>
              <w:ind w:left="0"/>
              <w:jc w:val="center"/>
              <w:rPr>
                <w:ins w:id="4551" w:author="Ngo Vi" w:date="2019-07-05T14:25:00Z"/>
              </w:rPr>
            </w:pPr>
            <w:ins w:id="4552" w:author="Ngo Vi" w:date="2019-07-05T14:25:00Z">
              <w:r>
                <w:t>2</w:t>
              </w:r>
            </w:ins>
          </w:p>
        </w:tc>
        <w:tc>
          <w:tcPr>
            <w:tcW w:w="2253" w:type="dxa"/>
          </w:tcPr>
          <w:p w14:paraId="5BF9726C" w14:textId="54468CA1" w:rsidR="00970972" w:rsidRDefault="00970972" w:rsidP="004D3F4A">
            <w:pPr>
              <w:pStyle w:val="ListParagraph"/>
              <w:ind w:left="0"/>
              <w:jc w:val="center"/>
              <w:rPr>
                <w:ins w:id="4553" w:author="Ngo Vi" w:date="2019-07-05T14:25:00Z"/>
              </w:rPr>
            </w:pPr>
            <w:ins w:id="4554" w:author="Ngo Vi" w:date="2019-07-05T14:25:00Z">
              <w:r>
                <w:t>Báo cáo sữ dụng thuốc</w:t>
              </w:r>
            </w:ins>
          </w:p>
        </w:tc>
        <w:tc>
          <w:tcPr>
            <w:tcW w:w="2520" w:type="dxa"/>
          </w:tcPr>
          <w:p w14:paraId="0BA77626" w14:textId="6BBE470C" w:rsidR="00970972" w:rsidRDefault="00970972" w:rsidP="004D3F4A">
            <w:pPr>
              <w:pStyle w:val="ListParagraph"/>
              <w:ind w:left="0"/>
              <w:jc w:val="center"/>
              <w:rPr>
                <w:ins w:id="4555" w:author="Ngo Vi" w:date="2019-07-05T14:25:00Z"/>
              </w:rPr>
            </w:pPr>
            <w:ins w:id="4556" w:author="Ngo Vi" w:date="2019-07-05T14:25:00Z">
              <w:r>
                <w:t>Click báo cáo sữ dung thuốc</w:t>
              </w:r>
            </w:ins>
          </w:p>
        </w:tc>
        <w:tc>
          <w:tcPr>
            <w:tcW w:w="3240" w:type="dxa"/>
          </w:tcPr>
          <w:p w14:paraId="326C4C46" w14:textId="5491EE2A" w:rsidR="00970972" w:rsidRDefault="00970972" w:rsidP="004D3F4A">
            <w:pPr>
              <w:pStyle w:val="ListParagraph"/>
              <w:ind w:left="0"/>
              <w:jc w:val="center"/>
              <w:rPr>
                <w:ins w:id="4557" w:author="Ngo Vi" w:date="2019-07-05T14:25:00Z"/>
              </w:rPr>
            </w:pPr>
            <w:ins w:id="4558" w:author="Ngo Vi" w:date="2019-07-05T14:26:00Z">
              <w:r>
                <w:t>Hiện giao diện báo cáo sữ dụng thuốc</w:t>
              </w:r>
            </w:ins>
          </w:p>
        </w:tc>
      </w:tr>
    </w:tbl>
    <w:p w14:paraId="7D70E3E4" w14:textId="4DBB9F06" w:rsidR="00970972" w:rsidRDefault="00970972">
      <w:pPr>
        <w:pStyle w:val="ListParagraph"/>
        <w:numPr>
          <w:ilvl w:val="0"/>
          <w:numId w:val="10"/>
        </w:numPr>
        <w:rPr>
          <w:ins w:id="4559" w:author="Ngo Vi" w:date="2019-07-05T14:27:00Z"/>
        </w:rPr>
      </w:pPr>
      <w:ins w:id="4560" w:author="Ngo Vi" w:date="2019-07-05T14:26:00Z">
        <w:r>
          <w:t>Báo cáo danh thu</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5445D4AE" w14:textId="77777777" w:rsidTr="004D3F4A">
        <w:trPr>
          <w:ins w:id="4561" w:author="Ngo Vi" w:date="2019-07-05T14:27:00Z"/>
        </w:trPr>
        <w:tc>
          <w:tcPr>
            <w:tcW w:w="532" w:type="dxa"/>
          </w:tcPr>
          <w:p w14:paraId="2A1F0762" w14:textId="77777777" w:rsidR="00970972" w:rsidRDefault="00970972" w:rsidP="004D3F4A">
            <w:pPr>
              <w:pStyle w:val="ListParagraph"/>
              <w:ind w:left="0"/>
              <w:jc w:val="center"/>
              <w:rPr>
                <w:ins w:id="4562" w:author="Ngo Vi" w:date="2019-07-05T14:27:00Z"/>
              </w:rPr>
            </w:pPr>
            <w:ins w:id="4563" w:author="Ngo Vi" w:date="2019-07-05T14:27:00Z">
              <w:r>
                <w:t>STT</w:t>
              </w:r>
            </w:ins>
          </w:p>
        </w:tc>
        <w:tc>
          <w:tcPr>
            <w:tcW w:w="2253" w:type="dxa"/>
          </w:tcPr>
          <w:p w14:paraId="036B00D0" w14:textId="77777777" w:rsidR="00970972" w:rsidRDefault="00970972" w:rsidP="004D3F4A">
            <w:pPr>
              <w:pStyle w:val="ListParagraph"/>
              <w:ind w:left="0"/>
              <w:jc w:val="center"/>
              <w:rPr>
                <w:ins w:id="4564" w:author="Ngo Vi" w:date="2019-07-05T14:27:00Z"/>
              </w:rPr>
            </w:pPr>
            <w:ins w:id="4565" w:author="Ngo Vi" w:date="2019-07-05T14:27:00Z">
              <w:r>
                <w:t>Tên Sự Kiện</w:t>
              </w:r>
            </w:ins>
          </w:p>
        </w:tc>
        <w:tc>
          <w:tcPr>
            <w:tcW w:w="2520" w:type="dxa"/>
          </w:tcPr>
          <w:p w14:paraId="3B0AE69B" w14:textId="77777777" w:rsidR="00970972" w:rsidRDefault="00970972" w:rsidP="004D3F4A">
            <w:pPr>
              <w:pStyle w:val="ListParagraph"/>
              <w:ind w:left="0"/>
              <w:jc w:val="center"/>
              <w:rPr>
                <w:ins w:id="4566" w:author="Ngo Vi" w:date="2019-07-05T14:27:00Z"/>
              </w:rPr>
            </w:pPr>
            <w:ins w:id="4567" w:author="Ngo Vi" w:date="2019-07-05T14:27:00Z">
              <w:r>
                <w:t>Điều kiện thực hiện</w:t>
              </w:r>
            </w:ins>
          </w:p>
        </w:tc>
        <w:tc>
          <w:tcPr>
            <w:tcW w:w="3240" w:type="dxa"/>
          </w:tcPr>
          <w:p w14:paraId="2C3DA73F" w14:textId="77777777" w:rsidR="00970972" w:rsidRDefault="00970972" w:rsidP="004D3F4A">
            <w:pPr>
              <w:pStyle w:val="ListParagraph"/>
              <w:ind w:left="0"/>
              <w:jc w:val="center"/>
              <w:rPr>
                <w:ins w:id="4568" w:author="Ngo Vi" w:date="2019-07-05T14:27:00Z"/>
              </w:rPr>
            </w:pPr>
            <w:ins w:id="4569" w:author="Ngo Vi" w:date="2019-07-05T14:27:00Z">
              <w:r>
                <w:t>Ghi Chú</w:t>
              </w:r>
            </w:ins>
          </w:p>
        </w:tc>
      </w:tr>
      <w:tr w:rsidR="00970972" w14:paraId="5D0882D7" w14:textId="77777777" w:rsidTr="004D3F4A">
        <w:trPr>
          <w:ins w:id="4570" w:author="Ngo Vi" w:date="2019-07-05T14:27:00Z"/>
        </w:trPr>
        <w:tc>
          <w:tcPr>
            <w:tcW w:w="532" w:type="dxa"/>
          </w:tcPr>
          <w:p w14:paraId="48D7C876" w14:textId="0023525E" w:rsidR="00970972" w:rsidRDefault="00970972" w:rsidP="004D3F4A">
            <w:pPr>
              <w:pStyle w:val="ListParagraph"/>
              <w:ind w:left="0"/>
              <w:jc w:val="center"/>
              <w:rPr>
                <w:ins w:id="4571" w:author="Ngo Vi" w:date="2019-07-05T14:27:00Z"/>
              </w:rPr>
            </w:pPr>
            <w:ins w:id="4572" w:author="Ngo Vi" w:date="2019-07-05T14:27:00Z">
              <w:r>
                <w:t>1</w:t>
              </w:r>
            </w:ins>
          </w:p>
        </w:tc>
        <w:tc>
          <w:tcPr>
            <w:tcW w:w="2253" w:type="dxa"/>
          </w:tcPr>
          <w:p w14:paraId="1932234C" w14:textId="6919C0F1" w:rsidR="00970972" w:rsidRDefault="00970972" w:rsidP="004D3F4A">
            <w:pPr>
              <w:pStyle w:val="ListParagraph"/>
              <w:ind w:left="0"/>
              <w:jc w:val="center"/>
              <w:rPr>
                <w:ins w:id="4573" w:author="Ngo Vi" w:date="2019-07-05T14:27:00Z"/>
              </w:rPr>
            </w:pPr>
            <w:ins w:id="4574" w:author="Ngo Vi" w:date="2019-07-05T14:27:00Z">
              <w:r>
                <w:t>Xem danh thu</w:t>
              </w:r>
            </w:ins>
          </w:p>
        </w:tc>
        <w:tc>
          <w:tcPr>
            <w:tcW w:w="2520" w:type="dxa"/>
          </w:tcPr>
          <w:p w14:paraId="3380D893" w14:textId="02163441" w:rsidR="00970972" w:rsidRDefault="00970972" w:rsidP="004D3F4A">
            <w:pPr>
              <w:pStyle w:val="ListParagraph"/>
              <w:ind w:left="0"/>
              <w:jc w:val="center"/>
              <w:rPr>
                <w:ins w:id="4575" w:author="Ngo Vi" w:date="2019-07-05T14:27:00Z"/>
              </w:rPr>
            </w:pPr>
            <w:ins w:id="4576" w:author="Ngo Vi" w:date="2019-07-05T14:27:00Z">
              <w:r>
                <w:t>Chọn tháng Click xem</w:t>
              </w:r>
            </w:ins>
          </w:p>
        </w:tc>
        <w:tc>
          <w:tcPr>
            <w:tcW w:w="3240" w:type="dxa"/>
          </w:tcPr>
          <w:p w14:paraId="7101618E" w14:textId="62EAEF97" w:rsidR="00970972" w:rsidRDefault="00970972" w:rsidP="004D3F4A">
            <w:pPr>
              <w:pStyle w:val="ListParagraph"/>
              <w:ind w:left="0"/>
              <w:jc w:val="center"/>
              <w:rPr>
                <w:ins w:id="4577" w:author="Ngo Vi" w:date="2019-07-05T14:27:00Z"/>
              </w:rPr>
            </w:pPr>
            <w:ins w:id="4578" w:author="Ngo Vi" w:date="2019-07-05T14:27:00Z">
              <w:r>
                <w:t>Hiện danh thu của tháng</w:t>
              </w:r>
            </w:ins>
          </w:p>
        </w:tc>
      </w:tr>
      <w:tr w:rsidR="00970972" w14:paraId="1B03E98C" w14:textId="77777777" w:rsidTr="004D3F4A">
        <w:trPr>
          <w:ins w:id="4579" w:author="Ngo Vi" w:date="2019-07-05T14:27:00Z"/>
        </w:trPr>
        <w:tc>
          <w:tcPr>
            <w:tcW w:w="532" w:type="dxa"/>
          </w:tcPr>
          <w:p w14:paraId="775027AE" w14:textId="661B7D98" w:rsidR="00970972" w:rsidRDefault="00970972" w:rsidP="004D3F4A">
            <w:pPr>
              <w:pStyle w:val="ListParagraph"/>
              <w:ind w:left="0"/>
              <w:jc w:val="center"/>
              <w:rPr>
                <w:ins w:id="4580" w:author="Ngo Vi" w:date="2019-07-05T14:27:00Z"/>
              </w:rPr>
            </w:pPr>
            <w:ins w:id="4581" w:author="Ngo Vi" w:date="2019-07-05T14:27:00Z">
              <w:r>
                <w:t>2</w:t>
              </w:r>
            </w:ins>
          </w:p>
        </w:tc>
        <w:tc>
          <w:tcPr>
            <w:tcW w:w="2253" w:type="dxa"/>
          </w:tcPr>
          <w:p w14:paraId="590F48C1" w14:textId="790D74BC" w:rsidR="00970972" w:rsidRDefault="00970972" w:rsidP="004D3F4A">
            <w:pPr>
              <w:pStyle w:val="ListParagraph"/>
              <w:ind w:left="0"/>
              <w:jc w:val="center"/>
              <w:rPr>
                <w:ins w:id="4582" w:author="Ngo Vi" w:date="2019-07-05T14:27:00Z"/>
              </w:rPr>
            </w:pPr>
            <w:ins w:id="4583" w:author="Ngo Vi" w:date="2019-07-05T14:28:00Z">
              <w:r>
                <w:t>Thoát giao diện</w:t>
              </w:r>
            </w:ins>
          </w:p>
        </w:tc>
        <w:tc>
          <w:tcPr>
            <w:tcW w:w="2520" w:type="dxa"/>
          </w:tcPr>
          <w:p w14:paraId="3A66E869" w14:textId="0B02F775" w:rsidR="00970972" w:rsidRDefault="00970972" w:rsidP="004D3F4A">
            <w:pPr>
              <w:pStyle w:val="ListParagraph"/>
              <w:ind w:left="0"/>
              <w:jc w:val="center"/>
              <w:rPr>
                <w:ins w:id="4584" w:author="Ngo Vi" w:date="2019-07-05T14:27:00Z"/>
              </w:rPr>
            </w:pPr>
            <w:ins w:id="4585" w:author="Ngo Vi" w:date="2019-07-05T14:28:00Z">
              <w:r>
                <w:t>Click X</w:t>
              </w:r>
            </w:ins>
          </w:p>
        </w:tc>
        <w:tc>
          <w:tcPr>
            <w:tcW w:w="3240" w:type="dxa"/>
          </w:tcPr>
          <w:p w14:paraId="18EEC4E3" w14:textId="77777777" w:rsidR="00970972" w:rsidRDefault="00970972" w:rsidP="004D3F4A">
            <w:pPr>
              <w:pStyle w:val="ListParagraph"/>
              <w:ind w:left="0"/>
              <w:jc w:val="center"/>
              <w:rPr>
                <w:ins w:id="4586" w:author="Ngo Vi" w:date="2019-07-05T14:27:00Z"/>
              </w:rPr>
            </w:pPr>
          </w:p>
        </w:tc>
      </w:tr>
    </w:tbl>
    <w:p w14:paraId="4FCFAD60" w14:textId="643DF72A" w:rsidR="00970972" w:rsidRDefault="00970972" w:rsidP="00970972">
      <w:pPr>
        <w:pStyle w:val="ListParagraph"/>
        <w:numPr>
          <w:ilvl w:val="0"/>
          <w:numId w:val="10"/>
        </w:numPr>
        <w:rPr>
          <w:ins w:id="4587" w:author="Ngo Vi" w:date="2019-07-05T14:28:00Z"/>
        </w:rPr>
      </w:pPr>
      <w:ins w:id="4588" w:author="Ngo Vi" w:date="2019-07-05T14:28:00Z">
        <w:r>
          <w:t>Báo cáo sữ dụng thuốc</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5FA53B79" w14:textId="77777777" w:rsidTr="004D3F4A">
        <w:trPr>
          <w:ins w:id="4589" w:author="Ngo Vi" w:date="2019-07-05T14:28:00Z"/>
        </w:trPr>
        <w:tc>
          <w:tcPr>
            <w:tcW w:w="532" w:type="dxa"/>
          </w:tcPr>
          <w:p w14:paraId="09EBBE10" w14:textId="77777777" w:rsidR="00970972" w:rsidRDefault="00970972" w:rsidP="004D3F4A">
            <w:pPr>
              <w:pStyle w:val="ListParagraph"/>
              <w:ind w:left="0"/>
              <w:jc w:val="center"/>
              <w:rPr>
                <w:ins w:id="4590" w:author="Ngo Vi" w:date="2019-07-05T14:28:00Z"/>
              </w:rPr>
            </w:pPr>
            <w:ins w:id="4591" w:author="Ngo Vi" w:date="2019-07-05T14:28:00Z">
              <w:r>
                <w:t>STT</w:t>
              </w:r>
            </w:ins>
          </w:p>
        </w:tc>
        <w:tc>
          <w:tcPr>
            <w:tcW w:w="2253" w:type="dxa"/>
          </w:tcPr>
          <w:p w14:paraId="33E71AA5" w14:textId="77777777" w:rsidR="00970972" w:rsidRDefault="00970972" w:rsidP="004D3F4A">
            <w:pPr>
              <w:pStyle w:val="ListParagraph"/>
              <w:ind w:left="0"/>
              <w:jc w:val="center"/>
              <w:rPr>
                <w:ins w:id="4592" w:author="Ngo Vi" w:date="2019-07-05T14:28:00Z"/>
              </w:rPr>
            </w:pPr>
            <w:ins w:id="4593" w:author="Ngo Vi" w:date="2019-07-05T14:28:00Z">
              <w:r>
                <w:t>Tên Sự Kiện</w:t>
              </w:r>
            </w:ins>
          </w:p>
        </w:tc>
        <w:tc>
          <w:tcPr>
            <w:tcW w:w="2520" w:type="dxa"/>
          </w:tcPr>
          <w:p w14:paraId="43F5F393" w14:textId="77777777" w:rsidR="00970972" w:rsidRDefault="00970972" w:rsidP="004D3F4A">
            <w:pPr>
              <w:pStyle w:val="ListParagraph"/>
              <w:ind w:left="0"/>
              <w:jc w:val="center"/>
              <w:rPr>
                <w:ins w:id="4594" w:author="Ngo Vi" w:date="2019-07-05T14:28:00Z"/>
              </w:rPr>
            </w:pPr>
            <w:ins w:id="4595" w:author="Ngo Vi" w:date="2019-07-05T14:28:00Z">
              <w:r>
                <w:t>Điều kiện thực hiện</w:t>
              </w:r>
            </w:ins>
          </w:p>
        </w:tc>
        <w:tc>
          <w:tcPr>
            <w:tcW w:w="3240" w:type="dxa"/>
          </w:tcPr>
          <w:p w14:paraId="4D8E1AC1" w14:textId="77777777" w:rsidR="00970972" w:rsidRDefault="00970972" w:rsidP="004D3F4A">
            <w:pPr>
              <w:pStyle w:val="ListParagraph"/>
              <w:ind w:left="0"/>
              <w:jc w:val="center"/>
              <w:rPr>
                <w:ins w:id="4596" w:author="Ngo Vi" w:date="2019-07-05T14:28:00Z"/>
              </w:rPr>
            </w:pPr>
            <w:ins w:id="4597" w:author="Ngo Vi" w:date="2019-07-05T14:28:00Z">
              <w:r>
                <w:t>Ghi Chú</w:t>
              </w:r>
            </w:ins>
          </w:p>
        </w:tc>
      </w:tr>
      <w:tr w:rsidR="00970972" w14:paraId="50289499" w14:textId="77777777" w:rsidTr="004D3F4A">
        <w:trPr>
          <w:ins w:id="4598" w:author="Ngo Vi" w:date="2019-07-05T14:28:00Z"/>
        </w:trPr>
        <w:tc>
          <w:tcPr>
            <w:tcW w:w="532" w:type="dxa"/>
          </w:tcPr>
          <w:p w14:paraId="7D67816F" w14:textId="3FD98341" w:rsidR="00970972" w:rsidRDefault="00970972" w:rsidP="004D3F4A">
            <w:pPr>
              <w:pStyle w:val="ListParagraph"/>
              <w:ind w:left="0"/>
              <w:jc w:val="center"/>
              <w:rPr>
                <w:ins w:id="4599" w:author="Ngo Vi" w:date="2019-07-05T14:28:00Z"/>
              </w:rPr>
            </w:pPr>
            <w:ins w:id="4600" w:author="Ngo Vi" w:date="2019-07-05T14:29:00Z">
              <w:r>
                <w:lastRenderedPageBreak/>
                <w:t>1</w:t>
              </w:r>
            </w:ins>
          </w:p>
        </w:tc>
        <w:tc>
          <w:tcPr>
            <w:tcW w:w="2253" w:type="dxa"/>
          </w:tcPr>
          <w:p w14:paraId="06DD8B25" w14:textId="17720B85" w:rsidR="00970972" w:rsidRDefault="00970972" w:rsidP="004D3F4A">
            <w:pPr>
              <w:pStyle w:val="ListParagraph"/>
              <w:ind w:left="0"/>
              <w:jc w:val="center"/>
              <w:rPr>
                <w:ins w:id="4601" w:author="Ngo Vi" w:date="2019-07-05T14:28:00Z"/>
              </w:rPr>
            </w:pPr>
            <w:ins w:id="4602" w:author="Ngo Vi" w:date="2019-07-05T14:29:00Z">
              <w:r>
                <w:t>Xem sữ dụng thuốc</w:t>
              </w:r>
            </w:ins>
          </w:p>
        </w:tc>
        <w:tc>
          <w:tcPr>
            <w:tcW w:w="2520" w:type="dxa"/>
          </w:tcPr>
          <w:p w14:paraId="7C2FBBD1" w14:textId="0F415A97" w:rsidR="00970972" w:rsidRDefault="00970972" w:rsidP="004D3F4A">
            <w:pPr>
              <w:pStyle w:val="ListParagraph"/>
              <w:ind w:left="0"/>
              <w:jc w:val="center"/>
              <w:rPr>
                <w:ins w:id="4603" w:author="Ngo Vi" w:date="2019-07-05T14:28:00Z"/>
              </w:rPr>
            </w:pPr>
            <w:ins w:id="4604" w:author="Ngo Vi" w:date="2019-07-05T14:29:00Z">
              <w:r>
                <w:t>Chọn tháng click xem</w:t>
              </w:r>
            </w:ins>
          </w:p>
        </w:tc>
        <w:tc>
          <w:tcPr>
            <w:tcW w:w="3240" w:type="dxa"/>
          </w:tcPr>
          <w:p w14:paraId="4E4535AA" w14:textId="0BA6C8C6" w:rsidR="00970972" w:rsidRDefault="00970972" w:rsidP="004D3F4A">
            <w:pPr>
              <w:pStyle w:val="ListParagraph"/>
              <w:ind w:left="0"/>
              <w:jc w:val="center"/>
              <w:rPr>
                <w:ins w:id="4605" w:author="Ngo Vi" w:date="2019-07-05T14:28:00Z"/>
              </w:rPr>
            </w:pPr>
            <w:ins w:id="4606" w:author="Ngo Vi" w:date="2019-07-05T14:29:00Z">
              <w:r>
                <w:t>Hiện danh sách thuốc đã sữ dụng</w:t>
              </w:r>
            </w:ins>
          </w:p>
        </w:tc>
      </w:tr>
      <w:tr w:rsidR="00970972" w14:paraId="501BBFE6" w14:textId="77777777" w:rsidTr="004D3F4A">
        <w:trPr>
          <w:ins w:id="4607" w:author="Ngo Vi" w:date="2019-07-05T14:28:00Z"/>
        </w:trPr>
        <w:tc>
          <w:tcPr>
            <w:tcW w:w="532" w:type="dxa"/>
          </w:tcPr>
          <w:p w14:paraId="05063AA7" w14:textId="168D2E01" w:rsidR="00970972" w:rsidRDefault="00970972" w:rsidP="004D3F4A">
            <w:pPr>
              <w:pStyle w:val="ListParagraph"/>
              <w:ind w:left="0"/>
              <w:jc w:val="center"/>
              <w:rPr>
                <w:ins w:id="4608" w:author="Ngo Vi" w:date="2019-07-05T14:28:00Z"/>
              </w:rPr>
            </w:pPr>
            <w:ins w:id="4609" w:author="Ngo Vi" w:date="2019-07-05T14:29:00Z">
              <w:r>
                <w:t>2</w:t>
              </w:r>
            </w:ins>
          </w:p>
        </w:tc>
        <w:tc>
          <w:tcPr>
            <w:tcW w:w="2253" w:type="dxa"/>
          </w:tcPr>
          <w:p w14:paraId="5B04C613" w14:textId="0ADAA214" w:rsidR="00970972" w:rsidRDefault="00970972" w:rsidP="004D3F4A">
            <w:pPr>
              <w:pStyle w:val="ListParagraph"/>
              <w:ind w:left="0"/>
              <w:jc w:val="center"/>
              <w:rPr>
                <w:ins w:id="4610" w:author="Ngo Vi" w:date="2019-07-05T14:28:00Z"/>
              </w:rPr>
            </w:pPr>
            <w:ins w:id="4611" w:author="Ngo Vi" w:date="2019-07-05T14:29:00Z">
              <w:r>
                <w:t>Thoát giao diện</w:t>
              </w:r>
            </w:ins>
          </w:p>
        </w:tc>
        <w:tc>
          <w:tcPr>
            <w:tcW w:w="2520" w:type="dxa"/>
          </w:tcPr>
          <w:p w14:paraId="612FA396" w14:textId="77F4683E" w:rsidR="00970972" w:rsidRDefault="00970972" w:rsidP="004D3F4A">
            <w:pPr>
              <w:pStyle w:val="ListParagraph"/>
              <w:ind w:left="0"/>
              <w:jc w:val="center"/>
              <w:rPr>
                <w:ins w:id="4612" w:author="Ngo Vi" w:date="2019-07-05T14:28:00Z"/>
              </w:rPr>
            </w:pPr>
            <w:ins w:id="4613" w:author="Ngo Vi" w:date="2019-07-05T14:29:00Z">
              <w:r>
                <w:t>Click X</w:t>
              </w:r>
            </w:ins>
          </w:p>
        </w:tc>
        <w:tc>
          <w:tcPr>
            <w:tcW w:w="3240" w:type="dxa"/>
          </w:tcPr>
          <w:p w14:paraId="7BA3A5C7" w14:textId="77777777" w:rsidR="00970972" w:rsidRDefault="00970972" w:rsidP="004D3F4A">
            <w:pPr>
              <w:pStyle w:val="ListParagraph"/>
              <w:ind w:left="0"/>
              <w:jc w:val="center"/>
              <w:rPr>
                <w:ins w:id="4614" w:author="Ngo Vi" w:date="2019-07-05T14:28:00Z"/>
              </w:rPr>
            </w:pPr>
          </w:p>
        </w:tc>
      </w:tr>
    </w:tbl>
    <w:p w14:paraId="4294F9B2" w14:textId="16CFF166" w:rsidR="00970972" w:rsidRDefault="0038751B" w:rsidP="00970972">
      <w:pPr>
        <w:pStyle w:val="ListParagraph"/>
        <w:numPr>
          <w:ilvl w:val="0"/>
          <w:numId w:val="10"/>
        </w:numPr>
        <w:rPr>
          <w:ins w:id="4615" w:author="Ngo Vi" w:date="2019-07-05T14:31:00Z"/>
        </w:rPr>
      </w:pPr>
      <w:ins w:id="4616" w:author="Ngo Vi" w:date="2019-07-05T02:28:00Z">
        <w:r>
          <w:t>Quy Định</w:t>
        </w:r>
      </w:ins>
    </w:p>
    <w:tbl>
      <w:tblPr>
        <w:tblStyle w:val="TableGrid"/>
        <w:tblW w:w="8545" w:type="dxa"/>
        <w:tblInd w:w="1440" w:type="dxa"/>
        <w:tblLook w:val="04A0" w:firstRow="1" w:lastRow="0" w:firstColumn="1" w:lastColumn="0" w:noHBand="0" w:noVBand="1"/>
        <w:tblPrChange w:id="4617" w:author="Ngo Vi" w:date="2019-07-05T14:34:00Z">
          <w:tblPr>
            <w:tblStyle w:val="TableGrid"/>
            <w:tblW w:w="8545" w:type="dxa"/>
            <w:tblInd w:w="1440" w:type="dxa"/>
            <w:tblLook w:val="04A0" w:firstRow="1" w:lastRow="0" w:firstColumn="1" w:lastColumn="0" w:noHBand="0" w:noVBand="1"/>
          </w:tblPr>
        </w:tblPrChange>
      </w:tblPr>
      <w:tblGrid>
        <w:gridCol w:w="532"/>
        <w:gridCol w:w="2253"/>
        <w:gridCol w:w="2160"/>
        <w:gridCol w:w="3600"/>
        <w:tblGridChange w:id="4618">
          <w:tblGrid>
            <w:gridCol w:w="532"/>
            <w:gridCol w:w="2253"/>
            <w:gridCol w:w="2520"/>
            <w:gridCol w:w="3240"/>
          </w:tblGrid>
        </w:tblGridChange>
      </w:tblGrid>
      <w:tr w:rsidR="00970972" w14:paraId="0952F0DE" w14:textId="77777777" w:rsidTr="00184921">
        <w:trPr>
          <w:ins w:id="4619" w:author="Ngo Vi" w:date="2019-07-05T14:31:00Z"/>
        </w:trPr>
        <w:tc>
          <w:tcPr>
            <w:tcW w:w="532" w:type="dxa"/>
            <w:tcPrChange w:id="4620" w:author="Ngo Vi" w:date="2019-07-05T14:34:00Z">
              <w:tcPr>
                <w:tcW w:w="532" w:type="dxa"/>
              </w:tcPr>
            </w:tcPrChange>
          </w:tcPr>
          <w:p w14:paraId="57F0A312" w14:textId="77777777" w:rsidR="00970972" w:rsidRDefault="00970972" w:rsidP="004D3F4A">
            <w:pPr>
              <w:pStyle w:val="ListParagraph"/>
              <w:ind w:left="0"/>
              <w:jc w:val="center"/>
              <w:rPr>
                <w:ins w:id="4621" w:author="Ngo Vi" w:date="2019-07-05T14:31:00Z"/>
              </w:rPr>
            </w:pPr>
            <w:ins w:id="4622" w:author="Ngo Vi" w:date="2019-07-05T14:31:00Z">
              <w:r>
                <w:t>STT</w:t>
              </w:r>
            </w:ins>
          </w:p>
        </w:tc>
        <w:tc>
          <w:tcPr>
            <w:tcW w:w="2253" w:type="dxa"/>
            <w:tcPrChange w:id="4623" w:author="Ngo Vi" w:date="2019-07-05T14:34:00Z">
              <w:tcPr>
                <w:tcW w:w="2253" w:type="dxa"/>
              </w:tcPr>
            </w:tcPrChange>
          </w:tcPr>
          <w:p w14:paraId="45ACC7F3" w14:textId="77777777" w:rsidR="00970972" w:rsidRDefault="00970972" w:rsidP="004D3F4A">
            <w:pPr>
              <w:pStyle w:val="ListParagraph"/>
              <w:ind w:left="0"/>
              <w:jc w:val="center"/>
              <w:rPr>
                <w:ins w:id="4624" w:author="Ngo Vi" w:date="2019-07-05T14:31:00Z"/>
              </w:rPr>
            </w:pPr>
            <w:ins w:id="4625" w:author="Ngo Vi" w:date="2019-07-05T14:31:00Z">
              <w:r>
                <w:t>Tên Sự Kiện</w:t>
              </w:r>
            </w:ins>
          </w:p>
        </w:tc>
        <w:tc>
          <w:tcPr>
            <w:tcW w:w="2160" w:type="dxa"/>
            <w:tcPrChange w:id="4626" w:author="Ngo Vi" w:date="2019-07-05T14:34:00Z">
              <w:tcPr>
                <w:tcW w:w="2520" w:type="dxa"/>
              </w:tcPr>
            </w:tcPrChange>
          </w:tcPr>
          <w:p w14:paraId="107F8A06" w14:textId="77777777" w:rsidR="00970972" w:rsidRDefault="00970972" w:rsidP="004D3F4A">
            <w:pPr>
              <w:pStyle w:val="ListParagraph"/>
              <w:ind w:left="0"/>
              <w:jc w:val="center"/>
              <w:rPr>
                <w:ins w:id="4627" w:author="Ngo Vi" w:date="2019-07-05T14:31:00Z"/>
              </w:rPr>
            </w:pPr>
            <w:ins w:id="4628" w:author="Ngo Vi" w:date="2019-07-05T14:31:00Z">
              <w:r>
                <w:t>Điều kiện thực hiện</w:t>
              </w:r>
            </w:ins>
          </w:p>
        </w:tc>
        <w:tc>
          <w:tcPr>
            <w:tcW w:w="3600" w:type="dxa"/>
            <w:tcPrChange w:id="4629" w:author="Ngo Vi" w:date="2019-07-05T14:34:00Z">
              <w:tcPr>
                <w:tcW w:w="3240" w:type="dxa"/>
              </w:tcPr>
            </w:tcPrChange>
          </w:tcPr>
          <w:p w14:paraId="07DECC5E" w14:textId="77777777" w:rsidR="00970972" w:rsidRDefault="00970972" w:rsidP="004D3F4A">
            <w:pPr>
              <w:pStyle w:val="ListParagraph"/>
              <w:ind w:left="0"/>
              <w:jc w:val="center"/>
              <w:rPr>
                <w:ins w:id="4630" w:author="Ngo Vi" w:date="2019-07-05T14:31:00Z"/>
              </w:rPr>
            </w:pPr>
            <w:ins w:id="4631" w:author="Ngo Vi" w:date="2019-07-05T14:31:00Z">
              <w:r>
                <w:t>Ghi Chú</w:t>
              </w:r>
            </w:ins>
          </w:p>
        </w:tc>
      </w:tr>
      <w:tr w:rsidR="00970972" w14:paraId="2D99D0C9" w14:textId="77777777" w:rsidTr="00184921">
        <w:trPr>
          <w:ins w:id="4632" w:author="Ngo Vi" w:date="2019-07-05T14:32:00Z"/>
        </w:trPr>
        <w:tc>
          <w:tcPr>
            <w:tcW w:w="532" w:type="dxa"/>
            <w:tcPrChange w:id="4633" w:author="Ngo Vi" w:date="2019-07-05T14:34:00Z">
              <w:tcPr>
                <w:tcW w:w="532" w:type="dxa"/>
              </w:tcPr>
            </w:tcPrChange>
          </w:tcPr>
          <w:p w14:paraId="2E5189DD" w14:textId="00EB6BCA" w:rsidR="00970972" w:rsidRDefault="00970972" w:rsidP="004D3F4A">
            <w:pPr>
              <w:pStyle w:val="ListParagraph"/>
              <w:ind w:left="0"/>
              <w:jc w:val="center"/>
              <w:rPr>
                <w:ins w:id="4634" w:author="Ngo Vi" w:date="2019-07-05T14:32:00Z"/>
              </w:rPr>
            </w:pPr>
            <w:ins w:id="4635" w:author="Ngo Vi" w:date="2019-07-05T14:32:00Z">
              <w:r>
                <w:t>1</w:t>
              </w:r>
            </w:ins>
          </w:p>
        </w:tc>
        <w:tc>
          <w:tcPr>
            <w:tcW w:w="2253" w:type="dxa"/>
            <w:tcPrChange w:id="4636" w:author="Ngo Vi" w:date="2019-07-05T14:34:00Z">
              <w:tcPr>
                <w:tcW w:w="2253" w:type="dxa"/>
              </w:tcPr>
            </w:tcPrChange>
          </w:tcPr>
          <w:p w14:paraId="0922A0E1" w14:textId="20B2C2E3" w:rsidR="00970972" w:rsidRDefault="00970972" w:rsidP="004D3F4A">
            <w:pPr>
              <w:pStyle w:val="ListParagraph"/>
              <w:ind w:left="0"/>
              <w:jc w:val="center"/>
              <w:rPr>
                <w:ins w:id="4637" w:author="Ngo Vi" w:date="2019-07-05T14:32:00Z"/>
              </w:rPr>
            </w:pPr>
            <w:ins w:id="4638" w:author="Ngo Vi" w:date="2019-07-05T14:32:00Z">
              <w:r>
                <w:t>Thuốc</w:t>
              </w:r>
            </w:ins>
          </w:p>
        </w:tc>
        <w:tc>
          <w:tcPr>
            <w:tcW w:w="2160" w:type="dxa"/>
            <w:tcPrChange w:id="4639" w:author="Ngo Vi" w:date="2019-07-05T14:34:00Z">
              <w:tcPr>
                <w:tcW w:w="2520" w:type="dxa"/>
              </w:tcPr>
            </w:tcPrChange>
          </w:tcPr>
          <w:p w14:paraId="1082970E" w14:textId="6D08E994" w:rsidR="00970972" w:rsidRDefault="00970972" w:rsidP="004D3F4A">
            <w:pPr>
              <w:pStyle w:val="ListParagraph"/>
              <w:ind w:left="0"/>
              <w:jc w:val="center"/>
              <w:rPr>
                <w:ins w:id="4640" w:author="Ngo Vi" w:date="2019-07-05T14:32:00Z"/>
              </w:rPr>
            </w:pPr>
            <w:ins w:id="4641" w:author="Ngo Vi" w:date="2019-07-05T14:32:00Z">
              <w:r>
                <w:t>Click thuốc</w:t>
              </w:r>
            </w:ins>
          </w:p>
        </w:tc>
        <w:tc>
          <w:tcPr>
            <w:tcW w:w="3600" w:type="dxa"/>
            <w:tcPrChange w:id="4642" w:author="Ngo Vi" w:date="2019-07-05T14:34:00Z">
              <w:tcPr>
                <w:tcW w:w="3240" w:type="dxa"/>
              </w:tcPr>
            </w:tcPrChange>
          </w:tcPr>
          <w:p w14:paraId="7CE9BA37" w14:textId="6969B861" w:rsidR="00970972" w:rsidRDefault="00970972" w:rsidP="004D3F4A">
            <w:pPr>
              <w:pStyle w:val="ListParagraph"/>
              <w:ind w:left="0"/>
              <w:jc w:val="center"/>
              <w:rPr>
                <w:ins w:id="4643" w:author="Ngo Vi" w:date="2019-07-05T14:32:00Z"/>
              </w:rPr>
            </w:pPr>
            <w:ins w:id="4644" w:author="Ngo Vi" w:date="2019-07-05T14:32:00Z">
              <w:r>
                <w:t>Hiện giao diện quy định thuốc</w:t>
              </w:r>
            </w:ins>
          </w:p>
        </w:tc>
      </w:tr>
      <w:tr w:rsidR="00970972" w14:paraId="6285F679" w14:textId="77777777" w:rsidTr="00184921">
        <w:trPr>
          <w:ins w:id="4645" w:author="Ngo Vi" w:date="2019-07-05T14:31:00Z"/>
        </w:trPr>
        <w:tc>
          <w:tcPr>
            <w:tcW w:w="532" w:type="dxa"/>
            <w:tcPrChange w:id="4646" w:author="Ngo Vi" w:date="2019-07-05T14:34:00Z">
              <w:tcPr>
                <w:tcW w:w="532" w:type="dxa"/>
              </w:tcPr>
            </w:tcPrChange>
          </w:tcPr>
          <w:p w14:paraId="27E6DFE3" w14:textId="6292E3C5" w:rsidR="00970972" w:rsidRDefault="00970972" w:rsidP="004D3F4A">
            <w:pPr>
              <w:pStyle w:val="ListParagraph"/>
              <w:ind w:left="0"/>
              <w:jc w:val="center"/>
              <w:rPr>
                <w:ins w:id="4647" w:author="Ngo Vi" w:date="2019-07-05T14:31:00Z"/>
              </w:rPr>
            </w:pPr>
            <w:ins w:id="4648" w:author="Ngo Vi" w:date="2019-07-05T14:32:00Z">
              <w:r>
                <w:t>2</w:t>
              </w:r>
            </w:ins>
          </w:p>
        </w:tc>
        <w:tc>
          <w:tcPr>
            <w:tcW w:w="2253" w:type="dxa"/>
            <w:tcPrChange w:id="4649" w:author="Ngo Vi" w:date="2019-07-05T14:34:00Z">
              <w:tcPr>
                <w:tcW w:w="2253" w:type="dxa"/>
              </w:tcPr>
            </w:tcPrChange>
          </w:tcPr>
          <w:p w14:paraId="5F27BF6F" w14:textId="0EF94F10" w:rsidR="00970972" w:rsidRDefault="00970972" w:rsidP="004D3F4A">
            <w:pPr>
              <w:pStyle w:val="ListParagraph"/>
              <w:ind w:left="0"/>
              <w:jc w:val="center"/>
              <w:rPr>
                <w:ins w:id="4650" w:author="Ngo Vi" w:date="2019-07-05T14:31:00Z"/>
              </w:rPr>
            </w:pPr>
            <w:ins w:id="4651" w:author="Ngo Vi" w:date="2019-07-05T14:33:00Z">
              <w:r>
                <w:t>Tiền khám</w:t>
              </w:r>
            </w:ins>
          </w:p>
        </w:tc>
        <w:tc>
          <w:tcPr>
            <w:tcW w:w="2160" w:type="dxa"/>
            <w:tcPrChange w:id="4652" w:author="Ngo Vi" w:date="2019-07-05T14:34:00Z">
              <w:tcPr>
                <w:tcW w:w="2520" w:type="dxa"/>
              </w:tcPr>
            </w:tcPrChange>
          </w:tcPr>
          <w:p w14:paraId="12E7F977" w14:textId="141BDDEE" w:rsidR="00970972" w:rsidRDefault="00970972" w:rsidP="004D3F4A">
            <w:pPr>
              <w:pStyle w:val="ListParagraph"/>
              <w:ind w:left="0"/>
              <w:jc w:val="center"/>
              <w:rPr>
                <w:ins w:id="4653" w:author="Ngo Vi" w:date="2019-07-05T14:31:00Z"/>
              </w:rPr>
            </w:pPr>
            <w:ins w:id="4654" w:author="Ngo Vi" w:date="2019-07-05T14:33:00Z">
              <w:r>
                <w:t>Click tiền khám</w:t>
              </w:r>
            </w:ins>
          </w:p>
        </w:tc>
        <w:tc>
          <w:tcPr>
            <w:tcW w:w="3600" w:type="dxa"/>
            <w:tcPrChange w:id="4655" w:author="Ngo Vi" w:date="2019-07-05T14:34:00Z">
              <w:tcPr>
                <w:tcW w:w="3240" w:type="dxa"/>
              </w:tcPr>
            </w:tcPrChange>
          </w:tcPr>
          <w:p w14:paraId="685A1289" w14:textId="4A93E4C4" w:rsidR="00970972" w:rsidRDefault="00184921" w:rsidP="004D3F4A">
            <w:pPr>
              <w:pStyle w:val="ListParagraph"/>
              <w:ind w:left="0"/>
              <w:jc w:val="center"/>
              <w:rPr>
                <w:ins w:id="4656" w:author="Ngo Vi" w:date="2019-07-05T14:31:00Z"/>
              </w:rPr>
            </w:pPr>
            <w:ins w:id="4657" w:author="Ngo Vi" w:date="2019-07-05T14:34:00Z">
              <w:r>
                <w:t>Hiện giao diện quy định tiền khám</w:t>
              </w:r>
            </w:ins>
          </w:p>
        </w:tc>
      </w:tr>
      <w:tr w:rsidR="00970972" w14:paraId="64154BB5" w14:textId="77777777" w:rsidTr="00184921">
        <w:trPr>
          <w:ins w:id="4658" w:author="Ngo Vi" w:date="2019-07-05T14:31:00Z"/>
        </w:trPr>
        <w:tc>
          <w:tcPr>
            <w:tcW w:w="532" w:type="dxa"/>
            <w:tcPrChange w:id="4659" w:author="Ngo Vi" w:date="2019-07-05T14:34:00Z">
              <w:tcPr>
                <w:tcW w:w="532" w:type="dxa"/>
              </w:tcPr>
            </w:tcPrChange>
          </w:tcPr>
          <w:p w14:paraId="3C043301" w14:textId="4420EF5A" w:rsidR="00970972" w:rsidRDefault="00970972" w:rsidP="004D3F4A">
            <w:pPr>
              <w:pStyle w:val="ListParagraph"/>
              <w:ind w:left="0"/>
              <w:jc w:val="center"/>
              <w:rPr>
                <w:ins w:id="4660" w:author="Ngo Vi" w:date="2019-07-05T14:31:00Z"/>
              </w:rPr>
            </w:pPr>
            <w:ins w:id="4661" w:author="Ngo Vi" w:date="2019-07-05T14:32:00Z">
              <w:r>
                <w:t>3</w:t>
              </w:r>
            </w:ins>
          </w:p>
        </w:tc>
        <w:tc>
          <w:tcPr>
            <w:tcW w:w="2253" w:type="dxa"/>
            <w:tcPrChange w:id="4662" w:author="Ngo Vi" w:date="2019-07-05T14:34:00Z">
              <w:tcPr>
                <w:tcW w:w="2253" w:type="dxa"/>
              </w:tcPr>
            </w:tcPrChange>
          </w:tcPr>
          <w:p w14:paraId="08257406" w14:textId="72C71BE6" w:rsidR="00970972" w:rsidRDefault="00184921" w:rsidP="004D3F4A">
            <w:pPr>
              <w:pStyle w:val="ListParagraph"/>
              <w:ind w:left="0"/>
              <w:jc w:val="center"/>
              <w:rPr>
                <w:ins w:id="4663" w:author="Ngo Vi" w:date="2019-07-05T14:31:00Z"/>
              </w:rPr>
            </w:pPr>
            <w:ins w:id="4664" w:author="Ngo Vi" w:date="2019-07-05T14:34:00Z">
              <w:r>
                <w:t>Bệnh nhân</w:t>
              </w:r>
            </w:ins>
          </w:p>
        </w:tc>
        <w:tc>
          <w:tcPr>
            <w:tcW w:w="2160" w:type="dxa"/>
            <w:tcPrChange w:id="4665" w:author="Ngo Vi" w:date="2019-07-05T14:34:00Z">
              <w:tcPr>
                <w:tcW w:w="2520" w:type="dxa"/>
              </w:tcPr>
            </w:tcPrChange>
          </w:tcPr>
          <w:p w14:paraId="1FE0C8AC" w14:textId="541B1704" w:rsidR="00970972" w:rsidRDefault="00184921" w:rsidP="004D3F4A">
            <w:pPr>
              <w:pStyle w:val="ListParagraph"/>
              <w:ind w:left="0"/>
              <w:jc w:val="center"/>
              <w:rPr>
                <w:ins w:id="4666" w:author="Ngo Vi" w:date="2019-07-05T14:31:00Z"/>
              </w:rPr>
            </w:pPr>
            <w:ins w:id="4667" w:author="Ngo Vi" w:date="2019-07-05T14:34:00Z">
              <w:r>
                <w:t>Click bệnh nhân</w:t>
              </w:r>
            </w:ins>
          </w:p>
        </w:tc>
        <w:tc>
          <w:tcPr>
            <w:tcW w:w="3600" w:type="dxa"/>
            <w:tcPrChange w:id="4668" w:author="Ngo Vi" w:date="2019-07-05T14:34:00Z">
              <w:tcPr>
                <w:tcW w:w="3240" w:type="dxa"/>
              </w:tcPr>
            </w:tcPrChange>
          </w:tcPr>
          <w:p w14:paraId="0D7F34B2" w14:textId="4D0FECF8" w:rsidR="00970972" w:rsidRDefault="00184921" w:rsidP="004D3F4A">
            <w:pPr>
              <w:pStyle w:val="ListParagraph"/>
              <w:ind w:left="0"/>
              <w:jc w:val="center"/>
              <w:rPr>
                <w:ins w:id="4669" w:author="Ngo Vi" w:date="2019-07-05T14:31:00Z"/>
              </w:rPr>
            </w:pPr>
            <w:ins w:id="4670" w:author="Ngo Vi" w:date="2019-07-05T14:34:00Z">
              <w:r>
                <w:t>Hiện giao diện quy định bệnh nhân</w:t>
              </w:r>
            </w:ins>
          </w:p>
        </w:tc>
      </w:tr>
      <w:tr w:rsidR="00970972" w14:paraId="35995A63" w14:textId="77777777" w:rsidTr="00184921">
        <w:trPr>
          <w:ins w:id="4671" w:author="Ngo Vi" w:date="2019-07-05T14:31:00Z"/>
        </w:trPr>
        <w:tc>
          <w:tcPr>
            <w:tcW w:w="532" w:type="dxa"/>
            <w:tcPrChange w:id="4672" w:author="Ngo Vi" w:date="2019-07-05T14:34:00Z">
              <w:tcPr>
                <w:tcW w:w="532" w:type="dxa"/>
              </w:tcPr>
            </w:tcPrChange>
          </w:tcPr>
          <w:p w14:paraId="7E6CFDE9" w14:textId="78DCECBE" w:rsidR="00970972" w:rsidRDefault="00970972" w:rsidP="004D3F4A">
            <w:pPr>
              <w:pStyle w:val="ListParagraph"/>
              <w:ind w:left="0"/>
              <w:jc w:val="center"/>
              <w:rPr>
                <w:ins w:id="4673" w:author="Ngo Vi" w:date="2019-07-05T14:31:00Z"/>
              </w:rPr>
            </w:pPr>
            <w:ins w:id="4674" w:author="Ngo Vi" w:date="2019-07-05T14:32:00Z">
              <w:r>
                <w:t>4</w:t>
              </w:r>
            </w:ins>
          </w:p>
        </w:tc>
        <w:tc>
          <w:tcPr>
            <w:tcW w:w="2253" w:type="dxa"/>
            <w:tcPrChange w:id="4675" w:author="Ngo Vi" w:date="2019-07-05T14:34:00Z">
              <w:tcPr>
                <w:tcW w:w="2253" w:type="dxa"/>
              </w:tcPr>
            </w:tcPrChange>
          </w:tcPr>
          <w:p w14:paraId="3655BFC4" w14:textId="0306A532" w:rsidR="00970972" w:rsidRDefault="00184921" w:rsidP="004D3F4A">
            <w:pPr>
              <w:pStyle w:val="ListParagraph"/>
              <w:ind w:left="0"/>
              <w:jc w:val="center"/>
              <w:rPr>
                <w:ins w:id="4676" w:author="Ngo Vi" w:date="2019-07-05T14:31:00Z"/>
              </w:rPr>
            </w:pPr>
            <w:ins w:id="4677" w:author="Ngo Vi" w:date="2019-07-05T14:34:00Z">
              <w:r>
                <w:t>Tho</w:t>
              </w:r>
            </w:ins>
            <w:ins w:id="4678" w:author="Ngo Vi" w:date="2019-07-05T14:35:00Z">
              <w:r>
                <w:t>át giao diện</w:t>
              </w:r>
            </w:ins>
          </w:p>
        </w:tc>
        <w:tc>
          <w:tcPr>
            <w:tcW w:w="2160" w:type="dxa"/>
            <w:tcPrChange w:id="4679" w:author="Ngo Vi" w:date="2019-07-05T14:34:00Z">
              <w:tcPr>
                <w:tcW w:w="2520" w:type="dxa"/>
              </w:tcPr>
            </w:tcPrChange>
          </w:tcPr>
          <w:p w14:paraId="12AAA03E" w14:textId="7C7D485F" w:rsidR="00970972" w:rsidRDefault="00184921" w:rsidP="004D3F4A">
            <w:pPr>
              <w:pStyle w:val="ListParagraph"/>
              <w:ind w:left="0"/>
              <w:jc w:val="center"/>
              <w:rPr>
                <w:ins w:id="4680" w:author="Ngo Vi" w:date="2019-07-05T14:31:00Z"/>
              </w:rPr>
            </w:pPr>
            <w:ins w:id="4681" w:author="Ngo Vi" w:date="2019-07-05T14:35:00Z">
              <w:r>
                <w:t>Click X</w:t>
              </w:r>
            </w:ins>
          </w:p>
        </w:tc>
        <w:tc>
          <w:tcPr>
            <w:tcW w:w="3600" w:type="dxa"/>
            <w:tcPrChange w:id="4682" w:author="Ngo Vi" w:date="2019-07-05T14:34:00Z">
              <w:tcPr>
                <w:tcW w:w="3240" w:type="dxa"/>
              </w:tcPr>
            </w:tcPrChange>
          </w:tcPr>
          <w:p w14:paraId="36D21C6D" w14:textId="77777777" w:rsidR="00970972" w:rsidRDefault="00970972" w:rsidP="004D3F4A">
            <w:pPr>
              <w:pStyle w:val="ListParagraph"/>
              <w:ind w:left="0"/>
              <w:jc w:val="center"/>
              <w:rPr>
                <w:ins w:id="4683" w:author="Ngo Vi" w:date="2019-07-05T14:31:00Z"/>
              </w:rPr>
            </w:pPr>
          </w:p>
        </w:tc>
      </w:tr>
    </w:tbl>
    <w:p w14:paraId="33F4685E" w14:textId="6D4E6FCD" w:rsidR="00970972" w:rsidRDefault="00970972" w:rsidP="00970972">
      <w:pPr>
        <w:pStyle w:val="ListParagraph"/>
        <w:numPr>
          <w:ilvl w:val="0"/>
          <w:numId w:val="10"/>
        </w:numPr>
        <w:rPr>
          <w:ins w:id="4684" w:author="Ngo Vi" w:date="2019-07-05T14:35:00Z"/>
        </w:rPr>
      </w:pPr>
      <w:ins w:id="4685" w:author="Ngo Vi" w:date="2019-07-05T14:31:00Z">
        <w:r>
          <w:t>Quy định – thuốc</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184921" w14:paraId="2D6E4BA4" w14:textId="77777777" w:rsidTr="004D3F4A">
        <w:trPr>
          <w:ins w:id="4686" w:author="Ngo Vi" w:date="2019-07-05T14:35:00Z"/>
        </w:trPr>
        <w:tc>
          <w:tcPr>
            <w:tcW w:w="532" w:type="dxa"/>
          </w:tcPr>
          <w:p w14:paraId="00FDD353" w14:textId="77777777" w:rsidR="00184921" w:rsidRDefault="00184921" w:rsidP="004D3F4A">
            <w:pPr>
              <w:pStyle w:val="ListParagraph"/>
              <w:ind w:left="0"/>
              <w:jc w:val="center"/>
              <w:rPr>
                <w:ins w:id="4687" w:author="Ngo Vi" w:date="2019-07-05T14:35:00Z"/>
              </w:rPr>
            </w:pPr>
            <w:ins w:id="4688" w:author="Ngo Vi" w:date="2019-07-05T14:35:00Z">
              <w:r>
                <w:t>STT</w:t>
              </w:r>
            </w:ins>
          </w:p>
        </w:tc>
        <w:tc>
          <w:tcPr>
            <w:tcW w:w="2253" w:type="dxa"/>
          </w:tcPr>
          <w:p w14:paraId="24A0D306" w14:textId="77777777" w:rsidR="00184921" w:rsidRDefault="00184921" w:rsidP="004D3F4A">
            <w:pPr>
              <w:pStyle w:val="ListParagraph"/>
              <w:ind w:left="0"/>
              <w:jc w:val="center"/>
              <w:rPr>
                <w:ins w:id="4689" w:author="Ngo Vi" w:date="2019-07-05T14:35:00Z"/>
              </w:rPr>
            </w:pPr>
            <w:ins w:id="4690" w:author="Ngo Vi" w:date="2019-07-05T14:35:00Z">
              <w:r>
                <w:t>Tên Sự Kiện</w:t>
              </w:r>
            </w:ins>
          </w:p>
        </w:tc>
        <w:tc>
          <w:tcPr>
            <w:tcW w:w="2520" w:type="dxa"/>
          </w:tcPr>
          <w:p w14:paraId="48CC45AD" w14:textId="77777777" w:rsidR="00184921" w:rsidRDefault="00184921" w:rsidP="004D3F4A">
            <w:pPr>
              <w:pStyle w:val="ListParagraph"/>
              <w:ind w:left="0"/>
              <w:jc w:val="center"/>
              <w:rPr>
                <w:ins w:id="4691" w:author="Ngo Vi" w:date="2019-07-05T14:35:00Z"/>
              </w:rPr>
            </w:pPr>
            <w:ins w:id="4692" w:author="Ngo Vi" w:date="2019-07-05T14:35:00Z">
              <w:r>
                <w:t>Điều kiện thực hiện</w:t>
              </w:r>
            </w:ins>
          </w:p>
        </w:tc>
        <w:tc>
          <w:tcPr>
            <w:tcW w:w="3240" w:type="dxa"/>
          </w:tcPr>
          <w:p w14:paraId="5F99E18A" w14:textId="77777777" w:rsidR="00184921" w:rsidRDefault="00184921" w:rsidP="004D3F4A">
            <w:pPr>
              <w:pStyle w:val="ListParagraph"/>
              <w:ind w:left="0"/>
              <w:jc w:val="center"/>
              <w:rPr>
                <w:ins w:id="4693" w:author="Ngo Vi" w:date="2019-07-05T14:35:00Z"/>
              </w:rPr>
            </w:pPr>
            <w:ins w:id="4694" w:author="Ngo Vi" w:date="2019-07-05T14:35:00Z">
              <w:r>
                <w:t>Ghi Chú</w:t>
              </w:r>
            </w:ins>
          </w:p>
        </w:tc>
      </w:tr>
      <w:tr w:rsidR="00184921" w14:paraId="65F070E0" w14:textId="77777777" w:rsidTr="004D3F4A">
        <w:trPr>
          <w:ins w:id="4695" w:author="Ngo Vi" w:date="2019-07-05T14:35:00Z"/>
        </w:trPr>
        <w:tc>
          <w:tcPr>
            <w:tcW w:w="532" w:type="dxa"/>
          </w:tcPr>
          <w:p w14:paraId="0970C1FB" w14:textId="54273B5B" w:rsidR="00184921" w:rsidRDefault="00184921" w:rsidP="004D3F4A">
            <w:pPr>
              <w:pStyle w:val="ListParagraph"/>
              <w:ind w:left="0"/>
              <w:jc w:val="center"/>
              <w:rPr>
                <w:ins w:id="4696" w:author="Ngo Vi" w:date="2019-07-05T14:35:00Z"/>
              </w:rPr>
            </w:pPr>
            <w:ins w:id="4697" w:author="Ngo Vi" w:date="2019-07-05T14:35:00Z">
              <w:r>
                <w:t>1</w:t>
              </w:r>
            </w:ins>
          </w:p>
        </w:tc>
        <w:tc>
          <w:tcPr>
            <w:tcW w:w="2253" w:type="dxa"/>
          </w:tcPr>
          <w:p w14:paraId="45CE82B7" w14:textId="7DBC0BBD" w:rsidR="00184921" w:rsidRDefault="00184921" w:rsidP="004D3F4A">
            <w:pPr>
              <w:pStyle w:val="ListParagraph"/>
              <w:ind w:left="0"/>
              <w:jc w:val="center"/>
              <w:rPr>
                <w:ins w:id="4698" w:author="Ngo Vi" w:date="2019-07-05T14:35:00Z"/>
              </w:rPr>
            </w:pPr>
            <w:ins w:id="4699" w:author="Ngo Vi" w:date="2019-07-05T14:37:00Z">
              <w:r>
                <w:t>Thêm đơn vị</w:t>
              </w:r>
            </w:ins>
          </w:p>
        </w:tc>
        <w:tc>
          <w:tcPr>
            <w:tcW w:w="2520" w:type="dxa"/>
          </w:tcPr>
          <w:p w14:paraId="1E7979BA" w14:textId="21A6B2F5" w:rsidR="00184921" w:rsidRDefault="00184921" w:rsidP="004D3F4A">
            <w:pPr>
              <w:pStyle w:val="ListParagraph"/>
              <w:ind w:left="0"/>
              <w:jc w:val="center"/>
              <w:rPr>
                <w:ins w:id="4700" w:author="Ngo Vi" w:date="2019-07-05T14:35:00Z"/>
              </w:rPr>
            </w:pPr>
            <w:ins w:id="4701" w:author="Ngo Vi" w:date="2019-07-05T14:37:00Z">
              <w:r>
                <w:t xml:space="preserve">Click </w:t>
              </w:r>
            </w:ins>
            <w:ins w:id="4702" w:author="Ngo Vi" w:date="2019-07-05T14:38:00Z">
              <w:r>
                <w:t>thêm đơn vị</w:t>
              </w:r>
            </w:ins>
          </w:p>
        </w:tc>
        <w:tc>
          <w:tcPr>
            <w:tcW w:w="3240" w:type="dxa"/>
          </w:tcPr>
          <w:p w14:paraId="353FA6D8" w14:textId="77777777" w:rsidR="00184921" w:rsidRDefault="00184921" w:rsidP="004D3F4A">
            <w:pPr>
              <w:pStyle w:val="ListParagraph"/>
              <w:ind w:left="0"/>
              <w:jc w:val="center"/>
              <w:rPr>
                <w:ins w:id="4703" w:author="Ngo Vi" w:date="2019-07-05T14:35:00Z"/>
              </w:rPr>
            </w:pPr>
          </w:p>
        </w:tc>
      </w:tr>
      <w:tr w:rsidR="00184921" w14:paraId="0EECDD35" w14:textId="77777777" w:rsidTr="004D3F4A">
        <w:trPr>
          <w:ins w:id="4704" w:author="Ngo Vi" w:date="2019-07-05T14:36:00Z"/>
        </w:trPr>
        <w:tc>
          <w:tcPr>
            <w:tcW w:w="532" w:type="dxa"/>
          </w:tcPr>
          <w:p w14:paraId="5EDF5366" w14:textId="2FEEE291" w:rsidR="00184921" w:rsidRDefault="00184921" w:rsidP="004D3F4A">
            <w:pPr>
              <w:pStyle w:val="ListParagraph"/>
              <w:ind w:left="0"/>
              <w:jc w:val="center"/>
              <w:rPr>
                <w:ins w:id="4705" w:author="Ngo Vi" w:date="2019-07-05T14:36:00Z"/>
              </w:rPr>
            </w:pPr>
            <w:ins w:id="4706" w:author="Ngo Vi" w:date="2019-07-05T14:36:00Z">
              <w:r>
                <w:t>2</w:t>
              </w:r>
            </w:ins>
          </w:p>
        </w:tc>
        <w:tc>
          <w:tcPr>
            <w:tcW w:w="2253" w:type="dxa"/>
          </w:tcPr>
          <w:p w14:paraId="388F52D0" w14:textId="6DB3D1EE" w:rsidR="00184921" w:rsidRDefault="00184921" w:rsidP="004D3F4A">
            <w:pPr>
              <w:pStyle w:val="ListParagraph"/>
              <w:ind w:left="0"/>
              <w:jc w:val="center"/>
              <w:rPr>
                <w:ins w:id="4707" w:author="Ngo Vi" w:date="2019-07-05T14:36:00Z"/>
              </w:rPr>
            </w:pPr>
            <w:ins w:id="4708" w:author="Ngo Vi" w:date="2019-07-05T14:38:00Z">
              <w:r>
                <w:t xml:space="preserve">Sửa đơn vị </w:t>
              </w:r>
            </w:ins>
          </w:p>
        </w:tc>
        <w:tc>
          <w:tcPr>
            <w:tcW w:w="2520" w:type="dxa"/>
          </w:tcPr>
          <w:p w14:paraId="6D68B879" w14:textId="19071F61" w:rsidR="00184921" w:rsidRDefault="00184921" w:rsidP="004D3F4A">
            <w:pPr>
              <w:pStyle w:val="ListParagraph"/>
              <w:ind w:left="0"/>
              <w:jc w:val="center"/>
              <w:rPr>
                <w:ins w:id="4709" w:author="Ngo Vi" w:date="2019-07-05T14:36:00Z"/>
              </w:rPr>
            </w:pPr>
            <w:ins w:id="4710" w:author="Ngo Vi" w:date="2019-07-05T14:38:00Z">
              <w:r>
                <w:t>Click sửa màu đen</w:t>
              </w:r>
            </w:ins>
          </w:p>
        </w:tc>
        <w:tc>
          <w:tcPr>
            <w:tcW w:w="3240" w:type="dxa"/>
          </w:tcPr>
          <w:p w14:paraId="6579DBA9" w14:textId="0D902787" w:rsidR="00184921" w:rsidRDefault="00184921" w:rsidP="004D3F4A">
            <w:pPr>
              <w:pStyle w:val="ListParagraph"/>
              <w:ind w:left="0"/>
              <w:jc w:val="center"/>
              <w:rPr>
                <w:ins w:id="4711" w:author="Ngo Vi" w:date="2019-07-05T14:36:00Z"/>
              </w:rPr>
            </w:pPr>
            <w:ins w:id="4712" w:author="Ngo Vi" w:date="2019-07-05T14:38:00Z">
              <w:r>
                <w:t xml:space="preserve">Hiện các đơn vị </w:t>
              </w:r>
            </w:ins>
            <w:ins w:id="4713" w:author="Ngo Vi" w:date="2019-07-05T14:39:00Z">
              <w:r>
                <w:t>để s</w:t>
              </w:r>
            </w:ins>
            <w:ins w:id="4714" w:author="Ngo Vi" w:date="2019-07-05T14:40:00Z">
              <w:r>
                <w:t>ửa</w:t>
              </w:r>
            </w:ins>
          </w:p>
        </w:tc>
      </w:tr>
      <w:tr w:rsidR="00184921" w14:paraId="6327096D" w14:textId="77777777" w:rsidTr="004D3F4A">
        <w:trPr>
          <w:ins w:id="4715" w:author="Ngo Vi" w:date="2019-07-05T14:36:00Z"/>
        </w:trPr>
        <w:tc>
          <w:tcPr>
            <w:tcW w:w="532" w:type="dxa"/>
          </w:tcPr>
          <w:p w14:paraId="3AB43868" w14:textId="7A76A3DF" w:rsidR="00184921" w:rsidRDefault="00184921" w:rsidP="004D3F4A">
            <w:pPr>
              <w:pStyle w:val="ListParagraph"/>
              <w:ind w:left="0"/>
              <w:jc w:val="center"/>
              <w:rPr>
                <w:ins w:id="4716" w:author="Ngo Vi" w:date="2019-07-05T14:36:00Z"/>
              </w:rPr>
            </w:pPr>
            <w:ins w:id="4717" w:author="Ngo Vi" w:date="2019-07-05T14:36:00Z">
              <w:r>
                <w:t>3</w:t>
              </w:r>
            </w:ins>
          </w:p>
        </w:tc>
        <w:tc>
          <w:tcPr>
            <w:tcW w:w="2253" w:type="dxa"/>
          </w:tcPr>
          <w:p w14:paraId="2EE4AFDF" w14:textId="4380EFCC" w:rsidR="00184921" w:rsidRDefault="00184921" w:rsidP="004D3F4A">
            <w:pPr>
              <w:pStyle w:val="ListParagraph"/>
              <w:ind w:left="0"/>
              <w:jc w:val="center"/>
              <w:rPr>
                <w:ins w:id="4718" w:author="Ngo Vi" w:date="2019-07-05T14:36:00Z"/>
              </w:rPr>
            </w:pPr>
            <w:ins w:id="4719" w:author="Ngo Vi" w:date="2019-07-05T14:39:00Z">
              <w:r>
                <w:t>Sữa đơn vị - 2</w:t>
              </w:r>
            </w:ins>
          </w:p>
        </w:tc>
        <w:tc>
          <w:tcPr>
            <w:tcW w:w="2520" w:type="dxa"/>
          </w:tcPr>
          <w:p w14:paraId="163BB96F" w14:textId="266C6651" w:rsidR="00184921" w:rsidRDefault="00184921" w:rsidP="004D3F4A">
            <w:pPr>
              <w:pStyle w:val="ListParagraph"/>
              <w:ind w:left="0"/>
              <w:jc w:val="center"/>
              <w:rPr>
                <w:ins w:id="4720" w:author="Ngo Vi" w:date="2019-07-05T14:36:00Z"/>
              </w:rPr>
            </w:pPr>
            <w:ins w:id="4721" w:author="Ngo Vi" w:date="2019-07-05T14:39:00Z">
              <w:r>
                <w:t>Click nút sửa màu xanh</w:t>
              </w:r>
            </w:ins>
          </w:p>
        </w:tc>
        <w:tc>
          <w:tcPr>
            <w:tcW w:w="3240" w:type="dxa"/>
          </w:tcPr>
          <w:p w14:paraId="0C458C60" w14:textId="77777777" w:rsidR="00184921" w:rsidRDefault="00184921" w:rsidP="004D3F4A">
            <w:pPr>
              <w:pStyle w:val="ListParagraph"/>
              <w:ind w:left="0"/>
              <w:jc w:val="center"/>
              <w:rPr>
                <w:ins w:id="4722" w:author="Ngo Vi" w:date="2019-07-05T14:36:00Z"/>
              </w:rPr>
            </w:pPr>
          </w:p>
        </w:tc>
      </w:tr>
      <w:tr w:rsidR="00184921" w14:paraId="77AA9C53" w14:textId="77777777" w:rsidTr="004D3F4A">
        <w:trPr>
          <w:ins w:id="4723" w:author="Ngo Vi" w:date="2019-07-05T14:36:00Z"/>
        </w:trPr>
        <w:tc>
          <w:tcPr>
            <w:tcW w:w="532" w:type="dxa"/>
          </w:tcPr>
          <w:p w14:paraId="76B5F533" w14:textId="3479A1FE" w:rsidR="00184921" w:rsidRDefault="00184921" w:rsidP="004D3F4A">
            <w:pPr>
              <w:pStyle w:val="ListParagraph"/>
              <w:ind w:left="0"/>
              <w:jc w:val="center"/>
              <w:rPr>
                <w:ins w:id="4724" w:author="Ngo Vi" w:date="2019-07-05T14:36:00Z"/>
              </w:rPr>
            </w:pPr>
            <w:ins w:id="4725" w:author="Ngo Vi" w:date="2019-07-05T14:36:00Z">
              <w:r>
                <w:t>4</w:t>
              </w:r>
            </w:ins>
          </w:p>
        </w:tc>
        <w:tc>
          <w:tcPr>
            <w:tcW w:w="2253" w:type="dxa"/>
          </w:tcPr>
          <w:p w14:paraId="3D8C8CA1" w14:textId="416A6502" w:rsidR="00184921" w:rsidRDefault="00184921" w:rsidP="004D3F4A">
            <w:pPr>
              <w:pStyle w:val="ListParagraph"/>
              <w:ind w:left="0"/>
              <w:jc w:val="center"/>
              <w:rPr>
                <w:ins w:id="4726" w:author="Ngo Vi" w:date="2019-07-05T14:36:00Z"/>
              </w:rPr>
            </w:pPr>
            <w:ins w:id="4727" w:author="Ngo Vi" w:date="2019-07-05T14:39:00Z">
              <w:r>
                <w:t>Xóa đơn vị</w:t>
              </w:r>
            </w:ins>
          </w:p>
        </w:tc>
        <w:tc>
          <w:tcPr>
            <w:tcW w:w="2520" w:type="dxa"/>
          </w:tcPr>
          <w:p w14:paraId="53FBD3EE" w14:textId="52966018" w:rsidR="00184921" w:rsidRDefault="00184921" w:rsidP="004D3F4A">
            <w:pPr>
              <w:pStyle w:val="ListParagraph"/>
              <w:ind w:left="0"/>
              <w:jc w:val="center"/>
              <w:rPr>
                <w:ins w:id="4728" w:author="Ngo Vi" w:date="2019-07-05T14:36:00Z"/>
              </w:rPr>
            </w:pPr>
            <w:ins w:id="4729" w:author="Ngo Vi" w:date="2019-07-05T14:39:00Z">
              <w:r>
                <w:t>Click xóa màu đen</w:t>
              </w:r>
            </w:ins>
          </w:p>
        </w:tc>
        <w:tc>
          <w:tcPr>
            <w:tcW w:w="3240" w:type="dxa"/>
          </w:tcPr>
          <w:p w14:paraId="7EFE2A53" w14:textId="4D969790" w:rsidR="00184921" w:rsidRDefault="00184921" w:rsidP="004D3F4A">
            <w:pPr>
              <w:pStyle w:val="ListParagraph"/>
              <w:ind w:left="0"/>
              <w:jc w:val="center"/>
              <w:rPr>
                <w:ins w:id="4730" w:author="Ngo Vi" w:date="2019-07-05T14:36:00Z"/>
              </w:rPr>
            </w:pPr>
            <w:ins w:id="4731" w:author="Ngo Vi" w:date="2019-07-05T14:39:00Z">
              <w:r>
                <w:t>Hiện đơn vị để xóa</w:t>
              </w:r>
            </w:ins>
          </w:p>
        </w:tc>
      </w:tr>
      <w:tr w:rsidR="00184921" w14:paraId="1AE7F460" w14:textId="77777777" w:rsidTr="004D3F4A">
        <w:trPr>
          <w:ins w:id="4732" w:author="Ngo Vi" w:date="2019-07-05T14:36:00Z"/>
        </w:trPr>
        <w:tc>
          <w:tcPr>
            <w:tcW w:w="532" w:type="dxa"/>
          </w:tcPr>
          <w:p w14:paraId="1C14FB01" w14:textId="39484A0B" w:rsidR="00184921" w:rsidRDefault="00184921" w:rsidP="004D3F4A">
            <w:pPr>
              <w:pStyle w:val="ListParagraph"/>
              <w:ind w:left="0"/>
              <w:jc w:val="center"/>
              <w:rPr>
                <w:ins w:id="4733" w:author="Ngo Vi" w:date="2019-07-05T14:36:00Z"/>
              </w:rPr>
            </w:pPr>
            <w:ins w:id="4734" w:author="Ngo Vi" w:date="2019-07-05T14:36:00Z">
              <w:r>
                <w:t>5</w:t>
              </w:r>
            </w:ins>
          </w:p>
        </w:tc>
        <w:tc>
          <w:tcPr>
            <w:tcW w:w="2253" w:type="dxa"/>
          </w:tcPr>
          <w:p w14:paraId="6BEE1666" w14:textId="753EA322" w:rsidR="00184921" w:rsidRDefault="00184921" w:rsidP="004D3F4A">
            <w:pPr>
              <w:pStyle w:val="ListParagraph"/>
              <w:ind w:left="0"/>
              <w:jc w:val="center"/>
              <w:rPr>
                <w:ins w:id="4735" w:author="Ngo Vi" w:date="2019-07-05T14:36:00Z"/>
              </w:rPr>
            </w:pPr>
            <w:ins w:id="4736" w:author="Ngo Vi" w:date="2019-07-05T14:39:00Z">
              <w:r>
                <w:t>Xóa đơn vị - 2</w:t>
              </w:r>
            </w:ins>
          </w:p>
        </w:tc>
        <w:tc>
          <w:tcPr>
            <w:tcW w:w="2520" w:type="dxa"/>
          </w:tcPr>
          <w:p w14:paraId="27DE3A5F" w14:textId="01B552CB" w:rsidR="00184921" w:rsidRDefault="00184921" w:rsidP="004D3F4A">
            <w:pPr>
              <w:pStyle w:val="ListParagraph"/>
              <w:ind w:left="0"/>
              <w:jc w:val="center"/>
              <w:rPr>
                <w:ins w:id="4737" w:author="Ngo Vi" w:date="2019-07-05T14:36:00Z"/>
              </w:rPr>
            </w:pPr>
            <w:ins w:id="4738" w:author="Ngo Vi" w:date="2019-07-05T14:40:00Z">
              <w:r>
                <w:t>Click nút xóa màu xanh</w:t>
              </w:r>
            </w:ins>
          </w:p>
        </w:tc>
        <w:tc>
          <w:tcPr>
            <w:tcW w:w="3240" w:type="dxa"/>
          </w:tcPr>
          <w:p w14:paraId="137216F8" w14:textId="77777777" w:rsidR="00184921" w:rsidRDefault="00184921" w:rsidP="004D3F4A">
            <w:pPr>
              <w:pStyle w:val="ListParagraph"/>
              <w:ind w:left="0"/>
              <w:jc w:val="center"/>
              <w:rPr>
                <w:ins w:id="4739" w:author="Ngo Vi" w:date="2019-07-05T14:36:00Z"/>
              </w:rPr>
            </w:pPr>
          </w:p>
        </w:tc>
      </w:tr>
      <w:tr w:rsidR="00184921" w14:paraId="7D6A5F6D" w14:textId="77777777" w:rsidTr="004D3F4A">
        <w:trPr>
          <w:ins w:id="4740" w:author="Ngo Vi" w:date="2019-07-05T14:36:00Z"/>
        </w:trPr>
        <w:tc>
          <w:tcPr>
            <w:tcW w:w="532" w:type="dxa"/>
          </w:tcPr>
          <w:p w14:paraId="497770D3" w14:textId="254D4763" w:rsidR="00184921" w:rsidRDefault="00184921" w:rsidP="004D3F4A">
            <w:pPr>
              <w:pStyle w:val="ListParagraph"/>
              <w:ind w:left="0"/>
              <w:jc w:val="center"/>
              <w:rPr>
                <w:ins w:id="4741" w:author="Ngo Vi" w:date="2019-07-05T14:36:00Z"/>
              </w:rPr>
            </w:pPr>
            <w:ins w:id="4742" w:author="Ngo Vi" w:date="2019-07-05T14:36:00Z">
              <w:r>
                <w:t>6</w:t>
              </w:r>
            </w:ins>
          </w:p>
        </w:tc>
        <w:tc>
          <w:tcPr>
            <w:tcW w:w="2253" w:type="dxa"/>
          </w:tcPr>
          <w:p w14:paraId="063037C8" w14:textId="2E1B312C" w:rsidR="00184921" w:rsidRDefault="00184921" w:rsidP="004D3F4A">
            <w:pPr>
              <w:pStyle w:val="ListParagraph"/>
              <w:ind w:left="0"/>
              <w:jc w:val="center"/>
              <w:rPr>
                <w:ins w:id="4743" w:author="Ngo Vi" w:date="2019-07-05T14:36:00Z"/>
              </w:rPr>
            </w:pPr>
            <w:ins w:id="4744" w:author="Ngo Vi" w:date="2019-07-05T14:40:00Z">
              <w:r>
                <w:t>Thêm cách dùng</w:t>
              </w:r>
            </w:ins>
          </w:p>
        </w:tc>
        <w:tc>
          <w:tcPr>
            <w:tcW w:w="2520" w:type="dxa"/>
          </w:tcPr>
          <w:p w14:paraId="02D8A111" w14:textId="50ED1A2B" w:rsidR="00184921" w:rsidRDefault="00184921" w:rsidP="004D3F4A">
            <w:pPr>
              <w:pStyle w:val="ListParagraph"/>
              <w:ind w:left="0"/>
              <w:jc w:val="center"/>
              <w:rPr>
                <w:ins w:id="4745" w:author="Ngo Vi" w:date="2019-07-05T14:36:00Z"/>
              </w:rPr>
            </w:pPr>
            <w:ins w:id="4746" w:author="Ngo Vi" w:date="2019-07-05T14:40:00Z">
              <w:r>
                <w:t>Click thêm cách dùng</w:t>
              </w:r>
            </w:ins>
          </w:p>
        </w:tc>
        <w:tc>
          <w:tcPr>
            <w:tcW w:w="3240" w:type="dxa"/>
          </w:tcPr>
          <w:p w14:paraId="4BA7BF80" w14:textId="77777777" w:rsidR="00184921" w:rsidRDefault="00184921" w:rsidP="004D3F4A">
            <w:pPr>
              <w:pStyle w:val="ListParagraph"/>
              <w:ind w:left="0"/>
              <w:jc w:val="center"/>
              <w:rPr>
                <w:ins w:id="4747" w:author="Ngo Vi" w:date="2019-07-05T14:36:00Z"/>
              </w:rPr>
            </w:pPr>
          </w:p>
        </w:tc>
      </w:tr>
      <w:tr w:rsidR="00184921" w14:paraId="669DEC8C" w14:textId="77777777" w:rsidTr="004D3F4A">
        <w:trPr>
          <w:ins w:id="4748" w:author="Ngo Vi" w:date="2019-07-05T14:37:00Z"/>
        </w:trPr>
        <w:tc>
          <w:tcPr>
            <w:tcW w:w="532" w:type="dxa"/>
          </w:tcPr>
          <w:p w14:paraId="62537618" w14:textId="5388B244" w:rsidR="00184921" w:rsidRDefault="00184921" w:rsidP="004D3F4A">
            <w:pPr>
              <w:pStyle w:val="ListParagraph"/>
              <w:ind w:left="0"/>
              <w:jc w:val="center"/>
              <w:rPr>
                <w:ins w:id="4749" w:author="Ngo Vi" w:date="2019-07-05T14:37:00Z"/>
              </w:rPr>
            </w:pPr>
            <w:ins w:id="4750" w:author="Ngo Vi" w:date="2019-07-05T14:37:00Z">
              <w:r>
                <w:t>7</w:t>
              </w:r>
            </w:ins>
          </w:p>
        </w:tc>
        <w:tc>
          <w:tcPr>
            <w:tcW w:w="2253" w:type="dxa"/>
          </w:tcPr>
          <w:p w14:paraId="36E66A7C" w14:textId="61ECFC04" w:rsidR="00184921" w:rsidRDefault="00184921" w:rsidP="004D3F4A">
            <w:pPr>
              <w:pStyle w:val="ListParagraph"/>
              <w:ind w:left="0"/>
              <w:jc w:val="center"/>
              <w:rPr>
                <w:ins w:id="4751" w:author="Ngo Vi" w:date="2019-07-05T14:37:00Z"/>
              </w:rPr>
            </w:pPr>
            <w:ins w:id="4752" w:author="Ngo Vi" w:date="2019-07-05T14:40:00Z">
              <w:r>
                <w:t>S</w:t>
              </w:r>
            </w:ins>
            <w:ins w:id="4753" w:author="Ngo Vi" w:date="2019-07-05T14:41:00Z">
              <w:r>
                <w:t>ửa</w:t>
              </w:r>
            </w:ins>
            <w:ins w:id="4754" w:author="Ngo Vi" w:date="2019-07-05T14:40:00Z">
              <w:r>
                <w:t xml:space="preserve"> cách dùng</w:t>
              </w:r>
            </w:ins>
          </w:p>
        </w:tc>
        <w:tc>
          <w:tcPr>
            <w:tcW w:w="2520" w:type="dxa"/>
          </w:tcPr>
          <w:p w14:paraId="408FE2E0" w14:textId="0A21EF03" w:rsidR="00184921" w:rsidRDefault="00184921" w:rsidP="004D3F4A">
            <w:pPr>
              <w:pStyle w:val="ListParagraph"/>
              <w:ind w:left="0"/>
              <w:jc w:val="center"/>
              <w:rPr>
                <w:ins w:id="4755" w:author="Ngo Vi" w:date="2019-07-05T14:37:00Z"/>
              </w:rPr>
            </w:pPr>
            <w:ins w:id="4756" w:author="Ngo Vi" w:date="2019-07-05T14:40:00Z">
              <w:r>
                <w:t>Click sửa màu đen</w:t>
              </w:r>
            </w:ins>
          </w:p>
        </w:tc>
        <w:tc>
          <w:tcPr>
            <w:tcW w:w="3240" w:type="dxa"/>
          </w:tcPr>
          <w:p w14:paraId="6AFF7E51" w14:textId="66BC3FD3" w:rsidR="00184921" w:rsidRDefault="00184921" w:rsidP="004D3F4A">
            <w:pPr>
              <w:pStyle w:val="ListParagraph"/>
              <w:ind w:left="0"/>
              <w:jc w:val="center"/>
              <w:rPr>
                <w:ins w:id="4757" w:author="Ngo Vi" w:date="2019-07-05T14:37:00Z"/>
              </w:rPr>
            </w:pPr>
            <w:ins w:id="4758" w:author="Ngo Vi" w:date="2019-07-05T14:40:00Z">
              <w:r>
                <w:t>Hiện các cách dùng để sửa</w:t>
              </w:r>
            </w:ins>
          </w:p>
        </w:tc>
      </w:tr>
      <w:tr w:rsidR="00184921" w14:paraId="29812583" w14:textId="77777777" w:rsidTr="004D3F4A">
        <w:trPr>
          <w:ins w:id="4759" w:author="Ngo Vi" w:date="2019-07-05T14:37:00Z"/>
        </w:trPr>
        <w:tc>
          <w:tcPr>
            <w:tcW w:w="532" w:type="dxa"/>
          </w:tcPr>
          <w:p w14:paraId="33E7CBC6" w14:textId="3E2BBAC3" w:rsidR="00184921" w:rsidRDefault="00184921" w:rsidP="004D3F4A">
            <w:pPr>
              <w:pStyle w:val="ListParagraph"/>
              <w:ind w:left="0"/>
              <w:jc w:val="center"/>
              <w:rPr>
                <w:ins w:id="4760" w:author="Ngo Vi" w:date="2019-07-05T14:37:00Z"/>
              </w:rPr>
            </w:pPr>
            <w:ins w:id="4761" w:author="Ngo Vi" w:date="2019-07-05T14:37:00Z">
              <w:r>
                <w:t>8</w:t>
              </w:r>
            </w:ins>
          </w:p>
        </w:tc>
        <w:tc>
          <w:tcPr>
            <w:tcW w:w="2253" w:type="dxa"/>
          </w:tcPr>
          <w:p w14:paraId="5E8130D6" w14:textId="0DD710AE" w:rsidR="00184921" w:rsidRDefault="00184921" w:rsidP="004D3F4A">
            <w:pPr>
              <w:pStyle w:val="ListParagraph"/>
              <w:ind w:left="0"/>
              <w:jc w:val="center"/>
              <w:rPr>
                <w:ins w:id="4762" w:author="Ngo Vi" w:date="2019-07-05T14:37:00Z"/>
              </w:rPr>
            </w:pPr>
            <w:ins w:id="4763" w:author="Ngo Vi" w:date="2019-07-05T14:41:00Z">
              <w:r>
                <w:t>Sửa cách dùng - 2</w:t>
              </w:r>
            </w:ins>
          </w:p>
        </w:tc>
        <w:tc>
          <w:tcPr>
            <w:tcW w:w="2520" w:type="dxa"/>
          </w:tcPr>
          <w:p w14:paraId="1D3B6DA4" w14:textId="65B5336C" w:rsidR="00184921" w:rsidRDefault="00184921" w:rsidP="004D3F4A">
            <w:pPr>
              <w:pStyle w:val="ListParagraph"/>
              <w:ind w:left="0"/>
              <w:jc w:val="center"/>
              <w:rPr>
                <w:ins w:id="4764" w:author="Ngo Vi" w:date="2019-07-05T14:37:00Z"/>
              </w:rPr>
            </w:pPr>
            <w:ins w:id="4765" w:author="Ngo Vi" w:date="2019-07-05T14:41:00Z">
              <w:r>
                <w:t>Click nút sửa màu xanh</w:t>
              </w:r>
            </w:ins>
          </w:p>
        </w:tc>
        <w:tc>
          <w:tcPr>
            <w:tcW w:w="3240" w:type="dxa"/>
          </w:tcPr>
          <w:p w14:paraId="0BE9F5A3" w14:textId="77777777" w:rsidR="00184921" w:rsidRDefault="00184921" w:rsidP="004D3F4A">
            <w:pPr>
              <w:pStyle w:val="ListParagraph"/>
              <w:ind w:left="0"/>
              <w:jc w:val="center"/>
              <w:rPr>
                <w:ins w:id="4766" w:author="Ngo Vi" w:date="2019-07-05T14:37:00Z"/>
              </w:rPr>
            </w:pPr>
          </w:p>
        </w:tc>
      </w:tr>
      <w:tr w:rsidR="00184921" w14:paraId="790A68A8" w14:textId="77777777" w:rsidTr="004D3F4A">
        <w:trPr>
          <w:ins w:id="4767" w:author="Ngo Vi" w:date="2019-07-05T14:37:00Z"/>
        </w:trPr>
        <w:tc>
          <w:tcPr>
            <w:tcW w:w="532" w:type="dxa"/>
          </w:tcPr>
          <w:p w14:paraId="589BD11D" w14:textId="2EA89F6F" w:rsidR="00184921" w:rsidRDefault="00184921" w:rsidP="004D3F4A">
            <w:pPr>
              <w:pStyle w:val="ListParagraph"/>
              <w:ind w:left="0"/>
              <w:jc w:val="center"/>
              <w:rPr>
                <w:ins w:id="4768" w:author="Ngo Vi" w:date="2019-07-05T14:37:00Z"/>
              </w:rPr>
            </w:pPr>
            <w:ins w:id="4769" w:author="Ngo Vi" w:date="2019-07-05T14:37:00Z">
              <w:r>
                <w:t>9</w:t>
              </w:r>
            </w:ins>
          </w:p>
        </w:tc>
        <w:tc>
          <w:tcPr>
            <w:tcW w:w="2253" w:type="dxa"/>
          </w:tcPr>
          <w:p w14:paraId="6CB21987" w14:textId="12192A50" w:rsidR="00184921" w:rsidRDefault="00184921" w:rsidP="004D3F4A">
            <w:pPr>
              <w:pStyle w:val="ListParagraph"/>
              <w:ind w:left="0"/>
              <w:jc w:val="center"/>
              <w:rPr>
                <w:ins w:id="4770" w:author="Ngo Vi" w:date="2019-07-05T14:37:00Z"/>
              </w:rPr>
            </w:pPr>
            <w:ins w:id="4771" w:author="Ngo Vi" w:date="2019-07-05T14:41:00Z">
              <w:r>
                <w:t>Xóa cánh dùng</w:t>
              </w:r>
            </w:ins>
          </w:p>
        </w:tc>
        <w:tc>
          <w:tcPr>
            <w:tcW w:w="2520" w:type="dxa"/>
          </w:tcPr>
          <w:p w14:paraId="078A41A3" w14:textId="551AA788" w:rsidR="00184921" w:rsidRDefault="00184921" w:rsidP="004D3F4A">
            <w:pPr>
              <w:pStyle w:val="ListParagraph"/>
              <w:ind w:left="0"/>
              <w:jc w:val="center"/>
              <w:rPr>
                <w:ins w:id="4772" w:author="Ngo Vi" w:date="2019-07-05T14:37:00Z"/>
              </w:rPr>
            </w:pPr>
            <w:ins w:id="4773" w:author="Ngo Vi" w:date="2019-07-05T14:41:00Z">
              <w:r>
                <w:t>Click xóa màu đen</w:t>
              </w:r>
            </w:ins>
          </w:p>
        </w:tc>
        <w:tc>
          <w:tcPr>
            <w:tcW w:w="3240" w:type="dxa"/>
          </w:tcPr>
          <w:p w14:paraId="5E04CBC7" w14:textId="50A4C82D" w:rsidR="00184921" w:rsidRDefault="00184921" w:rsidP="004D3F4A">
            <w:pPr>
              <w:pStyle w:val="ListParagraph"/>
              <w:ind w:left="0"/>
              <w:jc w:val="center"/>
              <w:rPr>
                <w:ins w:id="4774" w:author="Ngo Vi" w:date="2019-07-05T14:37:00Z"/>
              </w:rPr>
            </w:pPr>
            <w:ins w:id="4775" w:author="Ngo Vi" w:date="2019-07-05T14:41:00Z">
              <w:r>
                <w:t>Hiện các cách dùng để xóa</w:t>
              </w:r>
            </w:ins>
          </w:p>
        </w:tc>
      </w:tr>
      <w:tr w:rsidR="00184921" w14:paraId="3F461152" w14:textId="77777777" w:rsidTr="004D3F4A">
        <w:trPr>
          <w:ins w:id="4776" w:author="Ngo Vi" w:date="2019-07-05T14:37:00Z"/>
        </w:trPr>
        <w:tc>
          <w:tcPr>
            <w:tcW w:w="532" w:type="dxa"/>
          </w:tcPr>
          <w:p w14:paraId="2A850D32" w14:textId="16635B26" w:rsidR="00184921" w:rsidRDefault="00184921" w:rsidP="004D3F4A">
            <w:pPr>
              <w:pStyle w:val="ListParagraph"/>
              <w:ind w:left="0"/>
              <w:jc w:val="center"/>
              <w:rPr>
                <w:ins w:id="4777" w:author="Ngo Vi" w:date="2019-07-05T14:37:00Z"/>
              </w:rPr>
            </w:pPr>
            <w:ins w:id="4778" w:author="Ngo Vi" w:date="2019-07-05T14:37:00Z">
              <w:r>
                <w:t>10</w:t>
              </w:r>
            </w:ins>
          </w:p>
        </w:tc>
        <w:tc>
          <w:tcPr>
            <w:tcW w:w="2253" w:type="dxa"/>
          </w:tcPr>
          <w:p w14:paraId="4D580E4E" w14:textId="5135E03A" w:rsidR="00184921" w:rsidRDefault="00184921" w:rsidP="004D3F4A">
            <w:pPr>
              <w:pStyle w:val="ListParagraph"/>
              <w:ind w:left="0"/>
              <w:jc w:val="center"/>
              <w:rPr>
                <w:ins w:id="4779" w:author="Ngo Vi" w:date="2019-07-05T14:37:00Z"/>
              </w:rPr>
            </w:pPr>
            <w:ins w:id="4780" w:author="Ngo Vi" w:date="2019-07-05T14:41:00Z">
              <w:r>
                <w:t xml:space="preserve">Xóa cách dùng </w:t>
              </w:r>
            </w:ins>
            <w:ins w:id="4781" w:author="Ngo Vi" w:date="2019-07-05T14:42:00Z">
              <w:r>
                <w:t>- 2</w:t>
              </w:r>
            </w:ins>
          </w:p>
        </w:tc>
        <w:tc>
          <w:tcPr>
            <w:tcW w:w="2520" w:type="dxa"/>
          </w:tcPr>
          <w:p w14:paraId="4629A9B1" w14:textId="48B278F8" w:rsidR="00184921" w:rsidRDefault="00184921" w:rsidP="004D3F4A">
            <w:pPr>
              <w:pStyle w:val="ListParagraph"/>
              <w:ind w:left="0"/>
              <w:jc w:val="center"/>
              <w:rPr>
                <w:ins w:id="4782" w:author="Ngo Vi" w:date="2019-07-05T14:37:00Z"/>
              </w:rPr>
            </w:pPr>
            <w:ins w:id="4783" w:author="Ngo Vi" w:date="2019-07-05T14:42:00Z">
              <w:r>
                <w:t>Click nút xóa màu xanh</w:t>
              </w:r>
            </w:ins>
          </w:p>
        </w:tc>
        <w:tc>
          <w:tcPr>
            <w:tcW w:w="3240" w:type="dxa"/>
          </w:tcPr>
          <w:p w14:paraId="475FBF98" w14:textId="77777777" w:rsidR="00184921" w:rsidRDefault="00184921" w:rsidP="004D3F4A">
            <w:pPr>
              <w:pStyle w:val="ListParagraph"/>
              <w:ind w:left="0"/>
              <w:jc w:val="center"/>
              <w:rPr>
                <w:ins w:id="4784" w:author="Ngo Vi" w:date="2019-07-05T14:37:00Z"/>
              </w:rPr>
            </w:pPr>
          </w:p>
        </w:tc>
      </w:tr>
    </w:tbl>
    <w:p w14:paraId="588D7DBC" w14:textId="01D7A90D" w:rsidR="00970972" w:rsidRDefault="00970972" w:rsidP="00970972">
      <w:pPr>
        <w:pStyle w:val="ListParagraph"/>
        <w:numPr>
          <w:ilvl w:val="0"/>
          <w:numId w:val="10"/>
        </w:numPr>
        <w:rPr>
          <w:ins w:id="4785" w:author="Ngo Vi" w:date="2019-07-05T14:42:00Z"/>
        </w:rPr>
      </w:pPr>
      <w:ins w:id="4786" w:author="Ngo Vi" w:date="2019-07-05T14:31:00Z">
        <w:r>
          <w:t xml:space="preserve">Quy định – tiền </w:t>
        </w:r>
      </w:ins>
      <w:ins w:id="4787" w:author="Ngo Vi" w:date="2019-07-05T14:33:00Z">
        <w:r>
          <w:t>khám</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184921" w14:paraId="1771FBDE" w14:textId="77777777" w:rsidTr="004D3F4A">
        <w:trPr>
          <w:ins w:id="4788" w:author="Ngo Vi" w:date="2019-07-05T14:42:00Z"/>
        </w:trPr>
        <w:tc>
          <w:tcPr>
            <w:tcW w:w="532" w:type="dxa"/>
          </w:tcPr>
          <w:p w14:paraId="5AB0D165" w14:textId="77777777" w:rsidR="00184921" w:rsidRDefault="00184921" w:rsidP="004D3F4A">
            <w:pPr>
              <w:pStyle w:val="ListParagraph"/>
              <w:ind w:left="0"/>
              <w:jc w:val="center"/>
              <w:rPr>
                <w:ins w:id="4789" w:author="Ngo Vi" w:date="2019-07-05T14:42:00Z"/>
              </w:rPr>
            </w:pPr>
            <w:ins w:id="4790" w:author="Ngo Vi" w:date="2019-07-05T14:42:00Z">
              <w:r>
                <w:t>STT</w:t>
              </w:r>
            </w:ins>
          </w:p>
        </w:tc>
        <w:tc>
          <w:tcPr>
            <w:tcW w:w="2253" w:type="dxa"/>
          </w:tcPr>
          <w:p w14:paraId="4C5DE9C1" w14:textId="77777777" w:rsidR="00184921" w:rsidRDefault="00184921" w:rsidP="004D3F4A">
            <w:pPr>
              <w:pStyle w:val="ListParagraph"/>
              <w:ind w:left="0"/>
              <w:jc w:val="center"/>
              <w:rPr>
                <w:ins w:id="4791" w:author="Ngo Vi" w:date="2019-07-05T14:42:00Z"/>
              </w:rPr>
            </w:pPr>
            <w:ins w:id="4792" w:author="Ngo Vi" w:date="2019-07-05T14:42:00Z">
              <w:r>
                <w:t>Tên Sự Kiện</w:t>
              </w:r>
            </w:ins>
          </w:p>
        </w:tc>
        <w:tc>
          <w:tcPr>
            <w:tcW w:w="2520" w:type="dxa"/>
          </w:tcPr>
          <w:p w14:paraId="49DD77B1" w14:textId="77777777" w:rsidR="00184921" w:rsidRDefault="00184921" w:rsidP="004D3F4A">
            <w:pPr>
              <w:pStyle w:val="ListParagraph"/>
              <w:ind w:left="0"/>
              <w:jc w:val="center"/>
              <w:rPr>
                <w:ins w:id="4793" w:author="Ngo Vi" w:date="2019-07-05T14:42:00Z"/>
              </w:rPr>
            </w:pPr>
            <w:ins w:id="4794" w:author="Ngo Vi" w:date="2019-07-05T14:42:00Z">
              <w:r>
                <w:t>Điều kiện thực hiện</w:t>
              </w:r>
            </w:ins>
          </w:p>
        </w:tc>
        <w:tc>
          <w:tcPr>
            <w:tcW w:w="3240" w:type="dxa"/>
          </w:tcPr>
          <w:p w14:paraId="50458E54" w14:textId="77777777" w:rsidR="00184921" w:rsidRDefault="00184921" w:rsidP="004D3F4A">
            <w:pPr>
              <w:pStyle w:val="ListParagraph"/>
              <w:ind w:left="0"/>
              <w:jc w:val="center"/>
              <w:rPr>
                <w:ins w:id="4795" w:author="Ngo Vi" w:date="2019-07-05T14:42:00Z"/>
              </w:rPr>
            </w:pPr>
            <w:ins w:id="4796" w:author="Ngo Vi" w:date="2019-07-05T14:42:00Z">
              <w:r>
                <w:t>Ghi Chú</w:t>
              </w:r>
            </w:ins>
          </w:p>
        </w:tc>
      </w:tr>
      <w:tr w:rsidR="00184921" w14:paraId="0586A48E" w14:textId="77777777" w:rsidTr="004D3F4A">
        <w:trPr>
          <w:ins w:id="4797" w:author="Ngo Vi" w:date="2019-07-05T14:42:00Z"/>
        </w:trPr>
        <w:tc>
          <w:tcPr>
            <w:tcW w:w="532" w:type="dxa"/>
          </w:tcPr>
          <w:p w14:paraId="2384145A" w14:textId="19639A4E" w:rsidR="00184921" w:rsidRDefault="00184921" w:rsidP="004D3F4A">
            <w:pPr>
              <w:pStyle w:val="ListParagraph"/>
              <w:ind w:left="0"/>
              <w:jc w:val="center"/>
              <w:rPr>
                <w:ins w:id="4798" w:author="Ngo Vi" w:date="2019-07-05T14:42:00Z"/>
              </w:rPr>
            </w:pPr>
            <w:ins w:id="4799" w:author="Ngo Vi" w:date="2019-07-05T14:42:00Z">
              <w:r>
                <w:t>1</w:t>
              </w:r>
            </w:ins>
          </w:p>
        </w:tc>
        <w:tc>
          <w:tcPr>
            <w:tcW w:w="2253" w:type="dxa"/>
          </w:tcPr>
          <w:p w14:paraId="1D0D8183" w14:textId="0123B780" w:rsidR="00184921" w:rsidRDefault="00184921" w:rsidP="004D3F4A">
            <w:pPr>
              <w:pStyle w:val="ListParagraph"/>
              <w:ind w:left="0"/>
              <w:jc w:val="center"/>
              <w:rPr>
                <w:ins w:id="4800" w:author="Ngo Vi" w:date="2019-07-05T14:42:00Z"/>
              </w:rPr>
            </w:pPr>
            <w:ins w:id="4801" w:author="Ngo Vi" w:date="2019-07-05T14:42:00Z">
              <w:r>
                <w:t>Thay đổi tiền khám</w:t>
              </w:r>
            </w:ins>
          </w:p>
        </w:tc>
        <w:tc>
          <w:tcPr>
            <w:tcW w:w="2520" w:type="dxa"/>
          </w:tcPr>
          <w:p w14:paraId="2A2E36A3" w14:textId="1678F4C4" w:rsidR="00184921" w:rsidRDefault="00184921" w:rsidP="004D3F4A">
            <w:pPr>
              <w:pStyle w:val="ListParagraph"/>
              <w:ind w:left="0"/>
              <w:jc w:val="center"/>
              <w:rPr>
                <w:ins w:id="4802" w:author="Ngo Vi" w:date="2019-07-05T14:42:00Z"/>
              </w:rPr>
            </w:pPr>
            <w:ins w:id="4803" w:author="Ngo Vi" w:date="2019-07-05T14:42:00Z">
              <w:r>
                <w:t>Click nút thay đổi</w:t>
              </w:r>
            </w:ins>
          </w:p>
        </w:tc>
        <w:tc>
          <w:tcPr>
            <w:tcW w:w="3240" w:type="dxa"/>
          </w:tcPr>
          <w:p w14:paraId="49F2DFF5" w14:textId="77777777" w:rsidR="00184921" w:rsidRDefault="00184921" w:rsidP="004D3F4A">
            <w:pPr>
              <w:pStyle w:val="ListParagraph"/>
              <w:ind w:left="0"/>
              <w:jc w:val="center"/>
              <w:rPr>
                <w:ins w:id="4804" w:author="Ngo Vi" w:date="2019-07-05T14:42:00Z"/>
              </w:rPr>
            </w:pPr>
          </w:p>
        </w:tc>
      </w:tr>
    </w:tbl>
    <w:p w14:paraId="2FCCE279" w14:textId="3952B9AD" w:rsidR="00970972" w:rsidRDefault="00970972" w:rsidP="00970972">
      <w:pPr>
        <w:pStyle w:val="ListParagraph"/>
        <w:numPr>
          <w:ilvl w:val="0"/>
          <w:numId w:val="10"/>
        </w:numPr>
        <w:rPr>
          <w:ins w:id="4805" w:author="Ngo Vi" w:date="2019-07-05T14:42:00Z"/>
        </w:rPr>
      </w:pPr>
      <w:ins w:id="4806" w:author="Ngo Vi" w:date="2019-07-05T14:31:00Z">
        <w:r>
          <w:t>Quy định –</w:t>
        </w:r>
      </w:ins>
      <w:ins w:id="4807" w:author="Ngo Vi" w:date="2019-07-05T14:34:00Z">
        <w:r w:rsidR="00184921">
          <w:t xml:space="preserve"> </w:t>
        </w:r>
      </w:ins>
      <w:ins w:id="4808" w:author="Ngo Vi" w:date="2019-07-05T14:31:00Z">
        <w:r>
          <w:t>bệnh nhân</w:t>
        </w:r>
      </w:ins>
    </w:p>
    <w:tbl>
      <w:tblPr>
        <w:tblStyle w:val="TableGrid"/>
        <w:tblW w:w="8545" w:type="dxa"/>
        <w:tblInd w:w="1440" w:type="dxa"/>
        <w:tblLook w:val="04A0" w:firstRow="1" w:lastRow="0" w:firstColumn="1" w:lastColumn="0" w:noHBand="0" w:noVBand="1"/>
        <w:tblPrChange w:id="4809" w:author="Ngo Vi" w:date="2019-07-05T14:43:00Z">
          <w:tblPr>
            <w:tblStyle w:val="TableGrid"/>
            <w:tblW w:w="8545" w:type="dxa"/>
            <w:tblInd w:w="1440" w:type="dxa"/>
            <w:tblLook w:val="04A0" w:firstRow="1" w:lastRow="0" w:firstColumn="1" w:lastColumn="0" w:noHBand="0" w:noVBand="1"/>
          </w:tblPr>
        </w:tblPrChange>
      </w:tblPr>
      <w:tblGrid>
        <w:gridCol w:w="532"/>
        <w:gridCol w:w="2883"/>
        <w:gridCol w:w="2340"/>
        <w:gridCol w:w="2790"/>
        <w:tblGridChange w:id="4810">
          <w:tblGrid>
            <w:gridCol w:w="532"/>
            <w:gridCol w:w="2253"/>
            <w:gridCol w:w="2520"/>
            <w:gridCol w:w="3240"/>
          </w:tblGrid>
        </w:tblGridChange>
      </w:tblGrid>
      <w:tr w:rsidR="00184921" w14:paraId="44F8456B" w14:textId="77777777" w:rsidTr="00184921">
        <w:trPr>
          <w:ins w:id="4811" w:author="Ngo Vi" w:date="2019-07-05T14:42:00Z"/>
        </w:trPr>
        <w:tc>
          <w:tcPr>
            <w:tcW w:w="532" w:type="dxa"/>
            <w:tcPrChange w:id="4812" w:author="Ngo Vi" w:date="2019-07-05T14:43:00Z">
              <w:tcPr>
                <w:tcW w:w="532" w:type="dxa"/>
              </w:tcPr>
            </w:tcPrChange>
          </w:tcPr>
          <w:p w14:paraId="5576FD1E" w14:textId="77777777" w:rsidR="00184921" w:rsidRDefault="00184921" w:rsidP="004D3F4A">
            <w:pPr>
              <w:pStyle w:val="ListParagraph"/>
              <w:ind w:left="0"/>
              <w:jc w:val="center"/>
              <w:rPr>
                <w:ins w:id="4813" w:author="Ngo Vi" w:date="2019-07-05T14:42:00Z"/>
              </w:rPr>
            </w:pPr>
            <w:ins w:id="4814" w:author="Ngo Vi" w:date="2019-07-05T14:42:00Z">
              <w:r>
                <w:t>STT</w:t>
              </w:r>
            </w:ins>
          </w:p>
        </w:tc>
        <w:tc>
          <w:tcPr>
            <w:tcW w:w="2883" w:type="dxa"/>
            <w:tcPrChange w:id="4815" w:author="Ngo Vi" w:date="2019-07-05T14:43:00Z">
              <w:tcPr>
                <w:tcW w:w="2253" w:type="dxa"/>
              </w:tcPr>
            </w:tcPrChange>
          </w:tcPr>
          <w:p w14:paraId="50D9451C" w14:textId="77777777" w:rsidR="00184921" w:rsidRDefault="00184921" w:rsidP="004D3F4A">
            <w:pPr>
              <w:pStyle w:val="ListParagraph"/>
              <w:ind w:left="0"/>
              <w:jc w:val="center"/>
              <w:rPr>
                <w:ins w:id="4816" w:author="Ngo Vi" w:date="2019-07-05T14:42:00Z"/>
              </w:rPr>
            </w:pPr>
            <w:ins w:id="4817" w:author="Ngo Vi" w:date="2019-07-05T14:42:00Z">
              <w:r>
                <w:t>Tên Sự Kiện</w:t>
              </w:r>
            </w:ins>
          </w:p>
        </w:tc>
        <w:tc>
          <w:tcPr>
            <w:tcW w:w="2340" w:type="dxa"/>
            <w:tcPrChange w:id="4818" w:author="Ngo Vi" w:date="2019-07-05T14:43:00Z">
              <w:tcPr>
                <w:tcW w:w="2520" w:type="dxa"/>
              </w:tcPr>
            </w:tcPrChange>
          </w:tcPr>
          <w:p w14:paraId="3A3D1B83" w14:textId="77777777" w:rsidR="00184921" w:rsidRDefault="00184921" w:rsidP="004D3F4A">
            <w:pPr>
              <w:pStyle w:val="ListParagraph"/>
              <w:ind w:left="0"/>
              <w:jc w:val="center"/>
              <w:rPr>
                <w:ins w:id="4819" w:author="Ngo Vi" w:date="2019-07-05T14:42:00Z"/>
              </w:rPr>
            </w:pPr>
            <w:ins w:id="4820" w:author="Ngo Vi" w:date="2019-07-05T14:42:00Z">
              <w:r>
                <w:t>Điều kiện thực hiện</w:t>
              </w:r>
            </w:ins>
          </w:p>
        </w:tc>
        <w:tc>
          <w:tcPr>
            <w:tcW w:w="2790" w:type="dxa"/>
            <w:tcPrChange w:id="4821" w:author="Ngo Vi" w:date="2019-07-05T14:43:00Z">
              <w:tcPr>
                <w:tcW w:w="3240" w:type="dxa"/>
              </w:tcPr>
            </w:tcPrChange>
          </w:tcPr>
          <w:p w14:paraId="55555059" w14:textId="77777777" w:rsidR="00184921" w:rsidRDefault="00184921" w:rsidP="004D3F4A">
            <w:pPr>
              <w:pStyle w:val="ListParagraph"/>
              <w:ind w:left="0"/>
              <w:jc w:val="center"/>
              <w:rPr>
                <w:ins w:id="4822" w:author="Ngo Vi" w:date="2019-07-05T14:42:00Z"/>
              </w:rPr>
            </w:pPr>
            <w:ins w:id="4823" w:author="Ngo Vi" w:date="2019-07-05T14:42:00Z">
              <w:r>
                <w:t>Ghi Chú</w:t>
              </w:r>
            </w:ins>
          </w:p>
        </w:tc>
      </w:tr>
      <w:tr w:rsidR="00184921" w14:paraId="450E8ACF" w14:textId="77777777" w:rsidTr="00184921">
        <w:trPr>
          <w:ins w:id="4824" w:author="Ngo Vi" w:date="2019-07-05T14:42:00Z"/>
        </w:trPr>
        <w:tc>
          <w:tcPr>
            <w:tcW w:w="532" w:type="dxa"/>
            <w:tcPrChange w:id="4825" w:author="Ngo Vi" w:date="2019-07-05T14:43:00Z">
              <w:tcPr>
                <w:tcW w:w="532" w:type="dxa"/>
              </w:tcPr>
            </w:tcPrChange>
          </w:tcPr>
          <w:p w14:paraId="1C2DF944" w14:textId="59EFFA38" w:rsidR="00184921" w:rsidRDefault="00184921" w:rsidP="004D3F4A">
            <w:pPr>
              <w:pStyle w:val="ListParagraph"/>
              <w:ind w:left="0"/>
              <w:jc w:val="center"/>
              <w:rPr>
                <w:ins w:id="4826" w:author="Ngo Vi" w:date="2019-07-05T14:42:00Z"/>
              </w:rPr>
            </w:pPr>
            <w:ins w:id="4827" w:author="Ngo Vi" w:date="2019-07-05T14:42:00Z">
              <w:r>
                <w:t>1</w:t>
              </w:r>
            </w:ins>
          </w:p>
        </w:tc>
        <w:tc>
          <w:tcPr>
            <w:tcW w:w="2883" w:type="dxa"/>
            <w:tcPrChange w:id="4828" w:author="Ngo Vi" w:date="2019-07-05T14:43:00Z">
              <w:tcPr>
                <w:tcW w:w="2253" w:type="dxa"/>
              </w:tcPr>
            </w:tcPrChange>
          </w:tcPr>
          <w:p w14:paraId="2AC0773A" w14:textId="79FBB6E1" w:rsidR="00184921" w:rsidRDefault="00184921" w:rsidP="004D3F4A">
            <w:pPr>
              <w:pStyle w:val="ListParagraph"/>
              <w:ind w:left="0"/>
              <w:jc w:val="center"/>
              <w:rPr>
                <w:ins w:id="4829" w:author="Ngo Vi" w:date="2019-07-05T14:42:00Z"/>
              </w:rPr>
            </w:pPr>
            <w:ins w:id="4830" w:author="Ngo Vi" w:date="2019-07-05T14:43:00Z">
              <w:r>
                <w:t>Thay đổi số bệnh nhân tối đa</w:t>
              </w:r>
            </w:ins>
          </w:p>
        </w:tc>
        <w:tc>
          <w:tcPr>
            <w:tcW w:w="2340" w:type="dxa"/>
            <w:tcPrChange w:id="4831" w:author="Ngo Vi" w:date="2019-07-05T14:43:00Z">
              <w:tcPr>
                <w:tcW w:w="2520" w:type="dxa"/>
              </w:tcPr>
            </w:tcPrChange>
          </w:tcPr>
          <w:p w14:paraId="34AAB786" w14:textId="60FE6AD8" w:rsidR="00184921" w:rsidRDefault="00184921" w:rsidP="004D3F4A">
            <w:pPr>
              <w:pStyle w:val="ListParagraph"/>
              <w:ind w:left="0"/>
              <w:jc w:val="center"/>
              <w:rPr>
                <w:ins w:id="4832" w:author="Ngo Vi" w:date="2019-07-05T14:42:00Z"/>
              </w:rPr>
            </w:pPr>
            <w:ins w:id="4833" w:author="Ngo Vi" w:date="2019-07-05T14:43:00Z">
              <w:r>
                <w:t>Click thay đổi</w:t>
              </w:r>
            </w:ins>
          </w:p>
        </w:tc>
        <w:tc>
          <w:tcPr>
            <w:tcW w:w="2790" w:type="dxa"/>
            <w:tcPrChange w:id="4834" w:author="Ngo Vi" w:date="2019-07-05T14:43:00Z">
              <w:tcPr>
                <w:tcW w:w="3240" w:type="dxa"/>
              </w:tcPr>
            </w:tcPrChange>
          </w:tcPr>
          <w:p w14:paraId="144F6626" w14:textId="77777777" w:rsidR="00184921" w:rsidRDefault="00184921" w:rsidP="004D3F4A">
            <w:pPr>
              <w:pStyle w:val="ListParagraph"/>
              <w:ind w:left="0"/>
              <w:jc w:val="center"/>
              <w:rPr>
                <w:ins w:id="4835" w:author="Ngo Vi" w:date="2019-07-05T14:42:00Z"/>
              </w:rPr>
            </w:pPr>
          </w:p>
        </w:tc>
      </w:tr>
    </w:tbl>
    <w:p w14:paraId="0B375BE5" w14:textId="4B38B6FD" w:rsidR="00FE60EF" w:rsidDel="00E054FE" w:rsidRDefault="00FE60EF" w:rsidP="00E054FE">
      <w:pPr>
        <w:rPr>
          <w:del w:id="4836" w:author="Ngo Vi" w:date="2019-07-05T01:50:00Z"/>
          <w:sz w:val="28"/>
          <w:szCs w:val="28"/>
        </w:rPr>
      </w:pPr>
    </w:p>
    <w:p w14:paraId="59D0F155" w14:textId="77777777" w:rsidR="00E054FE" w:rsidRPr="00E054FE" w:rsidRDefault="00E054FE">
      <w:pPr>
        <w:rPr>
          <w:ins w:id="4837" w:author="DAO NAM LY" w:date="2019-07-06T06:11:00Z"/>
          <w:sz w:val="28"/>
          <w:szCs w:val="28"/>
          <w:rPrChange w:id="4838" w:author="DAO NAM LY" w:date="2019-07-06T06:11:00Z">
            <w:rPr>
              <w:ins w:id="4839" w:author="DAO NAM LY" w:date="2019-07-06T06:11:00Z"/>
            </w:rPr>
          </w:rPrChange>
        </w:rPr>
        <w:pPrChange w:id="4840" w:author="DAO NAM LY" w:date="2019-07-06T06:11:00Z">
          <w:pPr>
            <w:pStyle w:val="ListParagraph"/>
            <w:numPr>
              <w:ilvl w:val="1"/>
              <w:numId w:val="4"/>
            </w:numPr>
            <w:ind w:left="1080" w:hanging="360"/>
          </w:pPr>
        </w:pPrChange>
      </w:pPr>
    </w:p>
    <w:p w14:paraId="65B41903" w14:textId="795FD932" w:rsidR="007E56BA" w:rsidRPr="00E054FE" w:rsidDel="008967CF" w:rsidRDefault="007E56BA">
      <w:pPr>
        <w:pStyle w:val="ListParagraph"/>
        <w:numPr>
          <w:ilvl w:val="0"/>
          <w:numId w:val="4"/>
        </w:numPr>
        <w:rPr>
          <w:del w:id="4841" w:author="Hoan Nguyễn Công" w:date="2019-03-26T07:52:00Z"/>
          <w:sz w:val="28"/>
          <w:szCs w:val="28"/>
          <w:rPrChange w:id="4842" w:author="DAO NAM LY" w:date="2019-07-06T06:11:00Z">
            <w:rPr>
              <w:del w:id="4843" w:author="Hoan Nguyễn Công" w:date="2019-03-26T07:52:00Z"/>
            </w:rPr>
          </w:rPrChange>
        </w:rPr>
      </w:pPr>
      <w:del w:id="4844" w:author="Hoan Nguyễn Công" w:date="2019-03-26T07:52:00Z">
        <w:r w:rsidRPr="00E054FE" w:rsidDel="008967CF">
          <w:rPr>
            <w:sz w:val="28"/>
            <w:szCs w:val="28"/>
            <w:rPrChange w:id="4845" w:author="DAO NAM LY" w:date="2019-07-06T06:11:00Z">
              <w:rPr/>
            </w:rPrChange>
          </w:rPr>
          <w:delText>Thiết kế xử lý</w:delText>
        </w:r>
      </w:del>
      <w:ins w:id="4846" w:author="Hoan Ng" w:date="2017-03-20T21:27:00Z">
        <w:del w:id="4847" w:author="Hoan Nguyễn Công" w:date="2019-03-26T07:52:00Z">
          <w:r w:rsidR="00E62EE1" w:rsidRPr="00E054FE" w:rsidDel="008967CF">
            <w:rPr>
              <w:sz w:val="28"/>
              <w:szCs w:val="28"/>
              <w:rPrChange w:id="4848" w:author="DAO NAM LY" w:date="2019-07-06T06:11:00Z">
                <w:rPr/>
              </w:rPrChange>
            </w:rPr>
            <w:delText xml:space="preserve"> {Danh sách các xử lý &amp; thuật giải}</w:delText>
          </w:r>
        </w:del>
      </w:ins>
    </w:p>
    <w:p w14:paraId="2F4BFD56" w14:textId="207BC702" w:rsidR="00F02E35" w:rsidRPr="00E054FE" w:rsidRDefault="00F02E35">
      <w:pPr>
        <w:pStyle w:val="ListParagraph"/>
        <w:numPr>
          <w:ilvl w:val="0"/>
          <w:numId w:val="4"/>
        </w:numPr>
        <w:rPr>
          <w:ins w:id="4849" w:author="Hoan Ng" w:date="2017-03-20T21:26:00Z"/>
          <w:sz w:val="28"/>
          <w:szCs w:val="28"/>
          <w:rPrChange w:id="4850" w:author="DAO NAM LY" w:date="2019-07-06T06:11:00Z">
            <w:rPr>
              <w:ins w:id="4851" w:author="Hoan Ng" w:date="2017-03-20T21:26:00Z"/>
            </w:rPr>
          </w:rPrChange>
        </w:rPr>
      </w:pPr>
      <w:r w:rsidRPr="00E054FE">
        <w:rPr>
          <w:sz w:val="28"/>
          <w:szCs w:val="28"/>
          <w:rPrChange w:id="4852" w:author="DAO NAM LY" w:date="2019-07-06T06:11:00Z">
            <w:rPr/>
          </w:rPrChange>
        </w:rPr>
        <w:t>Thiết kế dữ liệu (RD – Relationship Diagram – Mô hình quan hệ)</w:t>
      </w:r>
    </w:p>
    <w:p w14:paraId="478E52EB" w14:textId="270895C8" w:rsidR="00E62EE1" w:rsidRDefault="00E62EE1">
      <w:pPr>
        <w:pStyle w:val="ListParagraph"/>
        <w:numPr>
          <w:ilvl w:val="1"/>
          <w:numId w:val="4"/>
        </w:numPr>
        <w:rPr>
          <w:ins w:id="4853" w:author="Ngo Vi" w:date="2019-07-05T14:54:00Z"/>
        </w:rPr>
      </w:pPr>
      <w:ins w:id="4854" w:author="Hoan Ng" w:date="2017-03-20T21:26:00Z">
        <w:r>
          <w:t>Sơ đồ RD cả hệ thống</w:t>
        </w:r>
      </w:ins>
    </w:p>
    <w:p w14:paraId="0F66D96C" w14:textId="6FD55693" w:rsidR="005046D2" w:rsidRDefault="001E2CC0">
      <w:pPr>
        <w:pStyle w:val="ListParagraph"/>
        <w:ind w:left="1080"/>
        <w:rPr>
          <w:ins w:id="4855" w:author="Hoan Ng" w:date="2017-03-20T21:26:00Z"/>
        </w:rPr>
        <w:pPrChange w:id="4856" w:author="Ngo Vi" w:date="2019-07-05T14:55:00Z">
          <w:pPr>
            <w:pStyle w:val="ListParagraph"/>
            <w:numPr>
              <w:numId w:val="4"/>
            </w:numPr>
            <w:ind w:hanging="360"/>
          </w:pPr>
        </w:pPrChange>
      </w:pPr>
      <w:ins w:id="4857" w:author="Ngo Vi" w:date="2019-07-05T16:50:00Z">
        <w:r>
          <w:rPr>
            <w:noProof/>
          </w:rPr>
          <w:lastRenderedPageBreak/>
          <w:drawing>
            <wp:inline distT="0" distB="0" distL="0" distR="0" wp14:anchorId="6667260F" wp14:editId="709BF14C">
              <wp:extent cx="5943600" cy="4420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20870"/>
                      </a:xfrm>
                      <a:prstGeom prst="rect">
                        <a:avLst/>
                      </a:prstGeom>
                    </pic:spPr>
                  </pic:pic>
                </a:graphicData>
              </a:graphic>
            </wp:inline>
          </w:drawing>
        </w:r>
      </w:ins>
    </w:p>
    <w:p w14:paraId="09158F7B" w14:textId="425B2C4B" w:rsidR="00E62EE1" w:rsidRDefault="00E62EE1">
      <w:pPr>
        <w:pStyle w:val="ListParagraph"/>
        <w:numPr>
          <w:ilvl w:val="1"/>
          <w:numId w:val="4"/>
        </w:numPr>
        <w:rPr>
          <w:ins w:id="4858" w:author="Ngo Vi" w:date="2019-07-05T14:57:00Z"/>
        </w:rPr>
      </w:pPr>
      <w:ins w:id="4859" w:author="Hoan Ng" w:date="2017-03-20T21:26:00Z">
        <w:r>
          <w:t xml:space="preserve"> Giải thích từng bảng, kiểu dữ liệu</w:t>
        </w:r>
      </w:ins>
    </w:p>
    <w:p w14:paraId="3EBF11A9" w14:textId="14A8089C" w:rsidR="005046D2" w:rsidRDefault="005046D2">
      <w:pPr>
        <w:pStyle w:val="ListParagraph"/>
        <w:numPr>
          <w:ilvl w:val="0"/>
          <w:numId w:val="10"/>
        </w:numPr>
        <w:rPr>
          <w:ins w:id="4860" w:author="Ngo Vi" w:date="2019-07-05T14:56:00Z"/>
        </w:rPr>
        <w:pPrChange w:id="4861" w:author="Ngo Vi" w:date="2019-07-05T14:57:00Z">
          <w:pPr>
            <w:pStyle w:val="ListParagraph"/>
            <w:numPr>
              <w:ilvl w:val="1"/>
              <w:numId w:val="4"/>
            </w:numPr>
            <w:ind w:left="1080" w:hanging="360"/>
          </w:pPr>
        </w:pPrChange>
      </w:pPr>
      <w:ins w:id="4862" w:author="Ngo Vi" w:date="2019-07-05T14:57:00Z">
        <w:r>
          <w:t>Bảng tblKETTHUOC</w:t>
        </w:r>
      </w:ins>
    </w:p>
    <w:tbl>
      <w:tblPr>
        <w:tblStyle w:val="TableGrid"/>
        <w:tblW w:w="0" w:type="auto"/>
        <w:tblInd w:w="1080" w:type="dxa"/>
        <w:tblLook w:val="04A0" w:firstRow="1" w:lastRow="0" w:firstColumn="1" w:lastColumn="0" w:noHBand="0" w:noVBand="1"/>
        <w:tblPrChange w:id="4863" w:author="Ngo Vi" w:date="2019-07-05T14:57:00Z">
          <w:tblPr>
            <w:tblStyle w:val="TableGrid"/>
            <w:tblW w:w="0" w:type="auto"/>
            <w:tblInd w:w="1080" w:type="dxa"/>
            <w:tblLook w:val="04A0" w:firstRow="1" w:lastRow="0" w:firstColumn="1" w:lastColumn="0" w:noHBand="0" w:noVBand="1"/>
          </w:tblPr>
        </w:tblPrChange>
      </w:tblPr>
      <w:tblGrid>
        <w:gridCol w:w="532"/>
        <w:gridCol w:w="1713"/>
        <w:gridCol w:w="1800"/>
        <w:gridCol w:w="4225"/>
        <w:tblGridChange w:id="4864">
          <w:tblGrid>
            <w:gridCol w:w="532"/>
            <w:gridCol w:w="1535"/>
            <w:gridCol w:w="178"/>
            <w:gridCol w:w="1800"/>
            <w:gridCol w:w="89"/>
            <w:gridCol w:w="2068"/>
            <w:gridCol w:w="2068"/>
          </w:tblGrid>
        </w:tblGridChange>
      </w:tblGrid>
      <w:tr w:rsidR="005046D2" w14:paraId="74EB4D3D" w14:textId="77777777" w:rsidTr="005046D2">
        <w:trPr>
          <w:ins w:id="4865" w:author="Ngo Vi" w:date="2019-07-05T14:56:00Z"/>
        </w:trPr>
        <w:tc>
          <w:tcPr>
            <w:tcW w:w="532" w:type="dxa"/>
            <w:tcPrChange w:id="4866" w:author="Ngo Vi" w:date="2019-07-05T14:57:00Z">
              <w:tcPr>
                <w:tcW w:w="2337" w:type="dxa"/>
                <w:gridSpan w:val="2"/>
              </w:tcPr>
            </w:tcPrChange>
          </w:tcPr>
          <w:p w14:paraId="144B4D11" w14:textId="1D00DEDF" w:rsidR="005046D2" w:rsidRDefault="005046D2">
            <w:pPr>
              <w:pStyle w:val="ListParagraph"/>
              <w:ind w:left="0"/>
              <w:jc w:val="center"/>
              <w:rPr>
                <w:ins w:id="4867" w:author="Ngo Vi" w:date="2019-07-05T14:56:00Z"/>
              </w:rPr>
              <w:pPrChange w:id="4868" w:author="Ngo Vi" w:date="2019-07-05T14:57:00Z">
                <w:pPr>
                  <w:pStyle w:val="ListParagraph"/>
                  <w:ind w:left="0"/>
                </w:pPr>
              </w:pPrChange>
            </w:pPr>
            <w:ins w:id="4869" w:author="Ngo Vi" w:date="2019-07-05T14:56:00Z">
              <w:r>
                <w:t>STT</w:t>
              </w:r>
            </w:ins>
          </w:p>
        </w:tc>
        <w:tc>
          <w:tcPr>
            <w:tcW w:w="1713" w:type="dxa"/>
            <w:tcPrChange w:id="4870" w:author="Ngo Vi" w:date="2019-07-05T14:57:00Z">
              <w:tcPr>
                <w:tcW w:w="2337" w:type="dxa"/>
                <w:gridSpan w:val="3"/>
              </w:tcPr>
            </w:tcPrChange>
          </w:tcPr>
          <w:p w14:paraId="27D8380E" w14:textId="1969E281" w:rsidR="005046D2" w:rsidRDefault="005046D2">
            <w:pPr>
              <w:pStyle w:val="ListParagraph"/>
              <w:ind w:left="0"/>
              <w:jc w:val="center"/>
              <w:rPr>
                <w:ins w:id="4871" w:author="Ngo Vi" w:date="2019-07-05T14:56:00Z"/>
              </w:rPr>
              <w:pPrChange w:id="4872" w:author="Ngo Vi" w:date="2019-07-05T14:57:00Z">
                <w:pPr>
                  <w:pStyle w:val="ListParagraph"/>
                  <w:ind w:left="0"/>
                </w:pPr>
              </w:pPrChange>
            </w:pPr>
            <w:ins w:id="4873" w:author="Ngo Vi" w:date="2019-07-05T14:57:00Z">
              <w:r>
                <w:t>Thuộc tính</w:t>
              </w:r>
            </w:ins>
          </w:p>
        </w:tc>
        <w:tc>
          <w:tcPr>
            <w:tcW w:w="1800" w:type="dxa"/>
            <w:tcPrChange w:id="4874" w:author="Ngo Vi" w:date="2019-07-05T14:57:00Z">
              <w:tcPr>
                <w:tcW w:w="2338" w:type="dxa"/>
              </w:tcPr>
            </w:tcPrChange>
          </w:tcPr>
          <w:p w14:paraId="2CEB3160" w14:textId="678627B2" w:rsidR="005046D2" w:rsidRDefault="005046D2">
            <w:pPr>
              <w:pStyle w:val="ListParagraph"/>
              <w:ind w:left="0"/>
              <w:jc w:val="center"/>
              <w:rPr>
                <w:ins w:id="4875" w:author="Ngo Vi" w:date="2019-07-05T14:56:00Z"/>
              </w:rPr>
              <w:pPrChange w:id="4876" w:author="Ngo Vi" w:date="2019-07-05T14:57:00Z">
                <w:pPr>
                  <w:pStyle w:val="ListParagraph"/>
                  <w:ind w:left="0"/>
                </w:pPr>
              </w:pPrChange>
            </w:pPr>
            <w:ins w:id="4877" w:author="Ngo Vi" w:date="2019-07-05T14:57:00Z">
              <w:r>
                <w:t>Kiểu dữ liệu</w:t>
              </w:r>
            </w:ins>
          </w:p>
        </w:tc>
        <w:tc>
          <w:tcPr>
            <w:tcW w:w="4225" w:type="dxa"/>
            <w:tcPrChange w:id="4878" w:author="Ngo Vi" w:date="2019-07-05T14:57:00Z">
              <w:tcPr>
                <w:tcW w:w="2338" w:type="dxa"/>
              </w:tcPr>
            </w:tcPrChange>
          </w:tcPr>
          <w:p w14:paraId="55D203DE" w14:textId="40BC86CC" w:rsidR="005046D2" w:rsidRDefault="005046D2">
            <w:pPr>
              <w:pStyle w:val="ListParagraph"/>
              <w:ind w:left="0"/>
              <w:jc w:val="center"/>
              <w:rPr>
                <w:ins w:id="4879" w:author="Ngo Vi" w:date="2019-07-05T14:56:00Z"/>
              </w:rPr>
              <w:pPrChange w:id="4880" w:author="Ngo Vi" w:date="2019-07-05T14:57:00Z">
                <w:pPr>
                  <w:pStyle w:val="ListParagraph"/>
                  <w:ind w:left="0"/>
                </w:pPr>
              </w:pPrChange>
            </w:pPr>
            <w:ins w:id="4881" w:author="Ngo Vi" w:date="2019-07-05T14:57:00Z">
              <w:r>
                <w:t>Diển giải</w:t>
              </w:r>
            </w:ins>
          </w:p>
        </w:tc>
      </w:tr>
      <w:tr w:rsidR="005046D2" w14:paraId="1BB9E792" w14:textId="77777777" w:rsidTr="005046D2">
        <w:trPr>
          <w:ins w:id="4882" w:author="Ngo Vi" w:date="2019-07-05T14:56:00Z"/>
        </w:trPr>
        <w:tc>
          <w:tcPr>
            <w:tcW w:w="532" w:type="dxa"/>
            <w:tcPrChange w:id="4883" w:author="Ngo Vi" w:date="2019-07-05T14:57:00Z">
              <w:tcPr>
                <w:tcW w:w="2337" w:type="dxa"/>
                <w:gridSpan w:val="2"/>
              </w:tcPr>
            </w:tcPrChange>
          </w:tcPr>
          <w:p w14:paraId="01FF0517" w14:textId="28ECA3A3" w:rsidR="005046D2" w:rsidRDefault="005046D2">
            <w:pPr>
              <w:pStyle w:val="ListParagraph"/>
              <w:ind w:left="0"/>
              <w:jc w:val="center"/>
              <w:rPr>
                <w:ins w:id="4884" w:author="Ngo Vi" w:date="2019-07-05T14:56:00Z"/>
              </w:rPr>
              <w:pPrChange w:id="4885" w:author="Ngo Vi" w:date="2019-07-05T14:57:00Z">
                <w:pPr>
                  <w:pStyle w:val="ListParagraph"/>
                  <w:ind w:left="0"/>
                </w:pPr>
              </w:pPrChange>
            </w:pPr>
            <w:ins w:id="4886" w:author="Ngo Vi" w:date="2019-07-05T14:58:00Z">
              <w:r>
                <w:t>1</w:t>
              </w:r>
            </w:ins>
          </w:p>
        </w:tc>
        <w:tc>
          <w:tcPr>
            <w:tcW w:w="1713" w:type="dxa"/>
            <w:tcPrChange w:id="4887" w:author="Ngo Vi" w:date="2019-07-05T14:57:00Z">
              <w:tcPr>
                <w:tcW w:w="2337" w:type="dxa"/>
                <w:gridSpan w:val="3"/>
              </w:tcPr>
            </w:tcPrChange>
          </w:tcPr>
          <w:p w14:paraId="2F72F46F" w14:textId="2A0B2161" w:rsidR="005046D2" w:rsidRDefault="005046D2">
            <w:pPr>
              <w:pStyle w:val="ListParagraph"/>
              <w:ind w:left="0"/>
              <w:jc w:val="center"/>
              <w:rPr>
                <w:ins w:id="4888" w:author="Ngo Vi" w:date="2019-07-05T14:56:00Z"/>
              </w:rPr>
              <w:pPrChange w:id="4889" w:author="Ngo Vi" w:date="2019-07-05T14:57:00Z">
                <w:pPr>
                  <w:pStyle w:val="ListParagraph"/>
                  <w:ind w:left="0"/>
                </w:pPr>
              </w:pPrChange>
            </w:pPr>
            <w:ins w:id="4890" w:author="Ngo Vi" w:date="2019-07-05T14:58:00Z">
              <w:r>
                <w:t>maThuoc</w:t>
              </w:r>
            </w:ins>
          </w:p>
        </w:tc>
        <w:tc>
          <w:tcPr>
            <w:tcW w:w="1800" w:type="dxa"/>
            <w:tcPrChange w:id="4891" w:author="Ngo Vi" w:date="2019-07-05T14:57:00Z">
              <w:tcPr>
                <w:tcW w:w="2338" w:type="dxa"/>
              </w:tcPr>
            </w:tcPrChange>
          </w:tcPr>
          <w:p w14:paraId="68181F30" w14:textId="4EF1FFF0" w:rsidR="005046D2" w:rsidRDefault="005046D2">
            <w:pPr>
              <w:pStyle w:val="ListParagraph"/>
              <w:ind w:left="0"/>
              <w:jc w:val="center"/>
              <w:rPr>
                <w:ins w:id="4892" w:author="Ngo Vi" w:date="2019-07-05T14:56:00Z"/>
              </w:rPr>
              <w:pPrChange w:id="4893" w:author="Ngo Vi" w:date="2019-07-05T14:57:00Z">
                <w:pPr>
                  <w:pStyle w:val="ListParagraph"/>
                  <w:ind w:left="0"/>
                </w:pPr>
              </w:pPrChange>
            </w:pPr>
            <w:ins w:id="4894" w:author="Ngo Vi" w:date="2019-07-05T15:00:00Z">
              <w:r>
                <w:t>Chuỗi</w:t>
              </w:r>
            </w:ins>
          </w:p>
        </w:tc>
        <w:tc>
          <w:tcPr>
            <w:tcW w:w="4225" w:type="dxa"/>
            <w:tcPrChange w:id="4895" w:author="Ngo Vi" w:date="2019-07-05T14:57:00Z">
              <w:tcPr>
                <w:tcW w:w="2338" w:type="dxa"/>
              </w:tcPr>
            </w:tcPrChange>
          </w:tcPr>
          <w:p w14:paraId="0071759E" w14:textId="20918539" w:rsidR="005046D2" w:rsidRDefault="00AB5353">
            <w:pPr>
              <w:pStyle w:val="ListParagraph"/>
              <w:ind w:left="0"/>
              <w:jc w:val="center"/>
              <w:rPr>
                <w:ins w:id="4896" w:author="Ngo Vi" w:date="2019-07-05T14:56:00Z"/>
              </w:rPr>
              <w:pPrChange w:id="4897" w:author="Ngo Vi" w:date="2019-07-05T14:57:00Z">
                <w:pPr>
                  <w:pStyle w:val="ListParagraph"/>
                  <w:ind w:left="0"/>
                </w:pPr>
              </w:pPrChange>
            </w:pPr>
            <w:ins w:id="4898" w:author="DAO NAM LY" w:date="2019-07-06T02:31:00Z">
              <w:r>
                <w:t>Mã thuốc</w:t>
              </w:r>
            </w:ins>
          </w:p>
        </w:tc>
      </w:tr>
      <w:tr w:rsidR="005046D2" w14:paraId="39AC7AB7" w14:textId="77777777" w:rsidTr="005046D2">
        <w:trPr>
          <w:ins w:id="4899" w:author="Ngo Vi" w:date="2019-07-05T14:58:00Z"/>
        </w:trPr>
        <w:tc>
          <w:tcPr>
            <w:tcW w:w="532" w:type="dxa"/>
          </w:tcPr>
          <w:p w14:paraId="3083DE0C" w14:textId="194E5FEF" w:rsidR="005046D2" w:rsidRDefault="005046D2" w:rsidP="005046D2">
            <w:pPr>
              <w:pStyle w:val="ListParagraph"/>
              <w:ind w:left="0"/>
              <w:jc w:val="center"/>
              <w:rPr>
                <w:ins w:id="4900" w:author="Ngo Vi" w:date="2019-07-05T14:58:00Z"/>
              </w:rPr>
            </w:pPr>
            <w:ins w:id="4901" w:author="Ngo Vi" w:date="2019-07-05T14:58:00Z">
              <w:r>
                <w:t>2</w:t>
              </w:r>
            </w:ins>
          </w:p>
        </w:tc>
        <w:tc>
          <w:tcPr>
            <w:tcW w:w="1713" w:type="dxa"/>
          </w:tcPr>
          <w:p w14:paraId="4DEA4A06" w14:textId="25861790" w:rsidR="005046D2" w:rsidRDefault="005046D2" w:rsidP="005046D2">
            <w:pPr>
              <w:pStyle w:val="ListParagraph"/>
              <w:ind w:left="0"/>
              <w:jc w:val="center"/>
              <w:rPr>
                <w:ins w:id="4902" w:author="Ngo Vi" w:date="2019-07-05T14:58:00Z"/>
              </w:rPr>
            </w:pPr>
            <w:ins w:id="4903" w:author="Ngo Vi" w:date="2019-07-05T14:58:00Z">
              <w:r>
                <w:t>maToa</w:t>
              </w:r>
            </w:ins>
          </w:p>
        </w:tc>
        <w:tc>
          <w:tcPr>
            <w:tcW w:w="1800" w:type="dxa"/>
          </w:tcPr>
          <w:p w14:paraId="3026B5F3" w14:textId="31FAC3F1" w:rsidR="005046D2" w:rsidRDefault="005046D2" w:rsidP="005046D2">
            <w:pPr>
              <w:pStyle w:val="ListParagraph"/>
              <w:ind w:left="0"/>
              <w:jc w:val="center"/>
              <w:rPr>
                <w:ins w:id="4904" w:author="Ngo Vi" w:date="2019-07-05T14:58:00Z"/>
              </w:rPr>
            </w:pPr>
            <w:ins w:id="4905" w:author="Ngo Vi" w:date="2019-07-05T15:00:00Z">
              <w:r>
                <w:t>Chuỗi</w:t>
              </w:r>
            </w:ins>
          </w:p>
        </w:tc>
        <w:tc>
          <w:tcPr>
            <w:tcW w:w="4225" w:type="dxa"/>
          </w:tcPr>
          <w:p w14:paraId="581F0916" w14:textId="4A630A65" w:rsidR="005046D2" w:rsidRDefault="00AB5353" w:rsidP="005046D2">
            <w:pPr>
              <w:pStyle w:val="ListParagraph"/>
              <w:ind w:left="0"/>
              <w:jc w:val="center"/>
              <w:rPr>
                <w:ins w:id="4906" w:author="Ngo Vi" w:date="2019-07-05T14:58:00Z"/>
              </w:rPr>
            </w:pPr>
            <w:ins w:id="4907" w:author="DAO NAM LY" w:date="2019-07-06T02:31:00Z">
              <w:r>
                <w:t>Mã toa</w:t>
              </w:r>
            </w:ins>
          </w:p>
        </w:tc>
      </w:tr>
      <w:tr w:rsidR="005046D2" w14:paraId="54F80B20" w14:textId="77777777" w:rsidTr="005046D2">
        <w:trPr>
          <w:ins w:id="4908" w:author="Ngo Vi" w:date="2019-07-05T14:57:00Z"/>
        </w:trPr>
        <w:tc>
          <w:tcPr>
            <w:tcW w:w="532" w:type="dxa"/>
          </w:tcPr>
          <w:p w14:paraId="42DF804E" w14:textId="6EC324BF" w:rsidR="005046D2" w:rsidRDefault="005046D2" w:rsidP="005046D2">
            <w:pPr>
              <w:pStyle w:val="ListParagraph"/>
              <w:ind w:left="0"/>
              <w:jc w:val="center"/>
              <w:rPr>
                <w:ins w:id="4909" w:author="Ngo Vi" w:date="2019-07-05T14:57:00Z"/>
              </w:rPr>
            </w:pPr>
            <w:ins w:id="4910" w:author="Ngo Vi" w:date="2019-07-05T14:58:00Z">
              <w:r>
                <w:t>3</w:t>
              </w:r>
            </w:ins>
          </w:p>
        </w:tc>
        <w:tc>
          <w:tcPr>
            <w:tcW w:w="1713" w:type="dxa"/>
          </w:tcPr>
          <w:p w14:paraId="134A05FB" w14:textId="6F1D2A30" w:rsidR="005046D2" w:rsidRDefault="005046D2" w:rsidP="005046D2">
            <w:pPr>
              <w:pStyle w:val="ListParagraph"/>
              <w:ind w:left="0"/>
              <w:jc w:val="center"/>
              <w:rPr>
                <w:ins w:id="4911" w:author="Ngo Vi" w:date="2019-07-05T14:57:00Z"/>
              </w:rPr>
            </w:pPr>
            <w:ins w:id="4912" w:author="Ngo Vi" w:date="2019-07-05T14:58:00Z">
              <w:r>
                <w:t>soLuong</w:t>
              </w:r>
            </w:ins>
          </w:p>
        </w:tc>
        <w:tc>
          <w:tcPr>
            <w:tcW w:w="1800" w:type="dxa"/>
          </w:tcPr>
          <w:p w14:paraId="19D43944" w14:textId="50CAF11E" w:rsidR="005046D2" w:rsidRDefault="005046D2" w:rsidP="005046D2">
            <w:pPr>
              <w:pStyle w:val="ListParagraph"/>
              <w:ind w:left="0"/>
              <w:jc w:val="center"/>
              <w:rPr>
                <w:ins w:id="4913" w:author="Ngo Vi" w:date="2019-07-05T14:57:00Z"/>
              </w:rPr>
            </w:pPr>
            <w:ins w:id="4914" w:author="Ngo Vi" w:date="2019-07-05T15:00:00Z">
              <w:r>
                <w:t>Số nguyê</w:t>
              </w:r>
            </w:ins>
            <w:ins w:id="4915" w:author="Ngo Vi" w:date="2019-07-05T15:01:00Z">
              <w:r>
                <w:t>n</w:t>
              </w:r>
            </w:ins>
          </w:p>
        </w:tc>
        <w:tc>
          <w:tcPr>
            <w:tcW w:w="4225" w:type="dxa"/>
          </w:tcPr>
          <w:p w14:paraId="7DA59953" w14:textId="318ADAFF" w:rsidR="005046D2" w:rsidRDefault="00AB5353" w:rsidP="005046D2">
            <w:pPr>
              <w:pStyle w:val="ListParagraph"/>
              <w:ind w:left="0"/>
              <w:jc w:val="center"/>
              <w:rPr>
                <w:ins w:id="4916" w:author="Ngo Vi" w:date="2019-07-05T14:57:00Z"/>
              </w:rPr>
            </w:pPr>
            <w:ins w:id="4917" w:author="DAO NAM LY" w:date="2019-07-06T02:31:00Z">
              <w:r>
                <w:t>Số lượng thuốc</w:t>
              </w:r>
            </w:ins>
          </w:p>
        </w:tc>
      </w:tr>
    </w:tbl>
    <w:p w14:paraId="607EE80A" w14:textId="4924B4F6" w:rsidR="005046D2" w:rsidRDefault="005046D2" w:rsidP="005046D2">
      <w:pPr>
        <w:pStyle w:val="ListParagraph"/>
        <w:numPr>
          <w:ilvl w:val="0"/>
          <w:numId w:val="10"/>
        </w:numPr>
        <w:rPr>
          <w:ins w:id="4918" w:author="Ngo Vi" w:date="2019-07-05T15:06:00Z"/>
        </w:rPr>
      </w:pPr>
      <w:ins w:id="4919" w:author="Ngo Vi" w:date="2019-07-05T15:01:00Z">
        <w:r>
          <w:t>Bảng tblTHUOC</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4D3F4A" w14:paraId="2C1022FC" w14:textId="77777777" w:rsidTr="004D3F4A">
        <w:trPr>
          <w:ins w:id="4920" w:author="Ngo Vi" w:date="2019-07-05T15:06:00Z"/>
        </w:trPr>
        <w:tc>
          <w:tcPr>
            <w:tcW w:w="532" w:type="dxa"/>
          </w:tcPr>
          <w:p w14:paraId="4944B823" w14:textId="77777777" w:rsidR="004D3F4A" w:rsidRDefault="004D3F4A" w:rsidP="004D3F4A">
            <w:pPr>
              <w:pStyle w:val="ListParagraph"/>
              <w:ind w:left="0"/>
              <w:jc w:val="center"/>
              <w:rPr>
                <w:ins w:id="4921" w:author="Ngo Vi" w:date="2019-07-05T15:06:00Z"/>
              </w:rPr>
            </w:pPr>
            <w:ins w:id="4922" w:author="Ngo Vi" w:date="2019-07-05T15:06:00Z">
              <w:r>
                <w:t>STT</w:t>
              </w:r>
            </w:ins>
          </w:p>
        </w:tc>
        <w:tc>
          <w:tcPr>
            <w:tcW w:w="1713" w:type="dxa"/>
          </w:tcPr>
          <w:p w14:paraId="6C58F25A" w14:textId="77777777" w:rsidR="004D3F4A" w:rsidRDefault="004D3F4A" w:rsidP="004D3F4A">
            <w:pPr>
              <w:pStyle w:val="ListParagraph"/>
              <w:ind w:left="0"/>
              <w:jc w:val="center"/>
              <w:rPr>
                <w:ins w:id="4923" w:author="Ngo Vi" w:date="2019-07-05T15:06:00Z"/>
              </w:rPr>
            </w:pPr>
            <w:ins w:id="4924" w:author="Ngo Vi" w:date="2019-07-05T15:06:00Z">
              <w:r>
                <w:t>Thuộc tính</w:t>
              </w:r>
            </w:ins>
          </w:p>
        </w:tc>
        <w:tc>
          <w:tcPr>
            <w:tcW w:w="1800" w:type="dxa"/>
          </w:tcPr>
          <w:p w14:paraId="2B564628" w14:textId="77777777" w:rsidR="004D3F4A" w:rsidRDefault="004D3F4A" w:rsidP="004D3F4A">
            <w:pPr>
              <w:pStyle w:val="ListParagraph"/>
              <w:ind w:left="0"/>
              <w:jc w:val="center"/>
              <w:rPr>
                <w:ins w:id="4925" w:author="Ngo Vi" w:date="2019-07-05T15:06:00Z"/>
              </w:rPr>
            </w:pPr>
            <w:ins w:id="4926" w:author="Ngo Vi" w:date="2019-07-05T15:06:00Z">
              <w:r>
                <w:t>Kiểu dữ liệu</w:t>
              </w:r>
            </w:ins>
          </w:p>
        </w:tc>
        <w:tc>
          <w:tcPr>
            <w:tcW w:w="4225" w:type="dxa"/>
          </w:tcPr>
          <w:p w14:paraId="27CE2FE5" w14:textId="77777777" w:rsidR="004D3F4A" w:rsidRDefault="004D3F4A" w:rsidP="004D3F4A">
            <w:pPr>
              <w:pStyle w:val="ListParagraph"/>
              <w:ind w:left="0"/>
              <w:jc w:val="center"/>
              <w:rPr>
                <w:ins w:id="4927" w:author="Ngo Vi" w:date="2019-07-05T15:06:00Z"/>
              </w:rPr>
            </w:pPr>
            <w:ins w:id="4928" w:author="Ngo Vi" w:date="2019-07-05T15:06:00Z">
              <w:r>
                <w:t>Diển giải</w:t>
              </w:r>
            </w:ins>
          </w:p>
        </w:tc>
      </w:tr>
      <w:tr w:rsidR="004D3F4A" w14:paraId="474C0125" w14:textId="77777777" w:rsidTr="004D3F4A">
        <w:trPr>
          <w:ins w:id="4929" w:author="Ngo Vi" w:date="2019-07-05T15:06:00Z"/>
        </w:trPr>
        <w:tc>
          <w:tcPr>
            <w:tcW w:w="532" w:type="dxa"/>
          </w:tcPr>
          <w:p w14:paraId="4D3C510A" w14:textId="4EC67D3E" w:rsidR="004D3F4A" w:rsidRDefault="004D3F4A" w:rsidP="004D3F4A">
            <w:pPr>
              <w:pStyle w:val="ListParagraph"/>
              <w:ind w:left="0"/>
              <w:jc w:val="center"/>
              <w:rPr>
                <w:ins w:id="4930" w:author="Ngo Vi" w:date="2019-07-05T15:06:00Z"/>
              </w:rPr>
            </w:pPr>
            <w:ins w:id="4931" w:author="Ngo Vi" w:date="2019-07-05T15:07:00Z">
              <w:r>
                <w:t>1</w:t>
              </w:r>
            </w:ins>
          </w:p>
        </w:tc>
        <w:tc>
          <w:tcPr>
            <w:tcW w:w="1713" w:type="dxa"/>
          </w:tcPr>
          <w:p w14:paraId="1DFDCB58" w14:textId="7A5021CB" w:rsidR="004D3F4A" w:rsidRDefault="004D3F4A" w:rsidP="004D3F4A">
            <w:pPr>
              <w:pStyle w:val="ListParagraph"/>
              <w:ind w:left="0"/>
              <w:jc w:val="center"/>
              <w:rPr>
                <w:ins w:id="4932" w:author="Ngo Vi" w:date="2019-07-05T15:06:00Z"/>
              </w:rPr>
            </w:pPr>
            <w:ins w:id="4933" w:author="Ngo Vi" w:date="2019-07-05T15:08:00Z">
              <w:r>
                <w:t>maThuoc</w:t>
              </w:r>
            </w:ins>
          </w:p>
        </w:tc>
        <w:tc>
          <w:tcPr>
            <w:tcW w:w="1800" w:type="dxa"/>
          </w:tcPr>
          <w:p w14:paraId="2C6EB939" w14:textId="78983F92" w:rsidR="004D3F4A" w:rsidRDefault="004D3F4A" w:rsidP="004D3F4A">
            <w:pPr>
              <w:pStyle w:val="ListParagraph"/>
              <w:ind w:left="0"/>
              <w:jc w:val="center"/>
              <w:rPr>
                <w:ins w:id="4934" w:author="Ngo Vi" w:date="2019-07-05T15:06:00Z"/>
              </w:rPr>
            </w:pPr>
            <w:ins w:id="4935" w:author="Ngo Vi" w:date="2019-07-05T15:09:00Z">
              <w:r>
                <w:t>Chuỗi</w:t>
              </w:r>
            </w:ins>
          </w:p>
        </w:tc>
        <w:tc>
          <w:tcPr>
            <w:tcW w:w="4225" w:type="dxa"/>
          </w:tcPr>
          <w:p w14:paraId="2EC499C6" w14:textId="25B4816E" w:rsidR="004D3F4A" w:rsidRDefault="00AB5353" w:rsidP="004D3F4A">
            <w:pPr>
              <w:pStyle w:val="ListParagraph"/>
              <w:ind w:left="0"/>
              <w:jc w:val="center"/>
              <w:rPr>
                <w:ins w:id="4936" w:author="Ngo Vi" w:date="2019-07-05T15:06:00Z"/>
              </w:rPr>
            </w:pPr>
            <w:ins w:id="4937" w:author="DAO NAM LY" w:date="2019-07-06T02:32:00Z">
              <w:r>
                <w:t>Mã thuốc</w:t>
              </w:r>
            </w:ins>
          </w:p>
        </w:tc>
      </w:tr>
      <w:tr w:rsidR="004D3F4A" w14:paraId="7655A5CC" w14:textId="77777777" w:rsidTr="004D3F4A">
        <w:trPr>
          <w:ins w:id="4938" w:author="Ngo Vi" w:date="2019-07-05T15:07:00Z"/>
        </w:trPr>
        <w:tc>
          <w:tcPr>
            <w:tcW w:w="532" w:type="dxa"/>
          </w:tcPr>
          <w:p w14:paraId="7329A188" w14:textId="2FBF905C" w:rsidR="004D3F4A" w:rsidRDefault="004D3F4A" w:rsidP="004D3F4A">
            <w:pPr>
              <w:pStyle w:val="ListParagraph"/>
              <w:ind w:left="0"/>
              <w:jc w:val="center"/>
              <w:rPr>
                <w:ins w:id="4939" w:author="Ngo Vi" w:date="2019-07-05T15:07:00Z"/>
              </w:rPr>
            </w:pPr>
            <w:ins w:id="4940" w:author="Ngo Vi" w:date="2019-07-05T15:07:00Z">
              <w:r>
                <w:t>2</w:t>
              </w:r>
            </w:ins>
          </w:p>
        </w:tc>
        <w:tc>
          <w:tcPr>
            <w:tcW w:w="1713" w:type="dxa"/>
          </w:tcPr>
          <w:p w14:paraId="1F26D578" w14:textId="70CC6DFF" w:rsidR="004D3F4A" w:rsidRDefault="004D3F4A" w:rsidP="004D3F4A">
            <w:pPr>
              <w:pStyle w:val="ListParagraph"/>
              <w:ind w:left="0"/>
              <w:jc w:val="center"/>
              <w:rPr>
                <w:ins w:id="4941" w:author="Ngo Vi" w:date="2019-07-05T15:07:00Z"/>
              </w:rPr>
            </w:pPr>
            <w:ins w:id="4942" w:author="Ngo Vi" w:date="2019-07-05T15:08:00Z">
              <w:r>
                <w:t>tenThuoc</w:t>
              </w:r>
            </w:ins>
          </w:p>
        </w:tc>
        <w:tc>
          <w:tcPr>
            <w:tcW w:w="1800" w:type="dxa"/>
          </w:tcPr>
          <w:p w14:paraId="2FD82833" w14:textId="00BA61CE" w:rsidR="004D3F4A" w:rsidRDefault="004D3F4A">
            <w:pPr>
              <w:pStyle w:val="ListParagraph"/>
              <w:ind w:left="0"/>
              <w:jc w:val="center"/>
              <w:rPr>
                <w:ins w:id="4943" w:author="Ngo Vi" w:date="2019-07-05T15:07:00Z"/>
              </w:rPr>
            </w:pPr>
            <w:ins w:id="4944" w:author="Ngo Vi" w:date="2019-07-05T15:10:00Z">
              <w:r>
                <w:t>Chuỗi</w:t>
              </w:r>
            </w:ins>
          </w:p>
        </w:tc>
        <w:tc>
          <w:tcPr>
            <w:tcW w:w="4225" w:type="dxa"/>
          </w:tcPr>
          <w:p w14:paraId="128AEA92" w14:textId="79BC4BE2" w:rsidR="004D3F4A" w:rsidRDefault="00AB5353" w:rsidP="004D3F4A">
            <w:pPr>
              <w:pStyle w:val="ListParagraph"/>
              <w:ind w:left="0"/>
              <w:jc w:val="center"/>
              <w:rPr>
                <w:ins w:id="4945" w:author="Ngo Vi" w:date="2019-07-05T15:07:00Z"/>
              </w:rPr>
            </w:pPr>
            <w:ins w:id="4946" w:author="DAO NAM LY" w:date="2019-07-06T02:32:00Z">
              <w:r>
                <w:t>Tên thuốc</w:t>
              </w:r>
            </w:ins>
          </w:p>
        </w:tc>
      </w:tr>
      <w:tr w:rsidR="004D3F4A" w14:paraId="358F7947" w14:textId="77777777" w:rsidTr="004D3F4A">
        <w:trPr>
          <w:ins w:id="4947" w:author="Ngo Vi" w:date="2019-07-05T15:06:00Z"/>
        </w:trPr>
        <w:tc>
          <w:tcPr>
            <w:tcW w:w="532" w:type="dxa"/>
          </w:tcPr>
          <w:p w14:paraId="40C215C0" w14:textId="6311F548" w:rsidR="004D3F4A" w:rsidRDefault="004D3F4A" w:rsidP="004D3F4A">
            <w:pPr>
              <w:pStyle w:val="ListParagraph"/>
              <w:ind w:left="0"/>
              <w:jc w:val="center"/>
              <w:rPr>
                <w:ins w:id="4948" w:author="Ngo Vi" w:date="2019-07-05T15:06:00Z"/>
              </w:rPr>
            </w:pPr>
            <w:ins w:id="4949" w:author="Ngo Vi" w:date="2019-07-05T15:07:00Z">
              <w:r>
                <w:t>3</w:t>
              </w:r>
            </w:ins>
          </w:p>
        </w:tc>
        <w:tc>
          <w:tcPr>
            <w:tcW w:w="1713" w:type="dxa"/>
          </w:tcPr>
          <w:p w14:paraId="70C92FE1" w14:textId="46EC2F69" w:rsidR="004D3F4A" w:rsidRDefault="004D3F4A" w:rsidP="004D3F4A">
            <w:pPr>
              <w:pStyle w:val="ListParagraph"/>
              <w:ind w:left="0"/>
              <w:jc w:val="center"/>
              <w:rPr>
                <w:ins w:id="4950" w:author="Ngo Vi" w:date="2019-07-05T15:06:00Z"/>
              </w:rPr>
            </w:pPr>
            <w:ins w:id="4951" w:author="Ngo Vi" w:date="2019-07-05T15:08:00Z">
              <w:r>
                <w:t>DVT</w:t>
              </w:r>
            </w:ins>
          </w:p>
        </w:tc>
        <w:tc>
          <w:tcPr>
            <w:tcW w:w="1800" w:type="dxa"/>
          </w:tcPr>
          <w:p w14:paraId="713EAF5D" w14:textId="592F8FE9" w:rsidR="004D3F4A" w:rsidRDefault="004D3F4A" w:rsidP="004D3F4A">
            <w:pPr>
              <w:pStyle w:val="ListParagraph"/>
              <w:ind w:left="0"/>
              <w:jc w:val="center"/>
              <w:rPr>
                <w:ins w:id="4952" w:author="Ngo Vi" w:date="2019-07-05T15:06:00Z"/>
              </w:rPr>
            </w:pPr>
            <w:ins w:id="4953" w:author="Ngo Vi" w:date="2019-07-05T15:10:00Z">
              <w:r>
                <w:t>Chuỗi</w:t>
              </w:r>
            </w:ins>
          </w:p>
        </w:tc>
        <w:tc>
          <w:tcPr>
            <w:tcW w:w="4225" w:type="dxa"/>
          </w:tcPr>
          <w:p w14:paraId="0CDA80E5" w14:textId="2ABEC263" w:rsidR="004D3F4A" w:rsidRDefault="00AB5353" w:rsidP="004D3F4A">
            <w:pPr>
              <w:pStyle w:val="ListParagraph"/>
              <w:ind w:left="0"/>
              <w:jc w:val="center"/>
              <w:rPr>
                <w:ins w:id="4954" w:author="Ngo Vi" w:date="2019-07-05T15:06:00Z"/>
              </w:rPr>
            </w:pPr>
            <w:ins w:id="4955" w:author="DAO NAM LY" w:date="2019-07-06T02:32:00Z">
              <w:r>
                <w:t>Đơn vị tính</w:t>
              </w:r>
            </w:ins>
          </w:p>
        </w:tc>
      </w:tr>
      <w:tr w:rsidR="004D3F4A" w14:paraId="0F088381" w14:textId="77777777" w:rsidTr="004D3F4A">
        <w:trPr>
          <w:ins w:id="4956" w:author="Ngo Vi" w:date="2019-07-05T15:06:00Z"/>
        </w:trPr>
        <w:tc>
          <w:tcPr>
            <w:tcW w:w="532" w:type="dxa"/>
          </w:tcPr>
          <w:p w14:paraId="76BA90C5" w14:textId="48D8C962" w:rsidR="004D3F4A" w:rsidRDefault="004D3F4A" w:rsidP="004D3F4A">
            <w:pPr>
              <w:pStyle w:val="ListParagraph"/>
              <w:ind w:left="0"/>
              <w:jc w:val="center"/>
              <w:rPr>
                <w:ins w:id="4957" w:author="Ngo Vi" w:date="2019-07-05T15:06:00Z"/>
              </w:rPr>
            </w:pPr>
            <w:ins w:id="4958" w:author="Ngo Vi" w:date="2019-07-05T15:07:00Z">
              <w:r>
                <w:t>4</w:t>
              </w:r>
            </w:ins>
          </w:p>
        </w:tc>
        <w:tc>
          <w:tcPr>
            <w:tcW w:w="1713" w:type="dxa"/>
          </w:tcPr>
          <w:p w14:paraId="6E50CD60" w14:textId="7C311DBE" w:rsidR="004D3F4A" w:rsidRDefault="004D3F4A" w:rsidP="004D3F4A">
            <w:pPr>
              <w:pStyle w:val="ListParagraph"/>
              <w:ind w:left="0"/>
              <w:jc w:val="center"/>
              <w:rPr>
                <w:ins w:id="4959" w:author="Ngo Vi" w:date="2019-07-05T15:06:00Z"/>
              </w:rPr>
            </w:pPr>
            <w:ins w:id="4960" w:author="Ngo Vi" w:date="2019-07-05T15:08:00Z">
              <w:r>
                <w:t>Dongia</w:t>
              </w:r>
            </w:ins>
          </w:p>
        </w:tc>
        <w:tc>
          <w:tcPr>
            <w:tcW w:w="1800" w:type="dxa"/>
          </w:tcPr>
          <w:p w14:paraId="2CE3C6CD" w14:textId="6739180B" w:rsidR="004D3F4A" w:rsidRDefault="004D3F4A" w:rsidP="004D3F4A">
            <w:pPr>
              <w:pStyle w:val="ListParagraph"/>
              <w:ind w:left="0"/>
              <w:jc w:val="center"/>
              <w:rPr>
                <w:ins w:id="4961" w:author="Ngo Vi" w:date="2019-07-05T15:06:00Z"/>
              </w:rPr>
            </w:pPr>
            <w:ins w:id="4962" w:author="Ngo Vi" w:date="2019-07-05T15:10:00Z">
              <w:r>
                <w:t>Số thực</w:t>
              </w:r>
            </w:ins>
          </w:p>
        </w:tc>
        <w:tc>
          <w:tcPr>
            <w:tcW w:w="4225" w:type="dxa"/>
          </w:tcPr>
          <w:p w14:paraId="394E61BE" w14:textId="2BFD8881" w:rsidR="004D3F4A" w:rsidRDefault="00AB5353" w:rsidP="004D3F4A">
            <w:pPr>
              <w:pStyle w:val="ListParagraph"/>
              <w:ind w:left="0"/>
              <w:jc w:val="center"/>
              <w:rPr>
                <w:ins w:id="4963" w:author="Ngo Vi" w:date="2019-07-05T15:06:00Z"/>
              </w:rPr>
            </w:pPr>
            <w:ins w:id="4964" w:author="DAO NAM LY" w:date="2019-07-06T02:32:00Z">
              <w:r>
                <w:t>Đơn giá bán</w:t>
              </w:r>
            </w:ins>
          </w:p>
        </w:tc>
      </w:tr>
      <w:tr w:rsidR="004D3F4A" w14:paraId="10EE02FB" w14:textId="77777777" w:rsidTr="004D3F4A">
        <w:trPr>
          <w:ins w:id="4965" w:author="Ngo Vi" w:date="2019-07-05T15:06:00Z"/>
        </w:trPr>
        <w:tc>
          <w:tcPr>
            <w:tcW w:w="532" w:type="dxa"/>
          </w:tcPr>
          <w:p w14:paraId="32A1617C" w14:textId="3FB2945C" w:rsidR="004D3F4A" w:rsidRDefault="004D3F4A" w:rsidP="004D3F4A">
            <w:pPr>
              <w:pStyle w:val="ListParagraph"/>
              <w:ind w:left="0"/>
              <w:jc w:val="center"/>
              <w:rPr>
                <w:ins w:id="4966" w:author="Ngo Vi" w:date="2019-07-05T15:06:00Z"/>
              </w:rPr>
            </w:pPr>
            <w:ins w:id="4967" w:author="Ngo Vi" w:date="2019-07-05T15:07:00Z">
              <w:r>
                <w:t>5</w:t>
              </w:r>
            </w:ins>
          </w:p>
        </w:tc>
        <w:tc>
          <w:tcPr>
            <w:tcW w:w="1713" w:type="dxa"/>
          </w:tcPr>
          <w:p w14:paraId="74259BB3" w14:textId="1E8F5C4F" w:rsidR="004D3F4A" w:rsidRDefault="004D3F4A" w:rsidP="004D3F4A">
            <w:pPr>
              <w:pStyle w:val="ListParagraph"/>
              <w:ind w:left="0"/>
              <w:jc w:val="center"/>
              <w:rPr>
                <w:ins w:id="4968" w:author="Ngo Vi" w:date="2019-07-05T15:06:00Z"/>
              </w:rPr>
            </w:pPr>
            <w:ins w:id="4969" w:author="Ngo Vi" w:date="2019-07-05T15:09:00Z">
              <w:r>
                <w:t>CachDung</w:t>
              </w:r>
            </w:ins>
          </w:p>
        </w:tc>
        <w:tc>
          <w:tcPr>
            <w:tcW w:w="1800" w:type="dxa"/>
          </w:tcPr>
          <w:p w14:paraId="61D31112" w14:textId="1280CA3E" w:rsidR="004D3F4A" w:rsidRDefault="004D3F4A" w:rsidP="004D3F4A">
            <w:pPr>
              <w:pStyle w:val="ListParagraph"/>
              <w:ind w:left="0"/>
              <w:jc w:val="center"/>
              <w:rPr>
                <w:ins w:id="4970" w:author="Ngo Vi" w:date="2019-07-05T15:06:00Z"/>
              </w:rPr>
            </w:pPr>
            <w:ins w:id="4971" w:author="Ngo Vi" w:date="2019-07-05T15:10:00Z">
              <w:r>
                <w:t>Chuỗi</w:t>
              </w:r>
            </w:ins>
          </w:p>
        </w:tc>
        <w:tc>
          <w:tcPr>
            <w:tcW w:w="4225" w:type="dxa"/>
          </w:tcPr>
          <w:p w14:paraId="7942C0DE" w14:textId="4BF3A6E8" w:rsidR="004D3F4A" w:rsidRDefault="00AB5353" w:rsidP="004D3F4A">
            <w:pPr>
              <w:pStyle w:val="ListParagraph"/>
              <w:ind w:left="0"/>
              <w:jc w:val="center"/>
              <w:rPr>
                <w:ins w:id="4972" w:author="Ngo Vi" w:date="2019-07-05T15:06:00Z"/>
              </w:rPr>
            </w:pPr>
            <w:ins w:id="4973" w:author="DAO NAM LY" w:date="2019-07-06T02:32:00Z">
              <w:r>
                <w:t>Cách dùng</w:t>
              </w:r>
            </w:ins>
          </w:p>
        </w:tc>
      </w:tr>
    </w:tbl>
    <w:p w14:paraId="60CF9C35" w14:textId="71DB6D42" w:rsidR="005046D2" w:rsidRDefault="005046D2" w:rsidP="005046D2">
      <w:pPr>
        <w:pStyle w:val="ListParagraph"/>
        <w:numPr>
          <w:ilvl w:val="0"/>
          <w:numId w:val="10"/>
        </w:numPr>
        <w:rPr>
          <w:ins w:id="4974" w:author="Ngo Vi" w:date="2019-07-05T15:10:00Z"/>
        </w:rPr>
      </w:pPr>
      <w:ins w:id="4975" w:author="Ngo Vi" w:date="2019-07-05T15:01:00Z">
        <w:r>
          <w:t>Bảng tblTOA</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4D3F4A" w14:paraId="331257B2" w14:textId="77777777" w:rsidTr="004D3F4A">
        <w:trPr>
          <w:ins w:id="4976" w:author="Ngo Vi" w:date="2019-07-05T15:11:00Z"/>
        </w:trPr>
        <w:tc>
          <w:tcPr>
            <w:tcW w:w="532" w:type="dxa"/>
          </w:tcPr>
          <w:p w14:paraId="5AA7820D" w14:textId="77777777" w:rsidR="004D3F4A" w:rsidRDefault="004D3F4A" w:rsidP="004D3F4A">
            <w:pPr>
              <w:pStyle w:val="ListParagraph"/>
              <w:ind w:left="0"/>
              <w:jc w:val="center"/>
              <w:rPr>
                <w:ins w:id="4977" w:author="Ngo Vi" w:date="2019-07-05T15:11:00Z"/>
              </w:rPr>
            </w:pPr>
            <w:ins w:id="4978" w:author="Ngo Vi" w:date="2019-07-05T15:11:00Z">
              <w:r>
                <w:t>STT</w:t>
              </w:r>
            </w:ins>
          </w:p>
        </w:tc>
        <w:tc>
          <w:tcPr>
            <w:tcW w:w="1713" w:type="dxa"/>
          </w:tcPr>
          <w:p w14:paraId="67351C70" w14:textId="77777777" w:rsidR="004D3F4A" w:rsidRDefault="004D3F4A" w:rsidP="004D3F4A">
            <w:pPr>
              <w:pStyle w:val="ListParagraph"/>
              <w:ind w:left="0"/>
              <w:jc w:val="center"/>
              <w:rPr>
                <w:ins w:id="4979" w:author="Ngo Vi" w:date="2019-07-05T15:11:00Z"/>
              </w:rPr>
            </w:pPr>
            <w:ins w:id="4980" w:author="Ngo Vi" w:date="2019-07-05T15:11:00Z">
              <w:r>
                <w:t>Thuộc tính</w:t>
              </w:r>
            </w:ins>
          </w:p>
        </w:tc>
        <w:tc>
          <w:tcPr>
            <w:tcW w:w="1800" w:type="dxa"/>
          </w:tcPr>
          <w:p w14:paraId="7B90EE38" w14:textId="77777777" w:rsidR="004D3F4A" w:rsidRDefault="004D3F4A" w:rsidP="004D3F4A">
            <w:pPr>
              <w:pStyle w:val="ListParagraph"/>
              <w:ind w:left="0"/>
              <w:jc w:val="center"/>
              <w:rPr>
                <w:ins w:id="4981" w:author="Ngo Vi" w:date="2019-07-05T15:11:00Z"/>
              </w:rPr>
            </w:pPr>
            <w:ins w:id="4982" w:author="Ngo Vi" w:date="2019-07-05T15:11:00Z">
              <w:r>
                <w:t>Kiểu dữ liệu</w:t>
              </w:r>
            </w:ins>
          </w:p>
        </w:tc>
        <w:tc>
          <w:tcPr>
            <w:tcW w:w="4225" w:type="dxa"/>
          </w:tcPr>
          <w:p w14:paraId="020FCC04" w14:textId="77777777" w:rsidR="004D3F4A" w:rsidRDefault="004D3F4A" w:rsidP="004D3F4A">
            <w:pPr>
              <w:pStyle w:val="ListParagraph"/>
              <w:ind w:left="0"/>
              <w:jc w:val="center"/>
              <w:rPr>
                <w:ins w:id="4983" w:author="Ngo Vi" w:date="2019-07-05T15:11:00Z"/>
              </w:rPr>
            </w:pPr>
            <w:ins w:id="4984" w:author="Ngo Vi" w:date="2019-07-05T15:11:00Z">
              <w:r>
                <w:t>Diển giải</w:t>
              </w:r>
            </w:ins>
          </w:p>
        </w:tc>
      </w:tr>
      <w:tr w:rsidR="004D3F4A" w14:paraId="0B758AF0" w14:textId="77777777" w:rsidTr="004D3F4A">
        <w:trPr>
          <w:ins w:id="4985" w:author="Ngo Vi" w:date="2019-07-05T15:11:00Z"/>
        </w:trPr>
        <w:tc>
          <w:tcPr>
            <w:tcW w:w="532" w:type="dxa"/>
          </w:tcPr>
          <w:p w14:paraId="52DDF31C" w14:textId="6D294280" w:rsidR="004D3F4A" w:rsidRDefault="004D3F4A" w:rsidP="004D3F4A">
            <w:pPr>
              <w:pStyle w:val="ListParagraph"/>
              <w:ind w:left="0"/>
              <w:jc w:val="center"/>
              <w:rPr>
                <w:ins w:id="4986" w:author="Ngo Vi" w:date="2019-07-05T15:11:00Z"/>
              </w:rPr>
            </w:pPr>
            <w:ins w:id="4987" w:author="Ngo Vi" w:date="2019-07-05T15:12:00Z">
              <w:r>
                <w:t>1</w:t>
              </w:r>
            </w:ins>
          </w:p>
        </w:tc>
        <w:tc>
          <w:tcPr>
            <w:tcW w:w="1713" w:type="dxa"/>
          </w:tcPr>
          <w:p w14:paraId="27C44A3F" w14:textId="56047B7C" w:rsidR="004D3F4A" w:rsidRDefault="00DD2E2A" w:rsidP="004D3F4A">
            <w:pPr>
              <w:pStyle w:val="ListParagraph"/>
              <w:ind w:left="0"/>
              <w:jc w:val="center"/>
              <w:rPr>
                <w:ins w:id="4988" w:author="Ngo Vi" w:date="2019-07-05T15:11:00Z"/>
              </w:rPr>
            </w:pPr>
            <w:ins w:id="4989" w:author="Ngo Vi" w:date="2019-07-05T15:13:00Z">
              <w:r>
                <w:t>maToa</w:t>
              </w:r>
            </w:ins>
          </w:p>
        </w:tc>
        <w:tc>
          <w:tcPr>
            <w:tcW w:w="1800" w:type="dxa"/>
          </w:tcPr>
          <w:p w14:paraId="30611AE5" w14:textId="4D1BD817" w:rsidR="004D3F4A" w:rsidRDefault="00DD2E2A" w:rsidP="004D3F4A">
            <w:pPr>
              <w:pStyle w:val="ListParagraph"/>
              <w:ind w:left="0"/>
              <w:jc w:val="center"/>
              <w:rPr>
                <w:ins w:id="4990" w:author="Ngo Vi" w:date="2019-07-05T15:11:00Z"/>
              </w:rPr>
            </w:pPr>
            <w:ins w:id="4991" w:author="Ngo Vi" w:date="2019-07-05T15:13:00Z">
              <w:r>
                <w:t>Chuỗi</w:t>
              </w:r>
            </w:ins>
          </w:p>
        </w:tc>
        <w:tc>
          <w:tcPr>
            <w:tcW w:w="4225" w:type="dxa"/>
          </w:tcPr>
          <w:p w14:paraId="18518C06" w14:textId="7C8BB1FA" w:rsidR="004D3F4A" w:rsidRDefault="00AB5353" w:rsidP="004D3F4A">
            <w:pPr>
              <w:pStyle w:val="ListParagraph"/>
              <w:ind w:left="0"/>
              <w:jc w:val="center"/>
              <w:rPr>
                <w:ins w:id="4992" w:author="Ngo Vi" w:date="2019-07-05T15:11:00Z"/>
              </w:rPr>
            </w:pPr>
            <w:ins w:id="4993" w:author="DAO NAM LY" w:date="2019-07-06T02:32:00Z">
              <w:r>
                <w:t>Mã toa</w:t>
              </w:r>
            </w:ins>
          </w:p>
        </w:tc>
      </w:tr>
      <w:tr w:rsidR="004D3F4A" w14:paraId="0C917E43" w14:textId="77777777" w:rsidTr="004D3F4A">
        <w:trPr>
          <w:ins w:id="4994" w:author="Ngo Vi" w:date="2019-07-05T15:11:00Z"/>
        </w:trPr>
        <w:tc>
          <w:tcPr>
            <w:tcW w:w="532" w:type="dxa"/>
          </w:tcPr>
          <w:p w14:paraId="5AEA8210" w14:textId="62E91DFC" w:rsidR="004D3F4A" w:rsidRDefault="004D3F4A" w:rsidP="004D3F4A">
            <w:pPr>
              <w:pStyle w:val="ListParagraph"/>
              <w:ind w:left="0"/>
              <w:jc w:val="center"/>
              <w:rPr>
                <w:ins w:id="4995" w:author="Ngo Vi" w:date="2019-07-05T15:11:00Z"/>
              </w:rPr>
            </w:pPr>
            <w:ins w:id="4996" w:author="Ngo Vi" w:date="2019-07-05T15:12:00Z">
              <w:r>
                <w:t>2</w:t>
              </w:r>
            </w:ins>
          </w:p>
        </w:tc>
        <w:tc>
          <w:tcPr>
            <w:tcW w:w="1713" w:type="dxa"/>
          </w:tcPr>
          <w:p w14:paraId="718C77A0" w14:textId="7AC5AEC0" w:rsidR="004D3F4A" w:rsidRDefault="00DD2E2A">
            <w:pPr>
              <w:pStyle w:val="ListParagraph"/>
              <w:ind w:left="0"/>
              <w:jc w:val="center"/>
              <w:rPr>
                <w:ins w:id="4997" w:author="Ngo Vi" w:date="2019-07-05T15:11:00Z"/>
              </w:rPr>
            </w:pPr>
            <w:ins w:id="4998" w:author="Ngo Vi" w:date="2019-07-05T15:13:00Z">
              <w:r>
                <w:t>ngKeToa</w:t>
              </w:r>
            </w:ins>
          </w:p>
        </w:tc>
        <w:tc>
          <w:tcPr>
            <w:tcW w:w="1800" w:type="dxa"/>
          </w:tcPr>
          <w:p w14:paraId="34D630D5" w14:textId="29F73DBF" w:rsidR="004D3F4A" w:rsidRDefault="00DD2E2A" w:rsidP="004D3F4A">
            <w:pPr>
              <w:pStyle w:val="ListParagraph"/>
              <w:ind w:left="0"/>
              <w:jc w:val="center"/>
              <w:rPr>
                <w:ins w:id="4999" w:author="Ngo Vi" w:date="2019-07-05T15:11:00Z"/>
              </w:rPr>
            </w:pPr>
            <w:ins w:id="5000" w:author="Ngo Vi" w:date="2019-07-05T15:13:00Z">
              <w:r>
                <w:t>Ngày tháng</w:t>
              </w:r>
            </w:ins>
          </w:p>
        </w:tc>
        <w:tc>
          <w:tcPr>
            <w:tcW w:w="4225" w:type="dxa"/>
          </w:tcPr>
          <w:p w14:paraId="181C3106" w14:textId="1CEA4466" w:rsidR="004D3F4A" w:rsidRDefault="00AB5353" w:rsidP="004D3F4A">
            <w:pPr>
              <w:pStyle w:val="ListParagraph"/>
              <w:ind w:left="0"/>
              <w:jc w:val="center"/>
              <w:rPr>
                <w:ins w:id="5001" w:author="Ngo Vi" w:date="2019-07-05T15:11:00Z"/>
              </w:rPr>
            </w:pPr>
            <w:ins w:id="5002" w:author="DAO NAM LY" w:date="2019-07-06T02:32:00Z">
              <w:r>
                <w:t>Ngày kê toa</w:t>
              </w:r>
            </w:ins>
          </w:p>
        </w:tc>
      </w:tr>
      <w:tr w:rsidR="004D3F4A" w14:paraId="4EC2752A" w14:textId="77777777" w:rsidTr="004D3F4A">
        <w:trPr>
          <w:ins w:id="5003" w:author="Ngo Vi" w:date="2019-07-05T15:11:00Z"/>
        </w:trPr>
        <w:tc>
          <w:tcPr>
            <w:tcW w:w="532" w:type="dxa"/>
          </w:tcPr>
          <w:p w14:paraId="581DA125" w14:textId="2430458F" w:rsidR="004D3F4A" w:rsidRDefault="004D3F4A" w:rsidP="004D3F4A">
            <w:pPr>
              <w:pStyle w:val="ListParagraph"/>
              <w:ind w:left="0"/>
              <w:jc w:val="center"/>
              <w:rPr>
                <w:ins w:id="5004" w:author="Ngo Vi" w:date="2019-07-05T15:11:00Z"/>
              </w:rPr>
            </w:pPr>
            <w:ins w:id="5005" w:author="Ngo Vi" w:date="2019-07-05T15:12:00Z">
              <w:r>
                <w:t>3</w:t>
              </w:r>
            </w:ins>
          </w:p>
        </w:tc>
        <w:tc>
          <w:tcPr>
            <w:tcW w:w="1713" w:type="dxa"/>
          </w:tcPr>
          <w:p w14:paraId="03BBEA01" w14:textId="366A9053" w:rsidR="004D3F4A" w:rsidRDefault="00DD2E2A" w:rsidP="004D3F4A">
            <w:pPr>
              <w:pStyle w:val="ListParagraph"/>
              <w:ind w:left="0"/>
              <w:jc w:val="center"/>
              <w:rPr>
                <w:ins w:id="5006" w:author="Ngo Vi" w:date="2019-07-05T15:11:00Z"/>
              </w:rPr>
            </w:pPr>
            <w:ins w:id="5007" w:author="Ngo Vi" w:date="2019-07-05T15:13:00Z">
              <w:r>
                <w:t>maPKB</w:t>
              </w:r>
            </w:ins>
          </w:p>
        </w:tc>
        <w:tc>
          <w:tcPr>
            <w:tcW w:w="1800" w:type="dxa"/>
          </w:tcPr>
          <w:p w14:paraId="5B0CD3F8" w14:textId="45AEAC14" w:rsidR="004D3F4A" w:rsidRDefault="00DD2E2A" w:rsidP="004D3F4A">
            <w:pPr>
              <w:pStyle w:val="ListParagraph"/>
              <w:ind w:left="0"/>
              <w:jc w:val="center"/>
              <w:rPr>
                <w:ins w:id="5008" w:author="Ngo Vi" w:date="2019-07-05T15:11:00Z"/>
              </w:rPr>
            </w:pPr>
            <w:ins w:id="5009" w:author="Ngo Vi" w:date="2019-07-05T15:13:00Z">
              <w:r>
                <w:t>Chuỗi</w:t>
              </w:r>
            </w:ins>
          </w:p>
        </w:tc>
        <w:tc>
          <w:tcPr>
            <w:tcW w:w="4225" w:type="dxa"/>
          </w:tcPr>
          <w:p w14:paraId="162CC65C" w14:textId="50C5C9BE" w:rsidR="004D3F4A" w:rsidRDefault="00AB5353" w:rsidP="004D3F4A">
            <w:pPr>
              <w:pStyle w:val="ListParagraph"/>
              <w:ind w:left="0"/>
              <w:jc w:val="center"/>
              <w:rPr>
                <w:ins w:id="5010" w:author="Ngo Vi" w:date="2019-07-05T15:11:00Z"/>
              </w:rPr>
            </w:pPr>
            <w:ins w:id="5011" w:author="DAO NAM LY" w:date="2019-07-06T02:32:00Z">
              <w:r>
                <w:t>Mã phiếu khám bệnh</w:t>
              </w:r>
            </w:ins>
          </w:p>
        </w:tc>
      </w:tr>
    </w:tbl>
    <w:p w14:paraId="7F967151" w14:textId="48AC3175" w:rsidR="005046D2" w:rsidRDefault="005046D2" w:rsidP="005046D2">
      <w:pPr>
        <w:pStyle w:val="ListParagraph"/>
        <w:numPr>
          <w:ilvl w:val="0"/>
          <w:numId w:val="10"/>
        </w:numPr>
        <w:rPr>
          <w:ins w:id="5012" w:author="Ngo Vi" w:date="2019-07-05T15:12:00Z"/>
        </w:rPr>
      </w:pPr>
      <w:ins w:id="5013" w:author="Ngo Vi" w:date="2019-07-05T15:01:00Z">
        <w:r>
          <w:t>Bảng tblPKB</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4D3F4A" w14:paraId="53AD6EF0" w14:textId="77777777" w:rsidTr="004D3F4A">
        <w:trPr>
          <w:ins w:id="5014" w:author="Ngo Vi" w:date="2019-07-05T15:12:00Z"/>
        </w:trPr>
        <w:tc>
          <w:tcPr>
            <w:tcW w:w="532" w:type="dxa"/>
          </w:tcPr>
          <w:p w14:paraId="37904350" w14:textId="77777777" w:rsidR="004D3F4A" w:rsidRDefault="004D3F4A" w:rsidP="004D3F4A">
            <w:pPr>
              <w:pStyle w:val="ListParagraph"/>
              <w:ind w:left="0"/>
              <w:jc w:val="center"/>
              <w:rPr>
                <w:ins w:id="5015" w:author="Ngo Vi" w:date="2019-07-05T15:12:00Z"/>
              </w:rPr>
            </w:pPr>
            <w:ins w:id="5016" w:author="Ngo Vi" w:date="2019-07-05T15:12:00Z">
              <w:r>
                <w:t>STT</w:t>
              </w:r>
            </w:ins>
          </w:p>
        </w:tc>
        <w:tc>
          <w:tcPr>
            <w:tcW w:w="1713" w:type="dxa"/>
          </w:tcPr>
          <w:p w14:paraId="34731E51" w14:textId="77777777" w:rsidR="004D3F4A" w:rsidRDefault="004D3F4A" w:rsidP="004D3F4A">
            <w:pPr>
              <w:pStyle w:val="ListParagraph"/>
              <w:ind w:left="0"/>
              <w:jc w:val="center"/>
              <w:rPr>
                <w:ins w:id="5017" w:author="Ngo Vi" w:date="2019-07-05T15:12:00Z"/>
              </w:rPr>
            </w:pPr>
            <w:ins w:id="5018" w:author="Ngo Vi" w:date="2019-07-05T15:12:00Z">
              <w:r>
                <w:t>Thuộc tính</w:t>
              </w:r>
            </w:ins>
          </w:p>
        </w:tc>
        <w:tc>
          <w:tcPr>
            <w:tcW w:w="1800" w:type="dxa"/>
          </w:tcPr>
          <w:p w14:paraId="3F5EE37D" w14:textId="77777777" w:rsidR="004D3F4A" w:rsidRDefault="004D3F4A" w:rsidP="004D3F4A">
            <w:pPr>
              <w:pStyle w:val="ListParagraph"/>
              <w:ind w:left="0"/>
              <w:jc w:val="center"/>
              <w:rPr>
                <w:ins w:id="5019" w:author="Ngo Vi" w:date="2019-07-05T15:12:00Z"/>
              </w:rPr>
            </w:pPr>
            <w:ins w:id="5020" w:author="Ngo Vi" w:date="2019-07-05T15:12:00Z">
              <w:r>
                <w:t>Kiểu dữ liệu</w:t>
              </w:r>
            </w:ins>
          </w:p>
        </w:tc>
        <w:tc>
          <w:tcPr>
            <w:tcW w:w="4225" w:type="dxa"/>
          </w:tcPr>
          <w:p w14:paraId="364A18FD" w14:textId="77777777" w:rsidR="004D3F4A" w:rsidRDefault="004D3F4A" w:rsidP="004D3F4A">
            <w:pPr>
              <w:pStyle w:val="ListParagraph"/>
              <w:ind w:left="0"/>
              <w:jc w:val="center"/>
              <w:rPr>
                <w:ins w:id="5021" w:author="Ngo Vi" w:date="2019-07-05T15:12:00Z"/>
              </w:rPr>
            </w:pPr>
            <w:ins w:id="5022" w:author="Ngo Vi" w:date="2019-07-05T15:12:00Z">
              <w:r>
                <w:t>Diển giải</w:t>
              </w:r>
            </w:ins>
          </w:p>
        </w:tc>
      </w:tr>
      <w:tr w:rsidR="004D3F4A" w14:paraId="78BC2C21" w14:textId="77777777" w:rsidTr="004D3F4A">
        <w:trPr>
          <w:ins w:id="5023" w:author="Ngo Vi" w:date="2019-07-05T15:12:00Z"/>
        </w:trPr>
        <w:tc>
          <w:tcPr>
            <w:tcW w:w="532" w:type="dxa"/>
          </w:tcPr>
          <w:p w14:paraId="3C09D4C1" w14:textId="6CC00899" w:rsidR="004D3F4A" w:rsidRDefault="004D3F4A" w:rsidP="004D3F4A">
            <w:pPr>
              <w:pStyle w:val="ListParagraph"/>
              <w:ind w:left="0"/>
              <w:jc w:val="center"/>
              <w:rPr>
                <w:ins w:id="5024" w:author="Ngo Vi" w:date="2019-07-05T15:12:00Z"/>
              </w:rPr>
            </w:pPr>
            <w:ins w:id="5025" w:author="Ngo Vi" w:date="2019-07-05T15:12:00Z">
              <w:r>
                <w:t>1</w:t>
              </w:r>
            </w:ins>
          </w:p>
        </w:tc>
        <w:tc>
          <w:tcPr>
            <w:tcW w:w="1713" w:type="dxa"/>
          </w:tcPr>
          <w:p w14:paraId="6033C395" w14:textId="1E16D2B7" w:rsidR="004D3F4A" w:rsidRDefault="004D3F4A" w:rsidP="004D3F4A">
            <w:pPr>
              <w:pStyle w:val="ListParagraph"/>
              <w:ind w:left="0"/>
              <w:jc w:val="center"/>
              <w:rPr>
                <w:ins w:id="5026" w:author="Ngo Vi" w:date="2019-07-05T15:12:00Z"/>
              </w:rPr>
            </w:pPr>
            <w:ins w:id="5027" w:author="Ngo Vi" w:date="2019-07-05T15:12:00Z">
              <w:r>
                <w:t>maPKB</w:t>
              </w:r>
            </w:ins>
          </w:p>
        </w:tc>
        <w:tc>
          <w:tcPr>
            <w:tcW w:w="1800" w:type="dxa"/>
          </w:tcPr>
          <w:p w14:paraId="3CE3124E" w14:textId="6C9E7724" w:rsidR="004D3F4A" w:rsidRDefault="004D3F4A" w:rsidP="004D3F4A">
            <w:pPr>
              <w:pStyle w:val="ListParagraph"/>
              <w:ind w:left="0"/>
              <w:jc w:val="center"/>
              <w:rPr>
                <w:ins w:id="5028" w:author="Ngo Vi" w:date="2019-07-05T15:12:00Z"/>
              </w:rPr>
            </w:pPr>
            <w:ins w:id="5029" w:author="Ngo Vi" w:date="2019-07-05T15:12:00Z">
              <w:r>
                <w:t>Chuỗi</w:t>
              </w:r>
            </w:ins>
          </w:p>
        </w:tc>
        <w:tc>
          <w:tcPr>
            <w:tcW w:w="4225" w:type="dxa"/>
          </w:tcPr>
          <w:p w14:paraId="6E4218BE" w14:textId="05A76CF5" w:rsidR="004D3F4A" w:rsidRDefault="00AB5353" w:rsidP="004D3F4A">
            <w:pPr>
              <w:pStyle w:val="ListParagraph"/>
              <w:ind w:left="0"/>
              <w:jc w:val="center"/>
              <w:rPr>
                <w:ins w:id="5030" w:author="Ngo Vi" w:date="2019-07-05T15:12:00Z"/>
              </w:rPr>
            </w:pPr>
            <w:ins w:id="5031" w:author="DAO NAM LY" w:date="2019-07-06T02:32:00Z">
              <w:r>
                <w:t>Mã phiếu khám bệnh</w:t>
              </w:r>
            </w:ins>
          </w:p>
        </w:tc>
      </w:tr>
      <w:tr w:rsidR="004D3F4A" w14:paraId="15866AC9" w14:textId="77777777" w:rsidTr="004D3F4A">
        <w:trPr>
          <w:ins w:id="5032" w:author="Ngo Vi" w:date="2019-07-05T15:12:00Z"/>
        </w:trPr>
        <w:tc>
          <w:tcPr>
            <w:tcW w:w="532" w:type="dxa"/>
          </w:tcPr>
          <w:p w14:paraId="1539CDEC" w14:textId="164D96EB" w:rsidR="004D3F4A" w:rsidRDefault="004D3F4A" w:rsidP="004D3F4A">
            <w:pPr>
              <w:pStyle w:val="ListParagraph"/>
              <w:ind w:left="0"/>
              <w:jc w:val="center"/>
              <w:rPr>
                <w:ins w:id="5033" w:author="Ngo Vi" w:date="2019-07-05T15:12:00Z"/>
              </w:rPr>
            </w:pPr>
            <w:ins w:id="5034" w:author="Ngo Vi" w:date="2019-07-05T15:12:00Z">
              <w:r>
                <w:lastRenderedPageBreak/>
                <w:t>2</w:t>
              </w:r>
            </w:ins>
          </w:p>
        </w:tc>
        <w:tc>
          <w:tcPr>
            <w:tcW w:w="1713" w:type="dxa"/>
          </w:tcPr>
          <w:p w14:paraId="659D82DD" w14:textId="39A36C25" w:rsidR="004D3F4A" w:rsidRDefault="004D3F4A" w:rsidP="004D3F4A">
            <w:pPr>
              <w:pStyle w:val="ListParagraph"/>
              <w:ind w:left="0"/>
              <w:jc w:val="center"/>
              <w:rPr>
                <w:ins w:id="5035" w:author="Ngo Vi" w:date="2019-07-05T15:12:00Z"/>
              </w:rPr>
            </w:pPr>
            <w:ins w:id="5036" w:author="Ngo Vi" w:date="2019-07-05T15:12:00Z">
              <w:r>
                <w:t>NgayKham</w:t>
              </w:r>
            </w:ins>
          </w:p>
        </w:tc>
        <w:tc>
          <w:tcPr>
            <w:tcW w:w="1800" w:type="dxa"/>
          </w:tcPr>
          <w:p w14:paraId="66B257F6" w14:textId="4D7898D0" w:rsidR="004D3F4A" w:rsidRDefault="004D3F4A" w:rsidP="004D3F4A">
            <w:pPr>
              <w:pStyle w:val="ListParagraph"/>
              <w:ind w:left="0"/>
              <w:jc w:val="center"/>
              <w:rPr>
                <w:ins w:id="5037" w:author="Ngo Vi" w:date="2019-07-05T15:12:00Z"/>
              </w:rPr>
            </w:pPr>
            <w:ins w:id="5038" w:author="Ngo Vi" w:date="2019-07-05T15:12:00Z">
              <w:r>
                <w:t>Ngày tháng</w:t>
              </w:r>
            </w:ins>
          </w:p>
        </w:tc>
        <w:tc>
          <w:tcPr>
            <w:tcW w:w="4225" w:type="dxa"/>
          </w:tcPr>
          <w:p w14:paraId="62E565FC" w14:textId="5A1C1069" w:rsidR="004D3F4A" w:rsidRDefault="00AB5353" w:rsidP="004D3F4A">
            <w:pPr>
              <w:pStyle w:val="ListParagraph"/>
              <w:ind w:left="0"/>
              <w:jc w:val="center"/>
              <w:rPr>
                <w:ins w:id="5039" w:author="Ngo Vi" w:date="2019-07-05T15:12:00Z"/>
              </w:rPr>
            </w:pPr>
            <w:ins w:id="5040" w:author="DAO NAM LY" w:date="2019-07-06T02:34:00Z">
              <w:r>
                <w:t>Ngày khám</w:t>
              </w:r>
            </w:ins>
          </w:p>
        </w:tc>
      </w:tr>
      <w:tr w:rsidR="004D3F4A" w14:paraId="5F8528FC" w14:textId="77777777" w:rsidTr="004D3F4A">
        <w:trPr>
          <w:ins w:id="5041" w:author="Ngo Vi" w:date="2019-07-05T15:12:00Z"/>
        </w:trPr>
        <w:tc>
          <w:tcPr>
            <w:tcW w:w="532" w:type="dxa"/>
          </w:tcPr>
          <w:p w14:paraId="1FA4607C" w14:textId="268B4772" w:rsidR="004D3F4A" w:rsidRDefault="004D3F4A" w:rsidP="004D3F4A">
            <w:pPr>
              <w:pStyle w:val="ListParagraph"/>
              <w:ind w:left="0"/>
              <w:jc w:val="center"/>
              <w:rPr>
                <w:ins w:id="5042" w:author="Ngo Vi" w:date="2019-07-05T15:12:00Z"/>
              </w:rPr>
            </w:pPr>
            <w:ins w:id="5043" w:author="Ngo Vi" w:date="2019-07-05T15:12:00Z">
              <w:r>
                <w:t>3</w:t>
              </w:r>
            </w:ins>
          </w:p>
        </w:tc>
        <w:tc>
          <w:tcPr>
            <w:tcW w:w="1713" w:type="dxa"/>
          </w:tcPr>
          <w:p w14:paraId="00162528" w14:textId="484098C3" w:rsidR="004D3F4A" w:rsidRDefault="004D3F4A" w:rsidP="004D3F4A">
            <w:pPr>
              <w:pStyle w:val="ListParagraph"/>
              <w:ind w:left="0"/>
              <w:jc w:val="center"/>
              <w:rPr>
                <w:ins w:id="5044" w:author="Ngo Vi" w:date="2019-07-05T15:12:00Z"/>
              </w:rPr>
            </w:pPr>
            <w:ins w:id="5045" w:author="Ngo Vi" w:date="2019-07-05T15:12:00Z">
              <w:r>
                <w:t>TrieuChung</w:t>
              </w:r>
            </w:ins>
          </w:p>
        </w:tc>
        <w:tc>
          <w:tcPr>
            <w:tcW w:w="1800" w:type="dxa"/>
          </w:tcPr>
          <w:p w14:paraId="6C9C1FAC" w14:textId="71313B17" w:rsidR="004D3F4A" w:rsidRDefault="004D3F4A" w:rsidP="004D3F4A">
            <w:pPr>
              <w:pStyle w:val="ListParagraph"/>
              <w:ind w:left="0"/>
              <w:jc w:val="center"/>
              <w:rPr>
                <w:ins w:id="5046" w:author="Ngo Vi" w:date="2019-07-05T15:12:00Z"/>
              </w:rPr>
            </w:pPr>
            <w:ins w:id="5047" w:author="Ngo Vi" w:date="2019-07-05T15:12:00Z">
              <w:r>
                <w:t>Chuỗi</w:t>
              </w:r>
            </w:ins>
          </w:p>
        </w:tc>
        <w:tc>
          <w:tcPr>
            <w:tcW w:w="4225" w:type="dxa"/>
          </w:tcPr>
          <w:p w14:paraId="3C77EB28" w14:textId="180A2184" w:rsidR="004D3F4A" w:rsidRDefault="00AB5353" w:rsidP="004D3F4A">
            <w:pPr>
              <w:pStyle w:val="ListParagraph"/>
              <w:ind w:left="0"/>
              <w:jc w:val="center"/>
              <w:rPr>
                <w:ins w:id="5048" w:author="Ngo Vi" w:date="2019-07-05T15:12:00Z"/>
              </w:rPr>
            </w:pPr>
            <w:ins w:id="5049" w:author="DAO NAM LY" w:date="2019-07-06T02:34:00Z">
              <w:r>
                <w:t>Triệu chứng</w:t>
              </w:r>
            </w:ins>
          </w:p>
        </w:tc>
      </w:tr>
      <w:tr w:rsidR="004D3F4A" w14:paraId="2F451064" w14:textId="77777777" w:rsidTr="004D3F4A">
        <w:trPr>
          <w:ins w:id="5050" w:author="Ngo Vi" w:date="2019-07-05T15:12:00Z"/>
        </w:trPr>
        <w:tc>
          <w:tcPr>
            <w:tcW w:w="532" w:type="dxa"/>
          </w:tcPr>
          <w:p w14:paraId="55EB81A2" w14:textId="08B4E1C9" w:rsidR="004D3F4A" w:rsidRDefault="004D3F4A" w:rsidP="004D3F4A">
            <w:pPr>
              <w:pStyle w:val="ListParagraph"/>
              <w:ind w:left="0"/>
              <w:jc w:val="center"/>
              <w:rPr>
                <w:ins w:id="5051" w:author="Ngo Vi" w:date="2019-07-05T15:12:00Z"/>
              </w:rPr>
            </w:pPr>
            <w:ins w:id="5052" w:author="Ngo Vi" w:date="2019-07-05T15:12:00Z">
              <w:r>
                <w:t>4</w:t>
              </w:r>
            </w:ins>
          </w:p>
        </w:tc>
        <w:tc>
          <w:tcPr>
            <w:tcW w:w="1713" w:type="dxa"/>
          </w:tcPr>
          <w:p w14:paraId="46D906AF" w14:textId="1E469C63" w:rsidR="004D3F4A" w:rsidRDefault="004D3F4A" w:rsidP="004D3F4A">
            <w:pPr>
              <w:pStyle w:val="ListParagraph"/>
              <w:ind w:left="0"/>
              <w:jc w:val="center"/>
              <w:rPr>
                <w:ins w:id="5053" w:author="Ngo Vi" w:date="2019-07-05T15:12:00Z"/>
              </w:rPr>
            </w:pPr>
            <w:ins w:id="5054" w:author="Ngo Vi" w:date="2019-07-05T15:12:00Z">
              <w:r>
                <w:t>tienKham</w:t>
              </w:r>
            </w:ins>
          </w:p>
        </w:tc>
        <w:tc>
          <w:tcPr>
            <w:tcW w:w="1800" w:type="dxa"/>
          </w:tcPr>
          <w:p w14:paraId="0EE23175" w14:textId="15EA3691" w:rsidR="004D3F4A" w:rsidRDefault="004D3F4A" w:rsidP="004D3F4A">
            <w:pPr>
              <w:pStyle w:val="ListParagraph"/>
              <w:ind w:left="0"/>
              <w:jc w:val="center"/>
              <w:rPr>
                <w:ins w:id="5055" w:author="Ngo Vi" w:date="2019-07-05T15:12:00Z"/>
              </w:rPr>
            </w:pPr>
            <w:ins w:id="5056" w:author="Ngo Vi" w:date="2019-07-05T15:12:00Z">
              <w:r>
                <w:t>Số thực</w:t>
              </w:r>
            </w:ins>
          </w:p>
        </w:tc>
        <w:tc>
          <w:tcPr>
            <w:tcW w:w="4225" w:type="dxa"/>
          </w:tcPr>
          <w:p w14:paraId="16900CBB" w14:textId="6DF85BA6" w:rsidR="004D3F4A" w:rsidRDefault="00AB5353" w:rsidP="004D3F4A">
            <w:pPr>
              <w:pStyle w:val="ListParagraph"/>
              <w:ind w:left="0"/>
              <w:jc w:val="center"/>
              <w:rPr>
                <w:ins w:id="5057" w:author="Ngo Vi" w:date="2019-07-05T15:12:00Z"/>
              </w:rPr>
            </w:pPr>
            <w:ins w:id="5058" w:author="DAO NAM LY" w:date="2019-07-06T02:34:00Z">
              <w:r>
                <w:t>Tiền khám</w:t>
              </w:r>
            </w:ins>
          </w:p>
        </w:tc>
      </w:tr>
    </w:tbl>
    <w:p w14:paraId="10F23963" w14:textId="77777777" w:rsidR="004D3F4A" w:rsidRDefault="004D3F4A">
      <w:pPr>
        <w:pStyle w:val="ListParagraph"/>
        <w:ind w:left="1440"/>
        <w:rPr>
          <w:ins w:id="5059" w:author="Ngo Vi" w:date="2019-07-05T15:01:00Z"/>
        </w:rPr>
        <w:pPrChange w:id="5060" w:author="Ngo Vi" w:date="2019-07-05T15:12:00Z">
          <w:pPr>
            <w:pStyle w:val="ListParagraph"/>
            <w:numPr>
              <w:numId w:val="10"/>
            </w:numPr>
            <w:ind w:left="1440" w:hanging="360"/>
          </w:pPr>
        </w:pPrChange>
      </w:pPr>
    </w:p>
    <w:p w14:paraId="39D8FC5F" w14:textId="590C496A" w:rsidR="005046D2" w:rsidRDefault="005046D2" w:rsidP="005046D2">
      <w:pPr>
        <w:pStyle w:val="ListParagraph"/>
        <w:numPr>
          <w:ilvl w:val="0"/>
          <w:numId w:val="10"/>
        </w:numPr>
        <w:rPr>
          <w:ins w:id="5061" w:author="Ngo Vi" w:date="2019-07-05T15:14:00Z"/>
        </w:rPr>
      </w:pPr>
      <w:ins w:id="5062" w:author="Ngo Vi" w:date="2019-07-05T15:01:00Z">
        <w:r>
          <w:t>Bảng tblBENHNHAN</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7DD533B7" w14:textId="77777777" w:rsidTr="00882F46">
        <w:trPr>
          <w:ins w:id="5063" w:author="Ngo Vi" w:date="2019-07-05T15:14:00Z"/>
        </w:trPr>
        <w:tc>
          <w:tcPr>
            <w:tcW w:w="532" w:type="dxa"/>
          </w:tcPr>
          <w:p w14:paraId="35F1BD99" w14:textId="77777777" w:rsidR="00DD2E2A" w:rsidRDefault="00DD2E2A" w:rsidP="00882F46">
            <w:pPr>
              <w:pStyle w:val="ListParagraph"/>
              <w:ind w:left="0"/>
              <w:jc w:val="center"/>
              <w:rPr>
                <w:ins w:id="5064" w:author="Ngo Vi" w:date="2019-07-05T15:14:00Z"/>
              </w:rPr>
            </w:pPr>
            <w:ins w:id="5065" w:author="Ngo Vi" w:date="2019-07-05T15:14:00Z">
              <w:r>
                <w:t>STT</w:t>
              </w:r>
            </w:ins>
          </w:p>
        </w:tc>
        <w:tc>
          <w:tcPr>
            <w:tcW w:w="1713" w:type="dxa"/>
          </w:tcPr>
          <w:p w14:paraId="16035AFF" w14:textId="77777777" w:rsidR="00DD2E2A" w:rsidRDefault="00DD2E2A" w:rsidP="00882F46">
            <w:pPr>
              <w:pStyle w:val="ListParagraph"/>
              <w:ind w:left="0"/>
              <w:jc w:val="center"/>
              <w:rPr>
                <w:ins w:id="5066" w:author="Ngo Vi" w:date="2019-07-05T15:14:00Z"/>
              </w:rPr>
            </w:pPr>
            <w:ins w:id="5067" w:author="Ngo Vi" w:date="2019-07-05T15:14:00Z">
              <w:r>
                <w:t>Thuộc tính</w:t>
              </w:r>
            </w:ins>
          </w:p>
        </w:tc>
        <w:tc>
          <w:tcPr>
            <w:tcW w:w="1800" w:type="dxa"/>
          </w:tcPr>
          <w:p w14:paraId="19C695E5" w14:textId="77777777" w:rsidR="00DD2E2A" w:rsidRDefault="00DD2E2A" w:rsidP="00882F46">
            <w:pPr>
              <w:pStyle w:val="ListParagraph"/>
              <w:ind w:left="0"/>
              <w:jc w:val="center"/>
              <w:rPr>
                <w:ins w:id="5068" w:author="Ngo Vi" w:date="2019-07-05T15:14:00Z"/>
              </w:rPr>
            </w:pPr>
            <w:ins w:id="5069" w:author="Ngo Vi" w:date="2019-07-05T15:14:00Z">
              <w:r>
                <w:t>Kiểu dữ liệu</w:t>
              </w:r>
            </w:ins>
          </w:p>
        </w:tc>
        <w:tc>
          <w:tcPr>
            <w:tcW w:w="4225" w:type="dxa"/>
          </w:tcPr>
          <w:p w14:paraId="727140F0" w14:textId="77777777" w:rsidR="00DD2E2A" w:rsidRDefault="00DD2E2A" w:rsidP="00882F46">
            <w:pPr>
              <w:pStyle w:val="ListParagraph"/>
              <w:ind w:left="0"/>
              <w:jc w:val="center"/>
              <w:rPr>
                <w:ins w:id="5070" w:author="Ngo Vi" w:date="2019-07-05T15:14:00Z"/>
              </w:rPr>
            </w:pPr>
            <w:ins w:id="5071" w:author="Ngo Vi" w:date="2019-07-05T15:14:00Z">
              <w:r>
                <w:t>Diển giải</w:t>
              </w:r>
            </w:ins>
          </w:p>
        </w:tc>
      </w:tr>
      <w:tr w:rsidR="00DD2E2A" w14:paraId="32147979" w14:textId="77777777" w:rsidTr="00882F46">
        <w:trPr>
          <w:ins w:id="5072" w:author="Ngo Vi" w:date="2019-07-05T15:14:00Z"/>
        </w:trPr>
        <w:tc>
          <w:tcPr>
            <w:tcW w:w="532" w:type="dxa"/>
          </w:tcPr>
          <w:p w14:paraId="70096F0F" w14:textId="5090034B" w:rsidR="00DD2E2A" w:rsidRDefault="00DD2E2A" w:rsidP="00882F46">
            <w:pPr>
              <w:pStyle w:val="ListParagraph"/>
              <w:ind w:left="0"/>
              <w:jc w:val="center"/>
              <w:rPr>
                <w:ins w:id="5073" w:author="Ngo Vi" w:date="2019-07-05T15:14:00Z"/>
              </w:rPr>
            </w:pPr>
            <w:ins w:id="5074" w:author="Ngo Vi" w:date="2019-07-05T15:14:00Z">
              <w:r>
                <w:t>1</w:t>
              </w:r>
            </w:ins>
          </w:p>
        </w:tc>
        <w:tc>
          <w:tcPr>
            <w:tcW w:w="1713" w:type="dxa"/>
          </w:tcPr>
          <w:p w14:paraId="34F6840B" w14:textId="00069AA4" w:rsidR="00DD2E2A" w:rsidRDefault="00DD2E2A" w:rsidP="00882F46">
            <w:pPr>
              <w:pStyle w:val="ListParagraph"/>
              <w:ind w:left="0"/>
              <w:jc w:val="center"/>
              <w:rPr>
                <w:ins w:id="5075" w:author="Ngo Vi" w:date="2019-07-05T15:14:00Z"/>
              </w:rPr>
            </w:pPr>
            <w:ins w:id="5076" w:author="Ngo Vi" w:date="2019-07-05T15:14:00Z">
              <w:r>
                <w:t>maBN</w:t>
              </w:r>
            </w:ins>
          </w:p>
        </w:tc>
        <w:tc>
          <w:tcPr>
            <w:tcW w:w="1800" w:type="dxa"/>
          </w:tcPr>
          <w:p w14:paraId="70345B8E" w14:textId="25C2EEA5" w:rsidR="00DD2E2A" w:rsidRDefault="00DD2E2A" w:rsidP="00882F46">
            <w:pPr>
              <w:pStyle w:val="ListParagraph"/>
              <w:ind w:left="0"/>
              <w:jc w:val="center"/>
              <w:rPr>
                <w:ins w:id="5077" w:author="Ngo Vi" w:date="2019-07-05T15:14:00Z"/>
              </w:rPr>
            </w:pPr>
            <w:ins w:id="5078" w:author="Ngo Vi" w:date="2019-07-05T15:15:00Z">
              <w:r>
                <w:t>Chuỗi</w:t>
              </w:r>
            </w:ins>
          </w:p>
        </w:tc>
        <w:tc>
          <w:tcPr>
            <w:tcW w:w="4225" w:type="dxa"/>
          </w:tcPr>
          <w:p w14:paraId="23A95451" w14:textId="7B1DBB5A" w:rsidR="00DD2E2A" w:rsidRDefault="00AB5353" w:rsidP="00882F46">
            <w:pPr>
              <w:pStyle w:val="ListParagraph"/>
              <w:ind w:left="0"/>
              <w:jc w:val="center"/>
              <w:rPr>
                <w:ins w:id="5079" w:author="Ngo Vi" w:date="2019-07-05T15:14:00Z"/>
              </w:rPr>
            </w:pPr>
            <w:ins w:id="5080" w:author="DAO NAM LY" w:date="2019-07-06T02:34:00Z">
              <w:r>
                <w:t>Mã bệnh nhân</w:t>
              </w:r>
            </w:ins>
          </w:p>
        </w:tc>
      </w:tr>
      <w:tr w:rsidR="00DD2E2A" w14:paraId="50C92B54" w14:textId="77777777" w:rsidTr="00882F46">
        <w:trPr>
          <w:ins w:id="5081" w:author="Ngo Vi" w:date="2019-07-05T15:14:00Z"/>
        </w:trPr>
        <w:tc>
          <w:tcPr>
            <w:tcW w:w="532" w:type="dxa"/>
          </w:tcPr>
          <w:p w14:paraId="7FF262AF" w14:textId="3FDB2804" w:rsidR="00DD2E2A" w:rsidRDefault="00DD2E2A" w:rsidP="00882F46">
            <w:pPr>
              <w:pStyle w:val="ListParagraph"/>
              <w:ind w:left="0"/>
              <w:jc w:val="center"/>
              <w:rPr>
                <w:ins w:id="5082" w:author="Ngo Vi" w:date="2019-07-05T15:14:00Z"/>
              </w:rPr>
            </w:pPr>
            <w:ins w:id="5083" w:author="Ngo Vi" w:date="2019-07-05T15:14:00Z">
              <w:r>
                <w:t>2</w:t>
              </w:r>
            </w:ins>
          </w:p>
        </w:tc>
        <w:tc>
          <w:tcPr>
            <w:tcW w:w="1713" w:type="dxa"/>
          </w:tcPr>
          <w:p w14:paraId="10C0D7D3" w14:textId="6F69B379" w:rsidR="00DD2E2A" w:rsidRDefault="00DD2E2A" w:rsidP="00882F46">
            <w:pPr>
              <w:pStyle w:val="ListParagraph"/>
              <w:ind w:left="0"/>
              <w:jc w:val="center"/>
              <w:rPr>
                <w:ins w:id="5084" w:author="Ngo Vi" w:date="2019-07-05T15:14:00Z"/>
              </w:rPr>
            </w:pPr>
            <w:ins w:id="5085" w:author="Ngo Vi" w:date="2019-07-05T15:14:00Z">
              <w:r>
                <w:t>tenBN</w:t>
              </w:r>
            </w:ins>
          </w:p>
        </w:tc>
        <w:tc>
          <w:tcPr>
            <w:tcW w:w="1800" w:type="dxa"/>
          </w:tcPr>
          <w:p w14:paraId="5124840E" w14:textId="36D3085E" w:rsidR="00DD2E2A" w:rsidRDefault="00DD2E2A" w:rsidP="00882F46">
            <w:pPr>
              <w:pStyle w:val="ListParagraph"/>
              <w:ind w:left="0"/>
              <w:jc w:val="center"/>
              <w:rPr>
                <w:ins w:id="5086" w:author="Ngo Vi" w:date="2019-07-05T15:14:00Z"/>
              </w:rPr>
            </w:pPr>
            <w:ins w:id="5087" w:author="Ngo Vi" w:date="2019-07-05T15:15:00Z">
              <w:r>
                <w:t>Chuỗi</w:t>
              </w:r>
            </w:ins>
          </w:p>
        </w:tc>
        <w:tc>
          <w:tcPr>
            <w:tcW w:w="4225" w:type="dxa"/>
          </w:tcPr>
          <w:p w14:paraId="00EAF517" w14:textId="669F2ACE" w:rsidR="00DD2E2A" w:rsidRDefault="00AB5353" w:rsidP="00882F46">
            <w:pPr>
              <w:pStyle w:val="ListParagraph"/>
              <w:ind w:left="0"/>
              <w:jc w:val="center"/>
              <w:rPr>
                <w:ins w:id="5088" w:author="Ngo Vi" w:date="2019-07-05T15:14:00Z"/>
              </w:rPr>
            </w:pPr>
            <w:ins w:id="5089" w:author="DAO NAM LY" w:date="2019-07-06T02:34:00Z">
              <w:r>
                <w:t>Tên bệnh nhân</w:t>
              </w:r>
            </w:ins>
          </w:p>
        </w:tc>
      </w:tr>
      <w:tr w:rsidR="00DD2E2A" w14:paraId="1BCBA6F4" w14:textId="77777777" w:rsidTr="00882F46">
        <w:trPr>
          <w:ins w:id="5090" w:author="Ngo Vi" w:date="2019-07-05T15:14:00Z"/>
        </w:trPr>
        <w:tc>
          <w:tcPr>
            <w:tcW w:w="532" w:type="dxa"/>
          </w:tcPr>
          <w:p w14:paraId="3D2D4E37" w14:textId="559AFE23" w:rsidR="00DD2E2A" w:rsidRDefault="00DD2E2A" w:rsidP="00882F46">
            <w:pPr>
              <w:pStyle w:val="ListParagraph"/>
              <w:ind w:left="0"/>
              <w:jc w:val="center"/>
              <w:rPr>
                <w:ins w:id="5091" w:author="Ngo Vi" w:date="2019-07-05T15:14:00Z"/>
              </w:rPr>
            </w:pPr>
            <w:ins w:id="5092" w:author="Ngo Vi" w:date="2019-07-05T15:14:00Z">
              <w:r>
                <w:t>3</w:t>
              </w:r>
            </w:ins>
          </w:p>
        </w:tc>
        <w:tc>
          <w:tcPr>
            <w:tcW w:w="1713" w:type="dxa"/>
          </w:tcPr>
          <w:p w14:paraId="0E1E644F" w14:textId="4CBF751F" w:rsidR="00DD2E2A" w:rsidRDefault="00DD2E2A" w:rsidP="00882F46">
            <w:pPr>
              <w:pStyle w:val="ListParagraph"/>
              <w:ind w:left="0"/>
              <w:jc w:val="center"/>
              <w:rPr>
                <w:ins w:id="5093" w:author="Ngo Vi" w:date="2019-07-05T15:14:00Z"/>
              </w:rPr>
            </w:pPr>
            <w:ins w:id="5094" w:author="Ngo Vi" w:date="2019-07-05T15:14:00Z">
              <w:r>
                <w:t>NgaySinh</w:t>
              </w:r>
            </w:ins>
          </w:p>
        </w:tc>
        <w:tc>
          <w:tcPr>
            <w:tcW w:w="1800" w:type="dxa"/>
          </w:tcPr>
          <w:p w14:paraId="3EFAD363" w14:textId="7C247EBF" w:rsidR="00DD2E2A" w:rsidRDefault="00DD2E2A" w:rsidP="00882F46">
            <w:pPr>
              <w:pStyle w:val="ListParagraph"/>
              <w:ind w:left="0"/>
              <w:jc w:val="center"/>
              <w:rPr>
                <w:ins w:id="5095" w:author="Ngo Vi" w:date="2019-07-05T15:14:00Z"/>
              </w:rPr>
            </w:pPr>
            <w:ins w:id="5096" w:author="Ngo Vi" w:date="2019-07-05T15:15:00Z">
              <w:r>
                <w:t>Ngày tháng</w:t>
              </w:r>
            </w:ins>
          </w:p>
        </w:tc>
        <w:tc>
          <w:tcPr>
            <w:tcW w:w="4225" w:type="dxa"/>
          </w:tcPr>
          <w:p w14:paraId="378C48A5" w14:textId="7D1FBF7F" w:rsidR="00DD2E2A" w:rsidRDefault="00AB5353" w:rsidP="00882F46">
            <w:pPr>
              <w:pStyle w:val="ListParagraph"/>
              <w:ind w:left="0"/>
              <w:jc w:val="center"/>
              <w:rPr>
                <w:ins w:id="5097" w:author="Ngo Vi" w:date="2019-07-05T15:14:00Z"/>
              </w:rPr>
            </w:pPr>
            <w:ins w:id="5098" w:author="DAO NAM LY" w:date="2019-07-06T02:34:00Z">
              <w:r>
                <w:t>Ngày sinh</w:t>
              </w:r>
            </w:ins>
          </w:p>
        </w:tc>
      </w:tr>
      <w:tr w:rsidR="00DD2E2A" w14:paraId="5DEC1C6B" w14:textId="77777777" w:rsidTr="00882F46">
        <w:trPr>
          <w:ins w:id="5099" w:author="Ngo Vi" w:date="2019-07-05T15:14:00Z"/>
        </w:trPr>
        <w:tc>
          <w:tcPr>
            <w:tcW w:w="532" w:type="dxa"/>
          </w:tcPr>
          <w:p w14:paraId="7D60B8DB" w14:textId="36147901" w:rsidR="00DD2E2A" w:rsidRDefault="00DD2E2A" w:rsidP="00882F46">
            <w:pPr>
              <w:pStyle w:val="ListParagraph"/>
              <w:ind w:left="0"/>
              <w:jc w:val="center"/>
              <w:rPr>
                <w:ins w:id="5100" w:author="Ngo Vi" w:date="2019-07-05T15:14:00Z"/>
              </w:rPr>
            </w:pPr>
            <w:ins w:id="5101" w:author="Ngo Vi" w:date="2019-07-05T15:14:00Z">
              <w:r>
                <w:t>4</w:t>
              </w:r>
            </w:ins>
          </w:p>
        </w:tc>
        <w:tc>
          <w:tcPr>
            <w:tcW w:w="1713" w:type="dxa"/>
          </w:tcPr>
          <w:p w14:paraId="02A0B24F" w14:textId="34230205" w:rsidR="00DD2E2A" w:rsidRDefault="00DD2E2A" w:rsidP="00882F46">
            <w:pPr>
              <w:pStyle w:val="ListParagraph"/>
              <w:ind w:left="0"/>
              <w:jc w:val="center"/>
              <w:rPr>
                <w:ins w:id="5102" w:author="Ngo Vi" w:date="2019-07-05T15:14:00Z"/>
              </w:rPr>
            </w:pPr>
            <w:ins w:id="5103" w:author="Ngo Vi" w:date="2019-07-05T15:14:00Z">
              <w:r>
                <w:t>DiaChi</w:t>
              </w:r>
            </w:ins>
          </w:p>
        </w:tc>
        <w:tc>
          <w:tcPr>
            <w:tcW w:w="1800" w:type="dxa"/>
          </w:tcPr>
          <w:p w14:paraId="69E520D7" w14:textId="6B31CC0C" w:rsidR="00DD2E2A" w:rsidRDefault="00DD2E2A" w:rsidP="00882F46">
            <w:pPr>
              <w:pStyle w:val="ListParagraph"/>
              <w:ind w:left="0"/>
              <w:jc w:val="center"/>
              <w:rPr>
                <w:ins w:id="5104" w:author="Ngo Vi" w:date="2019-07-05T15:14:00Z"/>
              </w:rPr>
            </w:pPr>
            <w:ins w:id="5105" w:author="Ngo Vi" w:date="2019-07-05T15:15:00Z">
              <w:r>
                <w:t>Chuỗi</w:t>
              </w:r>
            </w:ins>
          </w:p>
        </w:tc>
        <w:tc>
          <w:tcPr>
            <w:tcW w:w="4225" w:type="dxa"/>
          </w:tcPr>
          <w:p w14:paraId="1629D564" w14:textId="0A763974" w:rsidR="00DD2E2A" w:rsidRDefault="00AB5353" w:rsidP="00882F46">
            <w:pPr>
              <w:pStyle w:val="ListParagraph"/>
              <w:ind w:left="0"/>
              <w:jc w:val="center"/>
              <w:rPr>
                <w:ins w:id="5106" w:author="Ngo Vi" w:date="2019-07-05T15:14:00Z"/>
              </w:rPr>
            </w:pPr>
            <w:ins w:id="5107" w:author="DAO NAM LY" w:date="2019-07-06T02:34:00Z">
              <w:r>
                <w:t>Địa chỉ</w:t>
              </w:r>
            </w:ins>
          </w:p>
        </w:tc>
      </w:tr>
      <w:tr w:rsidR="00DD2E2A" w14:paraId="32C584F0" w14:textId="77777777" w:rsidTr="00882F46">
        <w:trPr>
          <w:ins w:id="5108" w:author="Ngo Vi" w:date="2019-07-05T15:14:00Z"/>
        </w:trPr>
        <w:tc>
          <w:tcPr>
            <w:tcW w:w="532" w:type="dxa"/>
          </w:tcPr>
          <w:p w14:paraId="11A3FE4A" w14:textId="4A72F19B" w:rsidR="00DD2E2A" w:rsidRDefault="00DD2E2A" w:rsidP="00882F46">
            <w:pPr>
              <w:pStyle w:val="ListParagraph"/>
              <w:ind w:left="0"/>
              <w:jc w:val="center"/>
              <w:rPr>
                <w:ins w:id="5109" w:author="Ngo Vi" w:date="2019-07-05T15:14:00Z"/>
              </w:rPr>
            </w:pPr>
            <w:ins w:id="5110" w:author="Ngo Vi" w:date="2019-07-05T15:14:00Z">
              <w:r>
                <w:t>5</w:t>
              </w:r>
            </w:ins>
          </w:p>
        </w:tc>
        <w:tc>
          <w:tcPr>
            <w:tcW w:w="1713" w:type="dxa"/>
          </w:tcPr>
          <w:p w14:paraId="5B5F1EF8" w14:textId="368A3F1A" w:rsidR="00DD2E2A" w:rsidRDefault="00DD2E2A" w:rsidP="00882F46">
            <w:pPr>
              <w:pStyle w:val="ListParagraph"/>
              <w:ind w:left="0"/>
              <w:jc w:val="center"/>
              <w:rPr>
                <w:ins w:id="5111" w:author="Ngo Vi" w:date="2019-07-05T15:14:00Z"/>
              </w:rPr>
            </w:pPr>
            <w:ins w:id="5112" w:author="Ngo Vi" w:date="2019-07-05T15:14:00Z">
              <w:r>
                <w:t>GioiTinh</w:t>
              </w:r>
            </w:ins>
          </w:p>
        </w:tc>
        <w:tc>
          <w:tcPr>
            <w:tcW w:w="1800" w:type="dxa"/>
          </w:tcPr>
          <w:p w14:paraId="6B33F1DF" w14:textId="0079D726" w:rsidR="00DD2E2A" w:rsidRDefault="00DD2E2A" w:rsidP="00882F46">
            <w:pPr>
              <w:pStyle w:val="ListParagraph"/>
              <w:ind w:left="0"/>
              <w:jc w:val="center"/>
              <w:rPr>
                <w:ins w:id="5113" w:author="Ngo Vi" w:date="2019-07-05T15:14:00Z"/>
              </w:rPr>
            </w:pPr>
            <w:ins w:id="5114" w:author="Ngo Vi" w:date="2019-07-05T15:15:00Z">
              <w:r>
                <w:t xml:space="preserve">Chuỗi </w:t>
              </w:r>
            </w:ins>
          </w:p>
        </w:tc>
        <w:tc>
          <w:tcPr>
            <w:tcW w:w="4225" w:type="dxa"/>
          </w:tcPr>
          <w:p w14:paraId="42D2F9CA" w14:textId="1625FB42" w:rsidR="00DD2E2A" w:rsidRDefault="00AB5353" w:rsidP="00882F46">
            <w:pPr>
              <w:pStyle w:val="ListParagraph"/>
              <w:ind w:left="0"/>
              <w:jc w:val="center"/>
              <w:rPr>
                <w:ins w:id="5115" w:author="Ngo Vi" w:date="2019-07-05T15:14:00Z"/>
              </w:rPr>
            </w:pPr>
            <w:ins w:id="5116" w:author="DAO NAM LY" w:date="2019-07-06T02:34:00Z">
              <w:r>
                <w:t>Giới Tính</w:t>
              </w:r>
            </w:ins>
          </w:p>
        </w:tc>
      </w:tr>
      <w:tr w:rsidR="00DD2E2A" w14:paraId="0F7784A0" w14:textId="77777777" w:rsidTr="00882F46">
        <w:trPr>
          <w:ins w:id="5117" w:author="Ngo Vi" w:date="2019-07-05T15:14:00Z"/>
        </w:trPr>
        <w:tc>
          <w:tcPr>
            <w:tcW w:w="532" w:type="dxa"/>
          </w:tcPr>
          <w:p w14:paraId="1DA74727" w14:textId="36ABA3C5" w:rsidR="00DD2E2A" w:rsidRDefault="00DD2E2A" w:rsidP="00882F46">
            <w:pPr>
              <w:pStyle w:val="ListParagraph"/>
              <w:ind w:left="0"/>
              <w:jc w:val="center"/>
              <w:rPr>
                <w:ins w:id="5118" w:author="Ngo Vi" w:date="2019-07-05T15:14:00Z"/>
              </w:rPr>
            </w:pPr>
            <w:ins w:id="5119" w:author="Ngo Vi" w:date="2019-07-05T15:14:00Z">
              <w:r>
                <w:t>6</w:t>
              </w:r>
            </w:ins>
          </w:p>
        </w:tc>
        <w:tc>
          <w:tcPr>
            <w:tcW w:w="1713" w:type="dxa"/>
          </w:tcPr>
          <w:p w14:paraId="35615692" w14:textId="105B1710" w:rsidR="00DD2E2A" w:rsidRDefault="00DD2E2A" w:rsidP="00882F46">
            <w:pPr>
              <w:pStyle w:val="ListParagraph"/>
              <w:ind w:left="0"/>
              <w:jc w:val="center"/>
              <w:rPr>
                <w:ins w:id="5120" w:author="Ngo Vi" w:date="2019-07-05T15:14:00Z"/>
              </w:rPr>
            </w:pPr>
            <w:ins w:id="5121" w:author="Ngo Vi" w:date="2019-07-05T15:14:00Z">
              <w:r>
                <w:t>maPKB</w:t>
              </w:r>
            </w:ins>
          </w:p>
        </w:tc>
        <w:tc>
          <w:tcPr>
            <w:tcW w:w="1800" w:type="dxa"/>
          </w:tcPr>
          <w:p w14:paraId="7242E9BD" w14:textId="7899F7F9" w:rsidR="00DD2E2A" w:rsidRDefault="00DD2E2A" w:rsidP="00882F46">
            <w:pPr>
              <w:pStyle w:val="ListParagraph"/>
              <w:ind w:left="0"/>
              <w:jc w:val="center"/>
              <w:rPr>
                <w:ins w:id="5122" w:author="Ngo Vi" w:date="2019-07-05T15:14:00Z"/>
              </w:rPr>
            </w:pPr>
            <w:ins w:id="5123" w:author="Ngo Vi" w:date="2019-07-05T15:15:00Z">
              <w:r>
                <w:t>Chuỗi</w:t>
              </w:r>
            </w:ins>
          </w:p>
        </w:tc>
        <w:tc>
          <w:tcPr>
            <w:tcW w:w="4225" w:type="dxa"/>
          </w:tcPr>
          <w:p w14:paraId="0C0DFB8A" w14:textId="4A24BE0F" w:rsidR="00DD2E2A" w:rsidRDefault="00AB5353" w:rsidP="00882F46">
            <w:pPr>
              <w:pStyle w:val="ListParagraph"/>
              <w:ind w:left="0"/>
              <w:jc w:val="center"/>
              <w:rPr>
                <w:ins w:id="5124" w:author="Ngo Vi" w:date="2019-07-05T15:14:00Z"/>
              </w:rPr>
            </w:pPr>
            <w:ins w:id="5125" w:author="DAO NAM LY" w:date="2019-07-06T02:34:00Z">
              <w:r>
                <w:t>Mã phiếu khám bệnh</w:t>
              </w:r>
            </w:ins>
          </w:p>
        </w:tc>
      </w:tr>
    </w:tbl>
    <w:p w14:paraId="0C5C1EB5" w14:textId="45CB0AE9" w:rsidR="005046D2" w:rsidRDefault="005046D2" w:rsidP="005046D2">
      <w:pPr>
        <w:pStyle w:val="ListParagraph"/>
        <w:numPr>
          <w:ilvl w:val="0"/>
          <w:numId w:val="10"/>
        </w:numPr>
        <w:rPr>
          <w:ins w:id="5126" w:author="Ngo Vi" w:date="2019-07-05T15:16:00Z"/>
        </w:rPr>
      </w:pPr>
      <w:ins w:id="5127" w:author="Ngo Vi" w:date="2019-07-05T15:02:00Z">
        <w:r>
          <w:t>Bảng tblKQCHUANDOAN</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2A843D1D" w14:textId="77777777" w:rsidTr="00882F46">
        <w:trPr>
          <w:ins w:id="5128" w:author="Ngo Vi" w:date="2019-07-05T15:16:00Z"/>
        </w:trPr>
        <w:tc>
          <w:tcPr>
            <w:tcW w:w="532" w:type="dxa"/>
          </w:tcPr>
          <w:p w14:paraId="3B363688" w14:textId="77777777" w:rsidR="00DD2E2A" w:rsidRDefault="00DD2E2A" w:rsidP="00882F46">
            <w:pPr>
              <w:pStyle w:val="ListParagraph"/>
              <w:ind w:left="0"/>
              <w:jc w:val="center"/>
              <w:rPr>
                <w:ins w:id="5129" w:author="Ngo Vi" w:date="2019-07-05T15:16:00Z"/>
              </w:rPr>
            </w:pPr>
            <w:ins w:id="5130" w:author="Ngo Vi" w:date="2019-07-05T15:16:00Z">
              <w:r>
                <w:t>STT</w:t>
              </w:r>
            </w:ins>
          </w:p>
        </w:tc>
        <w:tc>
          <w:tcPr>
            <w:tcW w:w="1713" w:type="dxa"/>
          </w:tcPr>
          <w:p w14:paraId="29D6C5C4" w14:textId="77777777" w:rsidR="00DD2E2A" w:rsidRDefault="00DD2E2A" w:rsidP="00882F46">
            <w:pPr>
              <w:pStyle w:val="ListParagraph"/>
              <w:ind w:left="0"/>
              <w:jc w:val="center"/>
              <w:rPr>
                <w:ins w:id="5131" w:author="Ngo Vi" w:date="2019-07-05T15:16:00Z"/>
              </w:rPr>
            </w:pPr>
            <w:ins w:id="5132" w:author="Ngo Vi" w:date="2019-07-05T15:16:00Z">
              <w:r>
                <w:t>Thuộc tính</w:t>
              </w:r>
            </w:ins>
          </w:p>
        </w:tc>
        <w:tc>
          <w:tcPr>
            <w:tcW w:w="1800" w:type="dxa"/>
          </w:tcPr>
          <w:p w14:paraId="2F6DB92F" w14:textId="77777777" w:rsidR="00DD2E2A" w:rsidRDefault="00DD2E2A" w:rsidP="00882F46">
            <w:pPr>
              <w:pStyle w:val="ListParagraph"/>
              <w:ind w:left="0"/>
              <w:jc w:val="center"/>
              <w:rPr>
                <w:ins w:id="5133" w:author="Ngo Vi" w:date="2019-07-05T15:16:00Z"/>
              </w:rPr>
            </w:pPr>
            <w:ins w:id="5134" w:author="Ngo Vi" w:date="2019-07-05T15:16:00Z">
              <w:r>
                <w:t>Kiểu dữ liệu</w:t>
              </w:r>
            </w:ins>
          </w:p>
        </w:tc>
        <w:tc>
          <w:tcPr>
            <w:tcW w:w="4225" w:type="dxa"/>
          </w:tcPr>
          <w:p w14:paraId="1F6616C5" w14:textId="77777777" w:rsidR="00DD2E2A" w:rsidRDefault="00DD2E2A" w:rsidP="00882F46">
            <w:pPr>
              <w:pStyle w:val="ListParagraph"/>
              <w:ind w:left="0"/>
              <w:jc w:val="center"/>
              <w:rPr>
                <w:ins w:id="5135" w:author="Ngo Vi" w:date="2019-07-05T15:16:00Z"/>
              </w:rPr>
            </w:pPr>
            <w:ins w:id="5136" w:author="Ngo Vi" w:date="2019-07-05T15:16:00Z">
              <w:r>
                <w:t>Diển giải</w:t>
              </w:r>
            </w:ins>
          </w:p>
        </w:tc>
      </w:tr>
      <w:tr w:rsidR="00DD2E2A" w14:paraId="470790E7" w14:textId="77777777" w:rsidTr="00882F46">
        <w:trPr>
          <w:ins w:id="5137" w:author="Ngo Vi" w:date="2019-07-05T15:16:00Z"/>
        </w:trPr>
        <w:tc>
          <w:tcPr>
            <w:tcW w:w="532" w:type="dxa"/>
          </w:tcPr>
          <w:p w14:paraId="6F043512" w14:textId="5724CDC5" w:rsidR="00DD2E2A" w:rsidRDefault="00DD2E2A" w:rsidP="00882F46">
            <w:pPr>
              <w:pStyle w:val="ListParagraph"/>
              <w:ind w:left="0"/>
              <w:jc w:val="center"/>
              <w:rPr>
                <w:ins w:id="5138" w:author="Ngo Vi" w:date="2019-07-05T15:16:00Z"/>
              </w:rPr>
            </w:pPr>
            <w:ins w:id="5139" w:author="Ngo Vi" w:date="2019-07-05T15:16:00Z">
              <w:r>
                <w:t>1</w:t>
              </w:r>
            </w:ins>
          </w:p>
        </w:tc>
        <w:tc>
          <w:tcPr>
            <w:tcW w:w="1713" w:type="dxa"/>
          </w:tcPr>
          <w:p w14:paraId="0F74F10C" w14:textId="5A535918" w:rsidR="00DD2E2A" w:rsidRDefault="00DD2E2A" w:rsidP="00882F46">
            <w:pPr>
              <w:pStyle w:val="ListParagraph"/>
              <w:ind w:left="0"/>
              <w:jc w:val="center"/>
              <w:rPr>
                <w:ins w:id="5140" w:author="Ngo Vi" w:date="2019-07-05T15:16:00Z"/>
              </w:rPr>
            </w:pPr>
            <w:ins w:id="5141" w:author="Ngo Vi" w:date="2019-07-05T15:16:00Z">
              <w:r>
                <w:t>maBenh</w:t>
              </w:r>
            </w:ins>
          </w:p>
        </w:tc>
        <w:tc>
          <w:tcPr>
            <w:tcW w:w="1800" w:type="dxa"/>
          </w:tcPr>
          <w:p w14:paraId="1450166E" w14:textId="7723E432" w:rsidR="00DD2E2A" w:rsidRDefault="00DD2E2A" w:rsidP="00882F46">
            <w:pPr>
              <w:pStyle w:val="ListParagraph"/>
              <w:ind w:left="0"/>
              <w:jc w:val="center"/>
              <w:rPr>
                <w:ins w:id="5142" w:author="Ngo Vi" w:date="2019-07-05T15:16:00Z"/>
              </w:rPr>
            </w:pPr>
            <w:ins w:id="5143" w:author="Ngo Vi" w:date="2019-07-05T15:16:00Z">
              <w:r>
                <w:t>Chuỗi</w:t>
              </w:r>
            </w:ins>
          </w:p>
        </w:tc>
        <w:tc>
          <w:tcPr>
            <w:tcW w:w="4225" w:type="dxa"/>
          </w:tcPr>
          <w:p w14:paraId="5F792EDC" w14:textId="093F677E" w:rsidR="00DD2E2A" w:rsidRDefault="00AB5353" w:rsidP="00882F46">
            <w:pPr>
              <w:pStyle w:val="ListParagraph"/>
              <w:ind w:left="0"/>
              <w:jc w:val="center"/>
              <w:rPr>
                <w:ins w:id="5144" w:author="Ngo Vi" w:date="2019-07-05T15:16:00Z"/>
              </w:rPr>
            </w:pPr>
            <w:ins w:id="5145" w:author="DAO NAM LY" w:date="2019-07-06T02:33:00Z">
              <w:r>
                <w:t>Mã bệnh</w:t>
              </w:r>
            </w:ins>
          </w:p>
        </w:tc>
      </w:tr>
      <w:tr w:rsidR="00DD2E2A" w14:paraId="6D0E42C7" w14:textId="77777777" w:rsidTr="00882F46">
        <w:trPr>
          <w:ins w:id="5146" w:author="Ngo Vi" w:date="2019-07-05T15:16:00Z"/>
        </w:trPr>
        <w:tc>
          <w:tcPr>
            <w:tcW w:w="532" w:type="dxa"/>
          </w:tcPr>
          <w:p w14:paraId="714DBB1D" w14:textId="39F6D39C" w:rsidR="00DD2E2A" w:rsidRDefault="00DD2E2A" w:rsidP="00882F46">
            <w:pPr>
              <w:pStyle w:val="ListParagraph"/>
              <w:ind w:left="0"/>
              <w:jc w:val="center"/>
              <w:rPr>
                <w:ins w:id="5147" w:author="Ngo Vi" w:date="2019-07-05T15:16:00Z"/>
              </w:rPr>
            </w:pPr>
            <w:ins w:id="5148" w:author="Ngo Vi" w:date="2019-07-05T15:16:00Z">
              <w:r>
                <w:t>2</w:t>
              </w:r>
            </w:ins>
          </w:p>
        </w:tc>
        <w:tc>
          <w:tcPr>
            <w:tcW w:w="1713" w:type="dxa"/>
          </w:tcPr>
          <w:p w14:paraId="4E104D22" w14:textId="2377831F" w:rsidR="00DD2E2A" w:rsidRDefault="00DD2E2A" w:rsidP="00882F46">
            <w:pPr>
              <w:pStyle w:val="ListParagraph"/>
              <w:ind w:left="0"/>
              <w:jc w:val="center"/>
              <w:rPr>
                <w:ins w:id="5149" w:author="Ngo Vi" w:date="2019-07-05T15:16:00Z"/>
              </w:rPr>
            </w:pPr>
            <w:ins w:id="5150" w:author="Ngo Vi" w:date="2019-07-05T15:16:00Z">
              <w:r>
                <w:t>maPKB</w:t>
              </w:r>
            </w:ins>
          </w:p>
        </w:tc>
        <w:tc>
          <w:tcPr>
            <w:tcW w:w="1800" w:type="dxa"/>
          </w:tcPr>
          <w:p w14:paraId="626BE618" w14:textId="47849490" w:rsidR="00DD2E2A" w:rsidRDefault="00DD2E2A" w:rsidP="00882F46">
            <w:pPr>
              <w:pStyle w:val="ListParagraph"/>
              <w:ind w:left="0"/>
              <w:jc w:val="center"/>
              <w:rPr>
                <w:ins w:id="5151" w:author="Ngo Vi" w:date="2019-07-05T15:16:00Z"/>
              </w:rPr>
            </w:pPr>
            <w:ins w:id="5152" w:author="Ngo Vi" w:date="2019-07-05T15:16:00Z">
              <w:r>
                <w:t>Chuỗi</w:t>
              </w:r>
            </w:ins>
          </w:p>
        </w:tc>
        <w:tc>
          <w:tcPr>
            <w:tcW w:w="4225" w:type="dxa"/>
          </w:tcPr>
          <w:p w14:paraId="60671144" w14:textId="030BA908" w:rsidR="00DD2E2A" w:rsidRDefault="00AB5353" w:rsidP="00882F46">
            <w:pPr>
              <w:pStyle w:val="ListParagraph"/>
              <w:ind w:left="0"/>
              <w:jc w:val="center"/>
              <w:rPr>
                <w:ins w:id="5153" w:author="Ngo Vi" w:date="2019-07-05T15:16:00Z"/>
              </w:rPr>
            </w:pPr>
            <w:ins w:id="5154" w:author="DAO NAM LY" w:date="2019-07-06T02:32:00Z">
              <w:r>
                <w:t>Mã phiếu khám bệnh</w:t>
              </w:r>
            </w:ins>
          </w:p>
        </w:tc>
      </w:tr>
    </w:tbl>
    <w:p w14:paraId="35DA03AF" w14:textId="3AEDFBF4" w:rsidR="005046D2" w:rsidRDefault="005046D2" w:rsidP="005046D2">
      <w:pPr>
        <w:pStyle w:val="ListParagraph"/>
        <w:numPr>
          <w:ilvl w:val="0"/>
          <w:numId w:val="10"/>
        </w:numPr>
        <w:rPr>
          <w:ins w:id="5155" w:author="Ngo Vi" w:date="2019-07-05T15:16:00Z"/>
        </w:rPr>
      </w:pPr>
      <w:ins w:id="5156" w:author="Ngo Vi" w:date="2019-07-05T15:02:00Z">
        <w:r>
          <w:t>Bảng tblBENH</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1CCCA522" w14:textId="77777777" w:rsidTr="00882F46">
        <w:trPr>
          <w:ins w:id="5157" w:author="Ngo Vi" w:date="2019-07-05T15:18:00Z"/>
        </w:trPr>
        <w:tc>
          <w:tcPr>
            <w:tcW w:w="532" w:type="dxa"/>
          </w:tcPr>
          <w:p w14:paraId="019A0819" w14:textId="77777777" w:rsidR="00DD2E2A" w:rsidRDefault="00DD2E2A" w:rsidP="00882F46">
            <w:pPr>
              <w:pStyle w:val="ListParagraph"/>
              <w:ind w:left="0"/>
              <w:jc w:val="center"/>
              <w:rPr>
                <w:ins w:id="5158" w:author="Ngo Vi" w:date="2019-07-05T15:18:00Z"/>
              </w:rPr>
            </w:pPr>
            <w:ins w:id="5159" w:author="Ngo Vi" w:date="2019-07-05T15:18:00Z">
              <w:r>
                <w:t>STT</w:t>
              </w:r>
            </w:ins>
          </w:p>
        </w:tc>
        <w:tc>
          <w:tcPr>
            <w:tcW w:w="1713" w:type="dxa"/>
          </w:tcPr>
          <w:p w14:paraId="0D354907" w14:textId="77777777" w:rsidR="00DD2E2A" w:rsidRDefault="00DD2E2A" w:rsidP="00882F46">
            <w:pPr>
              <w:pStyle w:val="ListParagraph"/>
              <w:ind w:left="0"/>
              <w:jc w:val="center"/>
              <w:rPr>
                <w:ins w:id="5160" w:author="Ngo Vi" w:date="2019-07-05T15:18:00Z"/>
              </w:rPr>
            </w:pPr>
            <w:ins w:id="5161" w:author="Ngo Vi" w:date="2019-07-05T15:18:00Z">
              <w:r>
                <w:t>Thuộc tính</w:t>
              </w:r>
            </w:ins>
          </w:p>
        </w:tc>
        <w:tc>
          <w:tcPr>
            <w:tcW w:w="1800" w:type="dxa"/>
          </w:tcPr>
          <w:p w14:paraId="503F4FE2" w14:textId="77777777" w:rsidR="00DD2E2A" w:rsidRDefault="00DD2E2A" w:rsidP="00882F46">
            <w:pPr>
              <w:pStyle w:val="ListParagraph"/>
              <w:ind w:left="0"/>
              <w:jc w:val="center"/>
              <w:rPr>
                <w:ins w:id="5162" w:author="Ngo Vi" w:date="2019-07-05T15:18:00Z"/>
              </w:rPr>
            </w:pPr>
            <w:ins w:id="5163" w:author="Ngo Vi" w:date="2019-07-05T15:18:00Z">
              <w:r>
                <w:t>Kiểu dữ liệu</w:t>
              </w:r>
            </w:ins>
          </w:p>
        </w:tc>
        <w:tc>
          <w:tcPr>
            <w:tcW w:w="4225" w:type="dxa"/>
          </w:tcPr>
          <w:p w14:paraId="27E87B3D" w14:textId="77777777" w:rsidR="00DD2E2A" w:rsidRDefault="00DD2E2A" w:rsidP="00882F46">
            <w:pPr>
              <w:pStyle w:val="ListParagraph"/>
              <w:ind w:left="0"/>
              <w:jc w:val="center"/>
              <w:rPr>
                <w:ins w:id="5164" w:author="Ngo Vi" w:date="2019-07-05T15:18:00Z"/>
              </w:rPr>
            </w:pPr>
            <w:ins w:id="5165" w:author="Ngo Vi" w:date="2019-07-05T15:18:00Z">
              <w:r>
                <w:t>Diển giải</w:t>
              </w:r>
            </w:ins>
          </w:p>
        </w:tc>
      </w:tr>
      <w:tr w:rsidR="00DD2E2A" w14:paraId="69CD413B" w14:textId="77777777" w:rsidTr="00882F46">
        <w:trPr>
          <w:ins w:id="5166" w:author="Ngo Vi" w:date="2019-07-05T15:18:00Z"/>
        </w:trPr>
        <w:tc>
          <w:tcPr>
            <w:tcW w:w="532" w:type="dxa"/>
          </w:tcPr>
          <w:p w14:paraId="726A784A" w14:textId="024C7610" w:rsidR="00DD2E2A" w:rsidRDefault="00DD2E2A" w:rsidP="00882F46">
            <w:pPr>
              <w:pStyle w:val="ListParagraph"/>
              <w:ind w:left="0"/>
              <w:jc w:val="center"/>
              <w:rPr>
                <w:ins w:id="5167" w:author="Ngo Vi" w:date="2019-07-05T15:18:00Z"/>
              </w:rPr>
            </w:pPr>
            <w:ins w:id="5168" w:author="Ngo Vi" w:date="2019-07-05T15:19:00Z">
              <w:r>
                <w:t>1</w:t>
              </w:r>
            </w:ins>
          </w:p>
        </w:tc>
        <w:tc>
          <w:tcPr>
            <w:tcW w:w="1713" w:type="dxa"/>
          </w:tcPr>
          <w:p w14:paraId="7995A365" w14:textId="1A5E87D2" w:rsidR="00DD2E2A" w:rsidRDefault="00DD2E2A" w:rsidP="00882F46">
            <w:pPr>
              <w:pStyle w:val="ListParagraph"/>
              <w:ind w:left="0"/>
              <w:jc w:val="center"/>
              <w:rPr>
                <w:ins w:id="5169" w:author="Ngo Vi" w:date="2019-07-05T15:18:00Z"/>
              </w:rPr>
            </w:pPr>
            <w:ins w:id="5170" w:author="Ngo Vi" w:date="2019-07-05T15:19:00Z">
              <w:r>
                <w:t>maBenh</w:t>
              </w:r>
            </w:ins>
          </w:p>
        </w:tc>
        <w:tc>
          <w:tcPr>
            <w:tcW w:w="1800" w:type="dxa"/>
          </w:tcPr>
          <w:p w14:paraId="7CAA44E9" w14:textId="67B2CD10" w:rsidR="00DD2E2A" w:rsidRDefault="00DD2E2A" w:rsidP="00882F46">
            <w:pPr>
              <w:pStyle w:val="ListParagraph"/>
              <w:ind w:left="0"/>
              <w:jc w:val="center"/>
              <w:rPr>
                <w:ins w:id="5171" w:author="Ngo Vi" w:date="2019-07-05T15:18:00Z"/>
              </w:rPr>
            </w:pPr>
            <w:ins w:id="5172" w:author="Ngo Vi" w:date="2019-07-05T15:19:00Z">
              <w:r>
                <w:t>Chuỗi</w:t>
              </w:r>
            </w:ins>
          </w:p>
        </w:tc>
        <w:tc>
          <w:tcPr>
            <w:tcW w:w="4225" w:type="dxa"/>
          </w:tcPr>
          <w:p w14:paraId="2B229C27" w14:textId="4794E48E" w:rsidR="00DD2E2A" w:rsidRDefault="00AB5353" w:rsidP="00882F46">
            <w:pPr>
              <w:pStyle w:val="ListParagraph"/>
              <w:ind w:left="0"/>
              <w:jc w:val="center"/>
              <w:rPr>
                <w:ins w:id="5173" w:author="Ngo Vi" w:date="2019-07-05T15:18:00Z"/>
              </w:rPr>
            </w:pPr>
            <w:ins w:id="5174" w:author="DAO NAM LY" w:date="2019-07-06T02:33:00Z">
              <w:r>
                <w:t>Mã bệnh</w:t>
              </w:r>
            </w:ins>
          </w:p>
        </w:tc>
      </w:tr>
      <w:tr w:rsidR="00DD2E2A" w14:paraId="3E9FEFC2" w14:textId="77777777" w:rsidTr="00882F46">
        <w:trPr>
          <w:ins w:id="5175" w:author="Ngo Vi" w:date="2019-07-05T15:18:00Z"/>
        </w:trPr>
        <w:tc>
          <w:tcPr>
            <w:tcW w:w="532" w:type="dxa"/>
          </w:tcPr>
          <w:p w14:paraId="39F2ACD4" w14:textId="4A5A006E" w:rsidR="00DD2E2A" w:rsidRDefault="00DD2E2A" w:rsidP="00882F46">
            <w:pPr>
              <w:pStyle w:val="ListParagraph"/>
              <w:ind w:left="0"/>
              <w:jc w:val="center"/>
              <w:rPr>
                <w:ins w:id="5176" w:author="Ngo Vi" w:date="2019-07-05T15:18:00Z"/>
              </w:rPr>
            </w:pPr>
            <w:ins w:id="5177" w:author="Ngo Vi" w:date="2019-07-05T15:19:00Z">
              <w:r>
                <w:t>2</w:t>
              </w:r>
            </w:ins>
          </w:p>
        </w:tc>
        <w:tc>
          <w:tcPr>
            <w:tcW w:w="1713" w:type="dxa"/>
          </w:tcPr>
          <w:p w14:paraId="2DDD1D07" w14:textId="0463DD78" w:rsidR="00DD2E2A" w:rsidRDefault="00DD2E2A" w:rsidP="00882F46">
            <w:pPr>
              <w:pStyle w:val="ListParagraph"/>
              <w:ind w:left="0"/>
              <w:jc w:val="center"/>
              <w:rPr>
                <w:ins w:id="5178" w:author="Ngo Vi" w:date="2019-07-05T15:18:00Z"/>
              </w:rPr>
            </w:pPr>
            <w:ins w:id="5179" w:author="Ngo Vi" w:date="2019-07-05T15:19:00Z">
              <w:r>
                <w:t>tenBenh</w:t>
              </w:r>
            </w:ins>
          </w:p>
        </w:tc>
        <w:tc>
          <w:tcPr>
            <w:tcW w:w="1800" w:type="dxa"/>
          </w:tcPr>
          <w:p w14:paraId="16AF717C" w14:textId="42C0002B" w:rsidR="00DD2E2A" w:rsidRDefault="00DD2E2A" w:rsidP="00882F46">
            <w:pPr>
              <w:pStyle w:val="ListParagraph"/>
              <w:ind w:left="0"/>
              <w:jc w:val="center"/>
              <w:rPr>
                <w:ins w:id="5180" w:author="Ngo Vi" w:date="2019-07-05T15:18:00Z"/>
              </w:rPr>
            </w:pPr>
            <w:ins w:id="5181" w:author="Ngo Vi" w:date="2019-07-05T15:19:00Z">
              <w:r>
                <w:t>Chuỗi</w:t>
              </w:r>
            </w:ins>
          </w:p>
        </w:tc>
        <w:tc>
          <w:tcPr>
            <w:tcW w:w="4225" w:type="dxa"/>
          </w:tcPr>
          <w:p w14:paraId="63A150A7" w14:textId="462DEC41" w:rsidR="00DD2E2A" w:rsidRDefault="00AB5353" w:rsidP="00882F46">
            <w:pPr>
              <w:pStyle w:val="ListParagraph"/>
              <w:ind w:left="0"/>
              <w:jc w:val="center"/>
              <w:rPr>
                <w:ins w:id="5182" w:author="Ngo Vi" w:date="2019-07-05T15:18:00Z"/>
              </w:rPr>
            </w:pPr>
            <w:ins w:id="5183" w:author="DAO NAM LY" w:date="2019-07-06T02:33:00Z">
              <w:r>
                <w:t>Tên bệnh</w:t>
              </w:r>
            </w:ins>
          </w:p>
        </w:tc>
      </w:tr>
    </w:tbl>
    <w:p w14:paraId="0FD5C0D1" w14:textId="5171C577" w:rsidR="005046D2" w:rsidRDefault="005046D2" w:rsidP="005046D2">
      <w:pPr>
        <w:pStyle w:val="ListParagraph"/>
        <w:numPr>
          <w:ilvl w:val="0"/>
          <w:numId w:val="10"/>
        </w:numPr>
        <w:rPr>
          <w:ins w:id="5184" w:author="Ngo Vi" w:date="2019-07-05T15:19:00Z"/>
        </w:rPr>
      </w:pPr>
      <w:ins w:id="5185" w:author="Ngo Vi" w:date="2019-07-05T15:02:00Z">
        <w:r>
          <w:t>Bảng tblTK</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2DDE64BB" w14:textId="77777777" w:rsidTr="00882F46">
        <w:trPr>
          <w:ins w:id="5186" w:author="Ngo Vi" w:date="2019-07-05T15:19:00Z"/>
        </w:trPr>
        <w:tc>
          <w:tcPr>
            <w:tcW w:w="532" w:type="dxa"/>
          </w:tcPr>
          <w:p w14:paraId="6E138E4C" w14:textId="77777777" w:rsidR="00DD2E2A" w:rsidRDefault="00DD2E2A" w:rsidP="00882F46">
            <w:pPr>
              <w:pStyle w:val="ListParagraph"/>
              <w:ind w:left="0"/>
              <w:jc w:val="center"/>
              <w:rPr>
                <w:ins w:id="5187" w:author="Ngo Vi" w:date="2019-07-05T15:19:00Z"/>
              </w:rPr>
            </w:pPr>
            <w:ins w:id="5188" w:author="Ngo Vi" w:date="2019-07-05T15:19:00Z">
              <w:r>
                <w:t>STT</w:t>
              </w:r>
            </w:ins>
          </w:p>
        </w:tc>
        <w:tc>
          <w:tcPr>
            <w:tcW w:w="1713" w:type="dxa"/>
          </w:tcPr>
          <w:p w14:paraId="7F46E188" w14:textId="77777777" w:rsidR="00DD2E2A" w:rsidRDefault="00DD2E2A" w:rsidP="00882F46">
            <w:pPr>
              <w:pStyle w:val="ListParagraph"/>
              <w:ind w:left="0"/>
              <w:jc w:val="center"/>
              <w:rPr>
                <w:ins w:id="5189" w:author="Ngo Vi" w:date="2019-07-05T15:19:00Z"/>
              </w:rPr>
            </w:pPr>
            <w:ins w:id="5190" w:author="Ngo Vi" w:date="2019-07-05T15:19:00Z">
              <w:r>
                <w:t>Thuộc tính</w:t>
              </w:r>
            </w:ins>
          </w:p>
        </w:tc>
        <w:tc>
          <w:tcPr>
            <w:tcW w:w="1800" w:type="dxa"/>
          </w:tcPr>
          <w:p w14:paraId="5D471C36" w14:textId="77777777" w:rsidR="00DD2E2A" w:rsidRDefault="00DD2E2A" w:rsidP="00882F46">
            <w:pPr>
              <w:pStyle w:val="ListParagraph"/>
              <w:ind w:left="0"/>
              <w:jc w:val="center"/>
              <w:rPr>
                <w:ins w:id="5191" w:author="Ngo Vi" w:date="2019-07-05T15:19:00Z"/>
              </w:rPr>
            </w:pPr>
            <w:ins w:id="5192" w:author="Ngo Vi" w:date="2019-07-05T15:19:00Z">
              <w:r>
                <w:t>Kiểu dữ liệu</w:t>
              </w:r>
            </w:ins>
          </w:p>
        </w:tc>
        <w:tc>
          <w:tcPr>
            <w:tcW w:w="4225" w:type="dxa"/>
          </w:tcPr>
          <w:p w14:paraId="0C121C90" w14:textId="77777777" w:rsidR="00DD2E2A" w:rsidRDefault="00DD2E2A" w:rsidP="00882F46">
            <w:pPr>
              <w:pStyle w:val="ListParagraph"/>
              <w:ind w:left="0"/>
              <w:jc w:val="center"/>
              <w:rPr>
                <w:ins w:id="5193" w:author="Ngo Vi" w:date="2019-07-05T15:19:00Z"/>
              </w:rPr>
            </w:pPr>
            <w:ins w:id="5194" w:author="Ngo Vi" w:date="2019-07-05T15:19:00Z">
              <w:r>
                <w:t>Diển giải</w:t>
              </w:r>
            </w:ins>
          </w:p>
        </w:tc>
      </w:tr>
      <w:tr w:rsidR="00DD2E2A" w14:paraId="0628C499" w14:textId="77777777" w:rsidTr="00882F46">
        <w:trPr>
          <w:ins w:id="5195" w:author="Ngo Vi" w:date="2019-07-05T15:20:00Z"/>
        </w:trPr>
        <w:tc>
          <w:tcPr>
            <w:tcW w:w="532" w:type="dxa"/>
          </w:tcPr>
          <w:p w14:paraId="15FF708F" w14:textId="650ACEFD" w:rsidR="00DD2E2A" w:rsidRDefault="00DD2E2A" w:rsidP="00882F46">
            <w:pPr>
              <w:pStyle w:val="ListParagraph"/>
              <w:ind w:left="0"/>
              <w:jc w:val="center"/>
              <w:rPr>
                <w:ins w:id="5196" w:author="Ngo Vi" w:date="2019-07-05T15:20:00Z"/>
              </w:rPr>
            </w:pPr>
            <w:ins w:id="5197" w:author="Ngo Vi" w:date="2019-07-05T15:20:00Z">
              <w:r>
                <w:t>1</w:t>
              </w:r>
            </w:ins>
          </w:p>
        </w:tc>
        <w:tc>
          <w:tcPr>
            <w:tcW w:w="1713" w:type="dxa"/>
          </w:tcPr>
          <w:p w14:paraId="038DCF1B" w14:textId="39B81F20" w:rsidR="00DD2E2A" w:rsidRDefault="00DD2E2A" w:rsidP="00882F46">
            <w:pPr>
              <w:pStyle w:val="ListParagraph"/>
              <w:ind w:left="0"/>
              <w:jc w:val="center"/>
              <w:rPr>
                <w:ins w:id="5198" w:author="Ngo Vi" w:date="2019-07-05T15:20:00Z"/>
              </w:rPr>
            </w:pPr>
            <w:ins w:id="5199" w:author="Ngo Vi" w:date="2019-07-05T15:20:00Z">
              <w:r>
                <w:t>tienKham</w:t>
              </w:r>
            </w:ins>
          </w:p>
        </w:tc>
        <w:tc>
          <w:tcPr>
            <w:tcW w:w="1800" w:type="dxa"/>
          </w:tcPr>
          <w:p w14:paraId="724EF847" w14:textId="4468FDAE" w:rsidR="00DD2E2A" w:rsidRDefault="00DD2E2A" w:rsidP="00882F46">
            <w:pPr>
              <w:pStyle w:val="ListParagraph"/>
              <w:ind w:left="0"/>
              <w:jc w:val="center"/>
              <w:rPr>
                <w:ins w:id="5200" w:author="Ngo Vi" w:date="2019-07-05T15:20:00Z"/>
              </w:rPr>
            </w:pPr>
            <w:ins w:id="5201" w:author="Ngo Vi" w:date="2019-07-05T15:20:00Z">
              <w:r>
                <w:t>Số thực</w:t>
              </w:r>
            </w:ins>
          </w:p>
        </w:tc>
        <w:tc>
          <w:tcPr>
            <w:tcW w:w="4225" w:type="dxa"/>
          </w:tcPr>
          <w:p w14:paraId="5A97A1D8" w14:textId="54BC83AE" w:rsidR="00DD2E2A" w:rsidRDefault="00AB5353" w:rsidP="00882F46">
            <w:pPr>
              <w:pStyle w:val="ListParagraph"/>
              <w:ind w:left="0"/>
              <w:jc w:val="center"/>
              <w:rPr>
                <w:ins w:id="5202" w:author="Ngo Vi" w:date="2019-07-05T15:20:00Z"/>
              </w:rPr>
            </w:pPr>
            <w:ins w:id="5203" w:author="DAO NAM LY" w:date="2019-07-06T02:33:00Z">
              <w:r>
                <w:t>Tiền khám</w:t>
              </w:r>
            </w:ins>
          </w:p>
        </w:tc>
      </w:tr>
    </w:tbl>
    <w:p w14:paraId="3A5F307E" w14:textId="1D038FB7" w:rsidR="00DD2E2A" w:rsidRDefault="00DD2E2A" w:rsidP="005046D2">
      <w:pPr>
        <w:pStyle w:val="ListParagraph"/>
        <w:numPr>
          <w:ilvl w:val="0"/>
          <w:numId w:val="10"/>
        </w:numPr>
        <w:rPr>
          <w:ins w:id="5204" w:author="Ngo Vi" w:date="2019-07-05T15:20:00Z"/>
        </w:rPr>
      </w:pPr>
      <w:ins w:id="5205" w:author="Ngo Vi" w:date="2019-07-05T15:20:00Z">
        <w:r>
          <w:t>Bảng tblHOADON</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4E2F6D96" w14:textId="77777777" w:rsidTr="00882F46">
        <w:trPr>
          <w:ins w:id="5206" w:author="Ngo Vi" w:date="2019-07-05T15:20:00Z"/>
        </w:trPr>
        <w:tc>
          <w:tcPr>
            <w:tcW w:w="532" w:type="dxa"/>
          </w:tcPr>
          <w:p w14:paraId="07BA074D" w14:textId="77777777" w:rsidR="00DD2E2A" w:rsidRDefault="00DD2E2A" w:rsidP="00882F46">
            <w:pPr>
              <w:pStyle w:val="ListParagraph"/>
              <w:ind w:left="0"/>
              <w:jc w:val="center"/>
              <w:rPr>
                <w:ins w:id="5207" w:author="Ngo Vi" w:date="2019-07-05T15:20:00Z"/>
              </w:rPr>
            </w:pPr>
            <w:ins w:id="5208" w:author="Ngo Vi" w:date="2019-07-05T15:20:00Z">
              <w:r>
                <w:t>STT</w:t>
              </w:r>
            </w:ins>
          </w:p>
        </w:tc>
        <w:tc>
          <w:tcPr>
            <w:tcW w:w="1713" w:type="dxa"/>
          </w:tcPr>
          <w:p w14:paraId="06B6B69F" w14:textId="77777777" w:rsidR="00DD2E2A" w:rsidRDefault="00DD2E2A" w:rsidP="00882F46">
            <w:pPr>
              <w:pStyle w:val="ListParagraph"/>
              <w:ind w:left="0"/>
              <w:jc w:val="center"/>
              <w:rPr>
                <w:ins w:id="5209" w:author="Ngo Vi" w:date="2019-07-05T15:20:00Z"/>
              </w:rPr>
            </w:pPr>
            <w:ins w:id="5210" w:author="Ngo Vi" w:date="2019-07-05T15:20:00Z">
              <w:r>
                <w:t>Thuộc tính</w:t>
              </w:r>
            </w:ins>
          </w:p>
        </w:tc>
        <w:tc>
          <w:tcPr>
            <w:tcW w:w="1800" w:type="dxa"/>
          </w:tcPr>
          <w:p w14:paraId="2A88943B" w14:textId="77777777" w:rsidR="00DD2E2A" w:rsidRDefault="00DD2E2A" w:rsidP="00882F46">
            <w:pPr>
              <w:pStyle w:val="ListParagraph"/>
              <w:ind w:left="0"/>
              <w:jc w:val="center"/>
              <w:rPr>
                <w:ins w:id="5211" w:author="Ngo Vi" w:date="2019-07-05T15:20:00Z"/>
              </w:rPr>
            </w:pPr>
            <w:ins w:id="5212" w:author="Ngo Vi" w:date="2019-07-05T15:20:00Z">
              <w:r>
                <w:t>Kiểu dữ liệu</w:t>
              </w:r>
            </w:ins>
          </w:p>
        </w:tc>
        <w:tc>
          <w:tcPr>
            <w:tcW w:w="4225" w:type="dxa"/>
          </w:tcPr>
          <w:p w14:paraId="54AB6430" w14:textId="77777777" w:rsidR="00DD2E2A" w:rsidRDefault="00DD2E2A" w:rsidP="00882F46">
            <w:pPr>
              <w:pStyle w:val="ListParagraph"/>
              <w:ind w:left="0"/>
              <w:jc w:val="center"/>
              <w:rPr>
                <w:ins w:id="5213" w:author="Ngo Vi" w:date="2019-07-05T15:20:00Z"/>
              </w:rPr>
            </w:pPr>
            <w:ins w:id="5214" w:author="Ngo Vi" w:date="2019-07-05T15:20:00Z">
              <w:r>
                <w:t>Diển giải</w:t>
              </w:r>
            </w:ins>
          </w:p>
        </w:tc>
      </w:tr>
      <w:tr w:rsidR="00DD2E2A" w14:paraId="7A68BCA7" w14:textId="77777777" w:rsidTr="00882F46">
        <w:trPr>
          <w:ins w:id="5215" w:author="Ngo Vi" w:date="2019-07-05T15:20:00Z"/>
        </w:trPr>
        <w:tc>
          <w:tcPr>
            <w:tcW w:w="532" w:type="dxa"/>
          </w:tcPr>
          <w:p w14:paraId="1AC51322" w14:textId="1F1A398C" w:rsidR="00DD2E2A" w:rsidRDefault="00DD2E2A" w:rsidP="00882F46">
            <w:pPr>
              <w:pStyle w:val="ListParagraph"/>
              <w:ind w:left="0"/>
              <w:jc w:val="center"/>
              <w:rPr>
                <w:ins w:id="5216" w:author="Ngo Vi" w:date="2019-07-05T15:20:00Z"/>
              </w:rPr>
            </w:pPr>
            <w:ins w:id="5217" w:author="Ngo Vi" w:date="2019-07-05T15:20:00Z">
              <w:r>
                <w:t>1</w:t>
              </w:r>
            </w:ins>
          </w:p>
        </w:tc>
        <w:tc>
          <w:tcPr>
            <w:tcW w:w="1713" w:type="dxa"/>
          </w:tcPr>
          <w:p w14:paraId="157BCB8E" w14:textId="18C2652F" w:rsidR="00DD2E2A" w:rsidRDefault="00DD2E2A" w:rsidP="00882F46">
            <w:pPr>
              <w:pStyle w:val="ListParagraph"/>
              <w:ind w:left="0"/>
              <w:jc w:val="center"/>
              <w:rPr>
                <w:ins w:id="5218" w:author="Ngo Vi" w:date="2019-07-05T15:20:00Z"/>
              </w:rPr>
            </w:pPr>
            <w:ins w:id="5219" w:author="Ngo Vi" w:date="2019-07-05T15:21:00Z">
              <w:r>
                <w:t>maHD</w:t>
              </w:r>
            </w:ins>
          </w:p>
        </w:tc>
        <w:tc>
          <w:tcPr>
            <w:tcW w:w="1800" w:type="dxa"/>
          </w:tcPr>
          <w:p w14:paraId="493CD602" w14:textId="750F577F" w:rsidR="00DD2E2A" w:rsidRDefault="00DD2E2A" w:rsidP="00882F46">
            <w:pPr>
              <w:pStyle w:val="ListParagraph"/>
              <w:ind w:left="0"/>
              <w:jc w:val="center"/>
              <w:rPr>
                <w:ins w:id="5220" w:author="Ngo Vi" w:date="2019-07-05T15:20:00Z"/>
              </w:rPr>
            </w:pPr>
            <w:ins w:id="5221" w:author="Ngo Vi" w:date="2019-07-05T15:21:00Z">
              <w:r>
                <w:t>Chuỗi</w:t>
              </w:r>
            </w:ins>
          </w:p>
        </w:tc>
        <w:tc>
          <w:tcPr>
            <w:tcW w:w="4225" w:type="dxa"/>
          </w:tcPr>
          <w:p w14:paraId="3DEAF93F" w14:textId="553E3730" w:rsidR="00DD2E2A" w:rsidRDefault="00AB5353" w:rsidP="00882F46">
            <w:pPr>
              <w:pStyle w:val="ListParagraph"/>
              <w:ind w:left="0"/>
              <w:jc w:val="center"/>
              <w:rPr>
                <w:ins w:id="5222" w:author="Ngo Vi" w:date="2019-07-05T15:20:00Z"/>
              </w:rPr>
            </w:pPr>
            <w:ins w:id="5223" w:author="DAO NAM LY" w:date="2019-07-06T02:33:00Z">
              <w:r>
                <w:t>Mã hóa đơn</w:t>
              </w:r>
            </w:ins>
          </w:p>
        </w:tc>
      </w:tr>
      <w:tr w:rsidR="00DD2E2A" w14:paraId="0F07210A" w14:textId="77777777" w:rsidTr="00882F46">
        <w:trPr>
          <w:ins w:id="5224" w:author="Ngo Vi" w:date="2019-07-05T15:20:00Z"/>
        </w:trPr>
        <w:tc>
          <w:tcPr>
            <w:tcW w:w="532" w:type="dxa"/>
          </w:tcPr>
          <w:p w14:paraId="267FCD8D" w14:textId="57C0974F" w:rsidR="00DD2E2A" w:rsidRDefault="00DD2E2A" w:rsidP="00882F46">
            <w:pPr>
              <w:pStyle w:val="ListParagraph"/>
              <w:ind w:left="0"/>
              <w:jc w:val="center"/>
              <w:rPr>
                <w:ins w:id="5225" w:author="Ngo Vi" w:date="2019-07-05T15:20:00Z"/>
              </w:rPr>
            </w:pPr>
            <w:ins w:id="5226" w:author="Ngo Vi" w:date="2019-07-05T15:20:00Z">
              <w:r>
                <w:t>2</w:t>
              </w:r>
            </w:ins>
          </w:p>
        </w:tc>
        <w:tc>
          <w:tcPr>
            <w:tcW w:w="1713" w:type="dxa"/>
          </w:tcPr>
          <w:p w14:paraId="0FFD56EB" w14:textId="5855BCF1" w:rsidR="00DD2E2A" w:rsidRDefault="00DD2E2A" w:rsidP="00882F46">
            <w:pPr>
              <w:pStyle w:val="ListParagraph"/>
              <w:ind w:left="0"/>
              <w:jc w:val="center"/>
              <w:rPr>
                <w:ins w:id="5227" w:author="Ngo Vi" w:date="2019-07-05T15:20:00Z"/>
              </w:rPr>
            </w:pPr>
            <w:ins w:id="5228" w:author="Ngo Vi" w:date="2019-07-05T15:21:00Z">
              <w:r>
                <w:t>nglapHD</w:t>
              </w:r>
            </w:ins>
          </w:p>
        </w:tc>
        <w:tc>
          <w:tcPr>
            <w:tcW w:w="1800" w:type="dxa"/>
          </w:tcPr>
          <w:p w14:paraId="04FC2DCC" w14:textId="666821A8" w:rsidR="00DD2E2A" w:rsidRDefault="00DD2E2A" w:rsidP="00882F46">
            <w:pPr>
              <w:pStyle w:val="ListParagraph"/>
              <w:ind w:left="0"/>
              <w:jc w:val="center"/>
              <w:rPr>
                <w:ins w:id="5229" w:author="Ngo Vi" w:date="2019-07-05T15:20:00Z"/>
              </w:rPr>
            </w:pPr>
            <w:ins w:id="5230" w:author="Ngo Vi" w:date="2019-07-05T15:21:00Z">
              <w:r>
                <w:t>Ngày tháng</w:t>
              </w:r>
            </w:ins>
          </w:p>
        </w:tc>
        <w:tc>
          <w:tcPr>
            <w:tcW w:w="4225" w:type="dxa"/>
          </w:tcPr>
          <w:p w14:paraId="597595F8" w14:textId="757F31F4" w:rsidR="00DD2E2A" w:rsidRDefault="00AB5353" w:rsidP="00882F46">
            <w:pPr>
              <w:pStyle w:val="ListParagraph"/>
              <w:ind w:left="0"/>
              <w:jc w:val="center"/>
              <w:rPr>
                <w:ins w:id="5231" w:author="Ngo Vi" w:date="2019-07-05T15:20:00Z"/>
              </w:rPr>
            </w:pPr>
            <w:ins w:id="5232" w:author="DAO NAM LY" w:date="2019-07-06T02:33:00Z">
              <w:r>
                <w:t>Ngày lập hóa đơn</w:t>
              </w:r>
            </w:ins>
          </w:p>
        </w:tc>
      </w:tr>
      <w:tr w:rsidR="00DD2E2A" w14:paraId="77989462" w14:textId="77777777" w:rsidTr="00882F46">
        <w:trPr>
          <w:ins w:id="5233" w:author="Ngo Vi" w:date="2019-07-05T15:20:00Z"/>
        </w:trPr>
        <w:tc>
          <w:tcPr>
            <w:tcW w:w="532" w:type="dxa"/>
          </w:tcPr>
          <w:p w14:paraId="75CE2D2D" w14:textId="1279A53E" w:rsidR="00DD2E2A" w:rsidRDefault="00DD2E2A" w:rsidP="00882F46">
            <w:pPr>
              <w:pStyle w:val="ListParagraph"/>
              <w:ind w:left="0"/>
              <w:jc w:val="center"/>
              <w:rPr>
                <w:ins w:id="5234" w:author="Ngo Vi" w:date="2019-07-05T15:20:00Z"/>
              </w:rPr>
            </w:pPr>
            <w:ins w:id="5235" w:author="Ngo Vi" w:date="2019-07-05T15:21:00Z">
              <w:r>
                <w:t>3</w:t>
              </w:r>
            </w:ins>
          </w:p>
        </w:tc>
        <w:tc>
          <w:tcPr>
            <w:tcW w:w="1713" w:type="dxa"/>
          </w:tcPr>
          <w:p w14:paraId="01A80DD0" w14:textId="4D72AD38" w:rsidR="00DD2E2A" w:rsidRDefault="00DD2E2A" w:rsidP="00882F46">
            <w:pPr>
              <w:pStyle w:val="ListParagraph"/>
              <w:ind w:left="0"/>
              <w:jc w:val="center"/>
              <w:rPr>
                <w:ins w:id="5236" w:author="Ngo Vi" w:date="2019-07-05T15:20:00Z"/>
              </w:rPr>
            </w:pPr>
            <w:ins w:id="5237" w:author="Ngo Vi" w:date="2019-07-05T15:21:00Z">
              <w:r>
                <w:t>maPKB</w:t>
              </w:r>
            </w:ins>
          </w:p>
        </w:tc>
        <w:tc>
          <w:tcPr>
            <w:tcW w:w="1800" w:type="dxa"/>
          </w:tcPr>
          <w:p w14:paraId="27269EC9" w14:textId="36B1477F" w:rsidR="00DD2E2A" w:rsidRDefault="00DD2E2A" w:rsidP="00882F46">
            <w:pPr>
              <w:pStyle w:val="ListParagraph"/>
              <w:ind w:left="0"/>
              <w:jc w:val="center"/>
              <w:rPr>
                <w:ins w:id="5238" w:author="Ngo Vi" w:date="2019-07-05T15:20:00Z"/>
              </w:rPr>
            </w:pPr>
            <w:ins w:id="5239" w:author="Ngo Vi" w:date="2019-07-05T15:21:00Z">
              <w:r>
                <w:t>Chuỗi</w:t>
              </w:r>
            </w:ins>
          </w:p>
        </w:tc>
        <w:tc>
          <w:tcPr>
            <w:tcW w:w="4225" w:type="dxa"/>
          </w:tcPr>
          <w:p w14:paraId="0FA63DAB" w14:textId="716049F5" w:rsidR="00DD2E2A" w:rsidRDefault="00AB5353" w:rsidP="00882F46">
            <w:pPr>
              <w:pStyle w:val="ListParagraph"/>
              <w:ind w:left="0"/>
              <w:jc w:val="center"/>
              <w:rPr>
                <w:ins w:id="5240" w:author="Ngo Vi" w:date="2019-07-05T15:20:00Z"/>
              </w:rPr>
            </w:pPr>
            <w:ins w:id="5241" w:author="DAO NAM LY" w:date="2019-07-06T02:33:00Z">
              <w:r>
                <w:t>Mã phiếu khám bệnh</w:t>
              </w:r>
            </w:ins>
          </w:p>
        </w:tc>
      </w:tr>
      <w:tr w:rsidR="00DD2E2A" w14:paraId="6182D40D" w14:textId="77777777" w:rsidTr="00882F46">
        <w:trPr>
          <w:ins w:id="5242" w:author="Ngo Vi" w:date="2019-07-05T15:20:00Z"/>
        </w:trPr>
        <w:tc>
          <w:tcPr>
            <w:tcW w:w="532" w:type="dxa"/>
          </w:tcPr>
          <w:p w14:paraId="56C018BC" w14:textId="5FC4F272" w:rsidR="00DD2E2A" w:rsidRDefault="00DD2E2A" w:rsidP="00882F46">
            <w:pPr>
              <w:pStyle w:val="ListParagraph"/>
              <w:ind w:left="0"/>
              <w:jc w:val="center"/>
              <w:rPr>
                <w:ins w:id="5243" w:author="Ngo Vi" w:date="2019-07-05T15:20:00Z"/>
              </w:rPr>
            </w:pPr>
            <w:ins w:id="5244" w:author="Ngo Vi" w:date="2019-07-05T15:21:00Z">
              <w:r>
                <w:t>4</w:t>
              </w:r>
            </w:ins>
          </w:p>
        </w:tc>
        <w:tc>
          <w:tcPr>
            <w:tcW w:w="1713" w:type="dxa"/>
          </w:tcPr>
          <w:p w14:paraId="2281CD93" w14:textId="4A3E5E20" w:rsidR="00DD2E2A" w:rsidRDefault="00DD2E2A" w:rsidP="00882F46">
            <w:pPr>
              <w:pStyle w:val="ListParagraph"/>
              <w:ind w:left="0"/>
              <w:jc w:val="center"/>
              <w:rPr>
                <w:ins w:id="5245" w:author="Ngo Vi" w:date="2019-07-05T15:20:00Z"/>
              </w:rPr>
            </w:pPr>
            <w:ins w:id="5246" w:author="Ngo Vi" w:date="2019-07-05T15:21:00Z">
              <w:r>
                <w:t>tongTien</w:t>
              </w:r>
            </w:ins>
          </w:p>
        </w:tc>
        <w:tc>
          <w:tcPr>
            <w:tcW w:w="1800" w:type="dxa"/>
          </w:tcPr>
          <w:p w14:paraId="68B83BBE" w14:textId="3610F6E1" w:rsidR="00DD2E2A" w:rsidRDefault="00DD2E2A" w:rsidP="00882F46">
            <w:pPr>
              <w:pStyle w:val="ListParagraph"/>
              <w:ind w:left="0"/>
              <w:jc w:val="center"/>
              <w:rPr>
                <w:ins w:id="5247" w:author="Ngo Vi" w:date="2019-07-05T15:20:00Z"/>
              </w:rPr>
            </w:pPr>
            <w:ins w:id="5248" w:author="Ngo Vi" w:date="2019-07-05T15:21:00Z">
              <w:r>
                <w:t>Số thực</w:t>
              </w:r>
            </w:ins>
          </w:p>
        </w:tc>
        <w:tc>
          <w:tcPr>
            <w:tcW w:w="4225" w:type="dxa"/>
          </w:tcPr>
          <w:p w14:paraId="7ED8E2D4" w14:textId="3DAF47D0" w:rsidR="00DD2E2A" w:rsidRDefault="00AB5353" w:rsidP="00882F46">
            <w:pPr>
              <w:pStyle w:val="ListParagraph"/>
              <w:ind w:left="0"/>
              <w:jc w:val="center"/>
              <w:rPr>
                <w:ins w:id="5249" w:author="Ngo Vi" w:date="2019-07-05T15:20:00Z"/>
              </w:rPr>
            </w:pPr>
            <w:ins w:id="5250" w:author="DAO NAM LY" w:date="2019-07-06T02:33:00Z">
              <w:r>
                <w:t>Tổng tiền</w:t>
              </w:r>
            </w:ins>
          </w:p>
        </w:tc>
      </w:tr>
    </w:tbl>
    <w:p w14:paraId="1CE2A19C" w14:textId="43DBEE3B" w:rsidR="005046D2" w:rsidRDefault="005046D2" w:rsidP="005046D2">
      <w:pPr>
        <w:pStyle w:val="ListParagraph"/>
        <w:numPr>
          <w:ilvl w:val="0"/>
          <w:numId w:val="10"/>
        </w:numPr>
        <w:rPr>
          <w:ins w:id="5251" w:author="Ngo Vi" w:date="2019-07-05T15:21:00Z"/>
        </w:rPr>
      </w:pPr>
      <w:ins w:id="5252" w:author="Ngo Vi" w:date="2019-07-05T15:02:00Z">
        <w:r>
          <w:t>Bảng tblCACHDUNG</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3F642AEB" w14:textId="77777777" w:rsidTr="00882F46">
        <w:trPr>
          <w:ins w:id="5253" w:author="Ngo Vi" w:date="2019-07-05T15:21:00Z"/>
        </w:trPr>
        <w:tc>
          <w:tcPr>
            <w:tcW w:w="532" w:type="dxa"/>
          </w:tcPr>
          <w:p w14:paraId="5FDC7A0B" w14:textId="77777777" w:rsidR="00DD2E2A" w:rsidRDefault="00DD2E2A" w:rsidP="00882F46">
            <w:pPr>
              <w:pStyle w:val="ListParagraph"/>
              <w:ind w:left="0"/>
              <w:jc w:val="center"/>
              <w:rPr>
                <w:ins w:id="5254" w:author="Ngo Vi" w:date="2019-07-05T15:21:00Z"/>
              </w:rPr>
            </w:pPr>
            <w:ins w:id="5255" w:author="Ngo Vi" w:date="2019-07-05T15:21:00Z">
              <w:r>
                <w:t>STT</w:t>
              </w:r>
            </w:ins>
          </w:p>
        </w:tc>
        <w:tc>
          <w:tcPr>
            <w:tcW w:w="1713" w:type="dxa"/>
          </w:tcPr>
          <w:p w14:paraId="2842E5D8" w14:textId="77777777" w:rsidR="00DD2E2A" w:rsidRDefault="00DD2E2A" w:rsidP="00882F46">
            <w:pPr>
              <w:pStyle w:val="ListParagraph"/>
              <w:ind w:left="0"/>
              <w:jc w:val="center"/>
              <w:rPr>
                <w:ins w:id="5256" w:author="Ngo Vi" w:date="2019-07-05T15:21:00Z"/>
              </w:rPr>
            </w:pPr>
            <w:ins w:id="5257" w:author="Ngo Vi" w:date="2019-07-05T15:21:00Z">
              <w:r>
                <w:t>Thuộc tính</w:t>
              </w:r>
            </w:ins>
          </w:p>
        </w:tc>
        <w:tc>
          <w:tcPr>
            <w:tcW w:w="1800" w:type="dxa"/>
          </w:tcPr>
          <w:p w14:paraId="29784DE3" w14:textId="77777777" w:rsidR="00DD2E2A" w:rsidRDefault="00DD2E2A" w:rsidP="00882F46">
            <w:pPr>
              <w:pStyle w:val="ListParagraph"/>
              <w:ind w:left="0"/>
              <w:jc w:val="center"/>
              <w:rPr>
                <w:ins w:id="5258" w:author="Ngo Vi" w:date="2019-07-05T15:21:00Z"/>
              </w:rPr>
            </w:pPr>
            <w:ins w:id="5259" w:author="Ngo Vi" w:date="2019-07-05T15:21:00Z">
              <w:r>
                <w:t>Kiểu dữ liệu</w:t>
              </w:r>
            </w:ins>
          </w:p>
        </w:tc>
        <w:tc>
          <w:tcPr>
            <w:tcW w:w="4225" w:type="dxa"/>
          </w:tcPr>
          <w:p w14:paraId="0750BCB5" w14:textId="77777777" w:rsidR="00DD2E2A" w:rsidRDefault="00DD2E2A" w:rsidP="00882F46">
            <w:pPr>
              <w:pStyle w:val="ListParagraph"/>
              <w:ind w:left="0"/>
              <w:jc w:val="center"/>
              <w:rPr>
                <w:ins w:id="5260" w:author="Ngo Vi" w:date="2019-07-05T15:21:00Z"/>
              </w:rPr>
            </w:pPr>
            <w:ins w:id="5261" w:author="Ngo Vi" w:date="2019-07-05T15:21:00Z">
              <w:r>
                <w:t>Diển giải</w:t>
              </w:r>
            </w:ins>
          </w:p>
        </w:tc>
      </w:tr>
      <w:tr w:rsidR="00DD2E2A" w14:paraId="41E7C079" w14:textId="77777777" w:rsidTr="00882F46">
        <w:trPr>
          <w:ins w:id="5262" w:author="Ngo Vi" w:date="2019-07-05T15:21:00Z"/>
        </w:trPr>
        <w:tc>
          <w:tcPr>
            <w:tcW w:w="532" w:type="dxa"/>
          </w:tcPr>
          <w:p w14:paraId="69203437" w14:textId="72CFB127" w:rsidR="00DD2E2A" w:rsidRDefault="00DD2E2A" w:rsidP="00882F46">
            <w:pPr>
              <w:pStyle w:val="ListParagraph"/>
              <w:ind w:left="0"/>
              <w:jc w:val="center"/>
              <w:rPr>
                <w:ins w:id="5263" w:author="Ngo Vi" w:date="2019-07-05T15:21:00Z"/>
              </w:rPr>
            </w:pPr>
            <w:ins w:id="5264" w:author="Ngo Vi" w:date="2019-07-05T15:21:00Z">
              <w:r>
                <w:t>1</w:t>
              </w:r>
            </w:ins>
          </w:p>
        </w:tc>
        <w:tc>
          <w:tcPr>
            <w:tcW w:w="1713" w:type="dxa"/>
          </w:tcPr>
          <w:p w14:paraId="13800B42" w14:textId="638B684C" w:rsidR="00DD2E2A" w:rsidRDefault="00DD2E2A" w:rsidP="00882F46">
            <w:pPr>
              <w:pStyle w:val="ListParagraph"/>
              <w:ind w:left="0"/>
              <w:jc w:val="center"/>
              <w:rPr>
                <w:ins w:id="5265" w:author="Ngo Vi" w:date="2019-07-05T15:21:00Z"/>
              </w:rPr>
            </w:pPr>
            <w:ins w:id="5266" w:author="Ngo Vi" w:date="2019-07-05T15:21:00Z">
              <w:r>
                <w:t>cachDung</w:t>
              </w:r>
            </w:ins>
          </w:p>
        </w:tc>
        <w:tc>
          <w:tcPr>
            <w:tcW w:w="1800" w:type="dxa"/>
          </w:tcPr>
          <w:p w14:paraId="323C9E52" w14:textId="5B7D9963" w:rsidR="00DD2E2A" w:rsidRDefault="00DD2E2A" w:rsidP="00882F46">
            <w:pPr>
              <w:pStyle w:val="ListParagraph"/>
              <w:ind w:left="0"/>
              <w:jc w:val="center"/>
              <w:rPr>
                <w:ins w:id="5267" w:author="Ngo Vi" w:date="2019-07-05T15:21:00Z"/>
              </w:rPr>
            </w:pPr>
            <w:ins w:id="5268" w:author="Ngo Vi" w:date="2019-07-05T15:21:00Z">
              <w:r>
                <w:t>Chuỗi</w:t>
              </w:r>
            </w:ins>
          </w:p>
        </w:tc>
        <w:tc>
          <w:tcPr>
            <w:tcW w:w="4225" w:type="dxa"/>
          </w:tcPr>
          <w:p w14:paraId="5A92843B" w14:textId="7981A6D0" w:rsidR="00DD2E2A" w:rsidRDefault="00AB5353" w:rsidP="00882F46">
            <w:pPr>
              <w:pStyle w:val="ListParagraph"/>
              <w:ind w:left="0"/>
              <w:jc w:val="center"/>
              <w:rPr>
                <w:ins w:id="5269" w:author="Ngo Vi" w:date="2019-07-05T15:21:00Z"/>
              </w:rPr>
            </w:pPr>
            <w:ins w:id="5270" w:author="DAO NAM LY" w:date="2019-07-06T02:33:00Z">
              <w:r>
                <w:t>Cách dùng</w:t>
              </w:r>
            </w:ins>
          </w:p>
        </w:tc>
      </w:tr>
    </w:tbl>
    <w:p w14:paraId="1F5C527E" w14:textId="7C72452D" w:rsidR="005046D2" w:rsidRDefault="005046D2" w:rsidP="005046D2">
      <w:pPr>
        <w:pStyle w:val="ListParagraph"/>
        <w:numPr>
          <w:ilvl w:val="0"/>
          <w:numId w:val="10"/>
        </w:numPr>
        <w:rPr>
          <w:ins w:id="5271" w:author="Ngo Vi" w:date="2019-07-05T15:22:00Z"/>
        </w:rPr>
      </w:pPr>
      <w:ins w:id="5272" w:author="Ngo Vi" w:date="2019-07-05T15:02:00Z">
        <w:r>
          <w:t>Bảng tblDONVI</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5C816C28" w14:textId="77777777" w:rsidTr="00882F46">
        <w:trPr>
          <w:ins w:id="5273" w:author="Ngo Vi" w:date="2019-07-05T15:22:00Z"/>
        </w:trPr>
        <w:tc>
          <w:tcPr>
            <w:tcW w:w="532" w:type="dxa"/>
          </w:tcPr>
          <w:p w14:paraId="6B6ABA24" w14:textId="77777777" w:rsidR="00DD2E2A" w:rsidRDefault="00DD2E2A" w:rsidP="00882F46">
            <w:pPr>
              <w:pStyle w:val="ListParagraph"/>
              <w:ind w:left="0"/>
              <w:jc w:val="center"/>
              <w:rPr>
                <w:ins w:id="5274" w:author="Ngo Vi" w:date="2019-07-05T15:22:00Z"/>
              </w:rPr>
            </w:pPr>
            <w:ins w:id="5275" w:author="Ngo Vi" w:date="2019-07-05T15:22:00Z">
              <w:r>
                <w:t>STT</w:t>
              </w:r>
            </w:ins>
          </w:p>
        </w:tc>
        <w:tc>
          <w:tcPr>
            <w:tcW w:w="1713" w:type="dxa"/>
          </w:tcPr>
          <w:p w14:paraId="7873F481" w14:textId="77777777" w:rsidR="00DD2E2A" w:rsidRDefault="00DD2E2A" w:rsidP="00882F46">
            <w:pPr>
              <w:pStyle w:val="ListParagraph"/>
              <w:ind w:left="0"/>
              <w:jc w:val="center"/>
              <w:rPr>
                <w:ins w:id="5276" w:author="Ngo Vi" w:date="2019-07-05T15:22:00Z"/>
              </w:rPr>
            </w:pPr>
            <w:ins w:id="5277" w:author="Ngo Vi" w:date="2019-07-05T15:22:00Z">
              <w:r>
                <w:t>Thuộc tính</w:t>
              </w:r>
            </w:ins>
          </w:p>
        </w:tc>
        <w:tc>
          <w:tcPr>
            <w:tcW w:w="1800" w:type="dxa"/>
          </w:tcPr>
          <w:p w14:paraId="1377FBC4" w14:textId="77777777" w:rsidR="00DD2E2A" w:rsidRDefault="00DD2E2A" w:rsidP="00882F46">
            <w:pPr>
              <w:pStyle w:val="ListParagraph"/>
              <w:ind w:left="0"/>
              <w:jc w:val="center"/>
              <w:rPr>
                <w:ins w:id="5278" w:author="Ngo Vi" w:date="2019-07-05T15:22:00Z"/>
              </w:rPr>
            </w:pPr>
            <w:ins w:id="5279" w:author="Ngo Vi" w:date="2019-07-05T15:22:00Z">
              <w:r>
                <w:t>Kiểu dữ liệu</w:t>
              </w:r>
            </w:ins>
          </w:p>
        </w:tc>
        <w:tc>
          <w:tcPr>
            <w:tcW w:w="4225" w:type="dxa"/>
          </w:tcPr>
          <w:p w14:paraId="7D024E43" w14:textId="77777777" w:rsidR="00DD2E2A" w:rsidRDefault="00DD2E2A" w:rsidP="00882F46">
            <w:pPr>
              <w:pStyle w:val="ListParagraph"/>
              <w:ind w:left="0"/>
              <w:jc w:val="center"/>
              <w:rPr>
                <w:ins w:id="5280" w:author="Ngo Vi" w:date="2019-07-05T15:22:00Z"/>
              </w:rPr>
            </w:pPr>
            <w:ins w:id="5281" w:author="Ngo Vi" w:date="2019-07-05T15:22:00Z">
              <w:r>
                <w:t>Diển giải</w:t>
              </w:r>
            </w:ins>
          </w:p>
        </w:tc>
      </w:tr>
      <w:tr w:rsidR="00DD2E2A" w14:paraId="60E26BC0" w14:textId="77777777" w:rsidTr="00882F46">
        <w:trPr>
          <w:ins w:id="5282" w:author="Ngo Vi" w:date="2019-07-05T15:22:00Z"/>
        </w:trPr>
        <w:tc>
          <w:tcPr>
            <w:tcW w:w="532" w:type="dxa"/>
          </w:tcPr>
          <w:p w14:paraId="4A594DDF" w14:textId="694C8F25" w:rsidR="00DD2E2A" w:rsidRDefault="00DD2E2A" w:rsidP="00882F46">
            <w:pPr>
              <w:pStyle w:val="ListParagraph"/>
              <w:ind w:left="0"/>
              <w:jc w:val="center"/>
              <w:rPr>
                <w:ins w:id="5283" w:author="Ngo Vi" w:date="2019-07-05T15:22:00Z"/>
              </w:rPr>
            </w:pPr>
            <w:ins w:id="5284" w:author="Ngo Vi" w:date="2019-07-05T15:22:00Z">
              <w:r>
                <w:t>1</w:t>
              </w:r>
            </w:ins>
          </w:p>
        </w:tc>
        <w:tc>
          <w:tcPr>
            <w:tcW w:w="1713" w:type="dxa"/>
          </w:tcPr>
          <w:p w14:paraId="5F0D3023" w14:textId="680DCD1E" w:rsidR="00DD2E2A" w:rsidRDefault="00DD2E2A" w:rsidP="00882F46">
            <w:pPr>
              <w:pStyle w:val="ListParagraph"/>
              <w:ind w:left="0"/>
              <w:jc w:val="center"/>
              <w:rPr>
                <w:ins w:id="5285" w:author="Ngo Vi" w:date="2019-07-05T15:22:00Z"/>
              </w:rPr>
            </w:pPr>
            <w:ins w:id="5286" w:author="Ngo Vi" w:date="2019-07-05T15:22:00Z">
              <w:r>
                <w:t>donVi</w:t>
              </w:r>
            </w:ins>
          </w:p>
        </w:tc>
        <w:tc>
          <w:tcPr>
            <w:tcW w:w="1800" w:type="dxa"/>
          </w:tcPr>
          <w:p w14:paraId="17FC9D89" w14:textId="4F2914DD" w:rsidR="00DD2E2A" w:rsidRDefault="00DD2E2A" w:rsidP="00882F46">
            <w:pPr>
              <w:pStyle w:val="ListParagraph"/>
              <w:ind w:left="0"/>
              <w:jc w:val="center"/>
              <w:rPr>
                <w:ins w:id="5287" w:author="Ngo Vi" w:date="2019-07-05T15:22:00Z"/>
              </w:rPr>
            </w:pPr>
            <w:ins w:id="5288" w:author="Ngo Vi" w:date="2019-07-05T15:22:00Z">
              <w:r>
                <w:t>Chuỗi</w:t>
              </w:r>
            </w:ins>
          </w:p>
        </w:tc>
        <w:tc>
          <w:tcPr>
            <w:tcW w:w="4225" w:type="dxa"/>
          </w:tcPr>
          <w:p w14:paraId="51345D0C" w14:textId="395417D9" w:rsidR="00DD2E2A" w:rsidRDefault="00AB5353" w:rsidP="00882F46">
            <w:pPr>
              <w:pStyle w:val="ListParagraph"/>
              <w:ind w:left="0"/>
              <w:jc w:val="center"/>
              <w:rPr>
                <w:ins w:id="5289" w:author="Ngo Vi" w:date="2019-07-05T15:22:00Z"/>
              </w:rPr>
            </w:pPr>
            <w:ins w:id="5290" w:author="DAO NAM LY" w:date="2019-07-06T02:33:00Z">
              <w:r>
                <w:t>Đơn vị</w:t>
              </w:r>
            </w:ins>
          </w:p>
        </w:tc>
      </w:tr>
    </w:tbl>
    <w:p w14:paraId="46D4C3DC" w14:textId="6C1F1245" w:rsidR="00DD2E2A" w:rsidDel="00DD2E2A" w:rsidRDefault="00DD2E2A">
      <w:pPr>
        <w:pStyle w:val="ListParagraph"/>
        <w:numPr>
          <w:ilvl w:val="0"/>
          <w:numId w:val="10"/>
        </w:numPr>
        <w:rPr>
          <w:ins w:id="5291" w:author="Hoan Ng" w:date="2017-03-20T21:26:00Z"/>
          <w:del w:id="5292" w:author="Ngo Vi" w:date="2019-07-05T15:22:00Z"/>
        </w:rPr>
        <w:pPrChange w:id="5293" w:author="Ngo Vi" w:date="2019-07-05T15:01:00Z">
          <w:pPr>
            <w:pStyle w:val="ListParagraph"/>
            <w:numPr>
              <w:numId w:val="4"/>
            </w:numPr>
            <w:ind w:hanging="360"/>
          </w:pPr>
        </w:pPrChange>
      </w:pPr>
    </w:p>
    <w:p w14:paraId="7AF34D01" w14:textId="276E7D91" w:rsidR="00E62EE1" w:rsidRDefault="00E62EE1">
      <w:pPr>
        <w:pStyle w:val="ListParagraph"/>
        <w:numPr>
          <w:ilvl w:val="1"/>
          <w:numId w:val="4"/>
        </w:numPr>
        <w:rPr>
          <w:ins w:id="5294" w:author="Ngo Vi" w:date="2019-07-05T15:26:00Z"/>
        </w:rPr>
      </w:pPr>
      <w:ins w:id="5295" w:author="Hoan Ng" w:date="2017-03-20T21:26:00Z">
        <w:r>
          <w:t xml:space="preserve"> Khóa &amp; </w:t>
        </w:r>
      </w:ins>
      <w:ins w:id="5296" w:author="Hoan Ng" w:date="2017-03-20T21:27:00Z">
        <w:r>
          <w:t>rang</w:t>
        </w:r>
      </w:ins>
      <w:ins w:id="5297" w:author="Hoan Ng" w:date="2017-03-20T21:26:00Z">
        <w:r>
          <w:t xml:space="preserve"> </w:t>
        </w:r>
      </w:ins>
      <w:ins w:id="5298" w:author="Hoan Ng" w:date="2017-03-20T21:27:00Z">
        <w:r>
          <w:t>buộc toàn vẹn</w:t>
        </w:r>
      </w:ins>
    </w:p>
    <w:p w14:paraId="54D3EE01" w14:textId="7489E3A4" w:rsidR="00676234" w:rsidRDefault="00676234" w:rsidP="00676234">
      <w:pPr>
        <w:pStyle w:val="ListParagraph"/>
        <w:ind w:left="1080"/>
        <w:rPr>
          <w:ins w:id="5299" w:author="Ngo Vi" w:date="2019-07-05T15:27:00Z"/>
        </w:rPr>
      </w:pPr>
      <w:ins w:id="5300" w:author="Ngo Vi" w:date="2019-07-05T15:27:00Z">
        <w:r>
          <w:t>Khóa chính :</w:t>
        </w:r>
      </w:ins>
    </w:p>
    <w:p w14:paraId="68EEF81F" w14:textId="2CC8DDDF" w:rsidR="00676234" w:rsidRDefault="00676234">
      <w:pPr>
        <w:pStyle w:val="ListParagraph"/>
        <w:numPr>
          <w:ilvl w:val="0"/>
          <w:numId w:val="10"/>
        </w:numPr>
        <w:rPr>
          <w:ins w:id="5301" w:author="Ngo Vi" w:date="2019-07-05T15:29:00Z"/>
        </w:rPr>
        <w:pPrChange w:id="5302" w:author="Ngo Vi" w:date="2019-07-05T15:30:00Z">
          <w:pPr>
            <w:pStyle w:val="ListParagraph"/>
            <w:ind w:left="1080"/>
          </w:pPr>
        </w:pPrChange>
      </w:pPr>
      <w:ins w:id="5303" w:author="Ngo Vi" w:date="2019-07-05T15:29:00Z">
        <w:r>
          <w:t xml:space="preserve">PK_tblTOA (maToa) </w:t>
        </w:r>
      </w:ins>
    </w:p>
    <w:p w14:paraId="2380B71B" w14:textId="6D58AC4C" w:rsidR="00676234" w:rsidRDefault="00676234" w:rsidP="00676234">
      <w:pPr>
        <w:pStyle w:val="ListParagraph"/>
        <w:numPr>
          <w:ilvl w:val="0"/>
          <w:numId w:val="10"/>
        </w:numPr>
        <w:rPr>
          <w:ins w:id="5304" w:author="Ngo Vi" w:date="2019-07-05T15:31:00Z"/>
        </w:rPr>
      </w:pPr>
      <w:ins w:id="5305" w:author="Ngo Vi" w:date="2019-07-05T15:30:00Z">
        <w:r>
          <w:t>PK_tblTHUOC (maThuoc)</w:t>
        </w:r>
      </w:ins>
    </w:p>
    <w:p w14:paraId="7DD6DE3C" w14:textId="6ECA1361" w:rsidR="00676234" w:rsidRDefault="00676234" w:rsidP="00676234">
      <w:pPr>
        <w:pStyle w:val="ListParagraph"/>
        <w:numPr>
          <w:ilvl w:val="0"/>
          <w:numId w:val="10"/>
        </w:numPr>
        <w:rPr>
          <w:ins w:id="5306" w:author="Ngo Vi" w:date="2019-07-05T15:31:00Z"/>
        </w:rPr>
      </w:pPr>
      <w:ins w:id="5307" w:author="Ngo Vi" w:date="2019-07-05T15:31:00Z">
        <w:r>
          <w:t>PK_tblPKB (maPKB)</w:t>
        </w:r>
      </w:ins>
    </w:p>
    <w:p w14:paraId="595669D8" w14:textId="0009F234" w:rsidR="00676234" w:rsidRDefault="00676234" w:rsidP="00676234">
      <w:pPr>
        <w:pStyle w:val="ListParagraph"/>
        <w:numPr>
          <w:ilvl w:val="0"/>
          <w:numId w:val="10"/>
        </w:numPr>
        <w:rPr>
          <w:ins w:id="5308" w:author="Ngo Vi" w:date="2019-07-05T15:32:00Z"/>
        </w:rPr>
      </w:pPr>
      <w:ins w:id="5309" w:author="Ngo Vi" w:date="2019-07-05T15:31:00Z">
        <w:r>
          <w:t>PK_tbl</w:t>
        </w:r>
      </w:ins>
      <w:ins w:id="5310" w:author="Ngo Vi" w:date="2019-07-05T15:32:00Z">
        <w:r>
          <w:t>HOADON (maHD)</w:t>
        </w:r>
      </w:ins>
    </w:p>
    <w:p w14:paraId="189D581C" w14:textId="062D6CA9" w:rsidR="00676234" w:rsidRDefault="00676234" w:rsidP="00676234">
      <w:pPr>
        <w:pStyle w:val="ListParagraph"/>
        <w:numPr>
          <w:ilvl w:val="0"/>
          <w:numId w:val="10"/>
        </w:numPr>
        <w:rPr>
          <w:ins w:id="5311" w:author="Ngo Vi" w:date="2019-07-05T15:33:00Z"/>
        </w:rPr>
      </w:pPr>
      <w:ins w:id="5312" w:author="Ngo Vi" w:date="2019-07-05T15:32:00Z">
        <w:r>
          <w:t>PK_tblB</w:t>
        </w:r>
      </w:ins>
      <w:ins w:id="5313" w:author="Ngo Vi" w:date="2019-07-05T15:33:00Z">
        <w:r>
          <w:t>ENHNHAN (maBN)</w:t>
        </w:r>
      </w:ins>
    </w:p>
    <w:p w14:paraId="17AE42B9" w14:textId="474B0B25" w:rsidR="00676234" w:rsidRDefault="00676234" w:rsidP="00676234">
      <w:pPr>
        <w:pStyle w:val="ListParagraph"/>
        <w:numPr>
          <w:ilvl w:val="0"/>
          <w:numId w:val="10"/>
        </w:numPr>
        <w:rPr>
          <w:ins w:id="5314" w:author="Ngo Vi" w:date="2019-07-05T15:33:00Z"/>
        </w:rPr>
      </w:pPr>
      <w:ins w:id="5315" w:author="Ngo Vi" w:date="2019-07-05T15:33:00Z">
        <w:r>
          <w:t>PK_tblBENH (maBenh)</w:t>
        </w:r>
      </w:ins>
    </w:p>
    <w:p w14:paraId="24F76BA0" w14:textId="0AB7E1A3" w:rsidR="00676234" w:rsidRDefault="00676234" w:rsidP="00676234">
      <w:pPr>
        <w:ind w:left="1080"/>
        <w:rPr>
          <w:ins w:id="5316" w:author="Ngo Vi" w:date="2019-07-05T15:33:00Z"/>
        </w:rPr>
      </w:pPr>
      <w:ins w:id="5317" w:author="Ngo Vi" w:date="2019-07-05T15:33:00Z">
        <w:r>
          <w:t>Khóa phụ :</w:t>
        </w:r>
      </w:ins>
    </w:p>
    <w:p w14:paraId="4B57F00C" w14:textId="716E1EAA" w:rsidR="00676234" w:rsidRDefault="00676234" w:rsidP="00676234">
      <w:pPr>
        <w:pStyle w:val="ListParagraph"/>
        <w:numPr>
          <w:ilvl w:val="0"/>
          <w:numId w:val="10"/>
        </w:numPr>
        <w:rPr>
          <w:ins w:id="5318" w:author="Ngo Vi" w:date="2019-07-05T15:34:00Z"/>
        </w:rPr>
      </w:pPr>
      <w:ins w:id="5319" w:author="Ngo Vi" w:date="2019-07-05T15:34:00Z">
        <w:r>
          <w:lastRenderedPageBreak/>
          <w:t>FK_tblTOA_tblPKB (maPKB)</w:t>
        </w:r>
      </w:ins>
    </w:p>
    <w:p w14:paraId="289B6030" w14:textId="734D4E63" w:rsidR="00676234" w:rsidRDefault="00676234" w:rsidP="00676234">
      <w:pPr>
        <w:pStyle w:val="ListParagraph"/>
        <w:numPr>
          <w:ilvl w:val="0"/>
          <w:numId w:val="10"/>
        </w:numPr>
        <w:rPr>
          <w:ins w:id="5320" w:author="Ngo Vi" w:date="2019-07-05T15:35:00Z"/>
        </w:rPr>
      </w:pPr>
      <w:ins w:id="5321" w:author="Ngo Vi" w:date="2019-07-05T15:35:00Z">
        <w:r>
          <w:t>FK_tbl</w:t>
        </w:r>
        <w:r w:rsidR="00BE259E">
          <w:t>KQCHUANDOAN_tblBENH (maBenh)</w:t>
        </w:r>
      </w:ins>
    </w:p>
    <w:p w14:paraId="77C5165C" w14:textId="2602F96B" w:rsidR="00BE259E" w:rsidRDefault="00BE259E" w:rsidP="00676234">
      <w:pPr>
        <w:pStyle w:val="ListParagraph"/>
        <w:numPr>
          <w:ilvl w:val="0"/>
          <w:numId w:val="10"/>
        </w:numPr>
        <w:rPr>
          <w:ins w:id="5322" w:author="Ngo Vi" w:date="2019-07-05T15:35:00Z"/>
        </w:rPr>
      </w:pPr>
      <w:ins w:id="5323" w:author="Ngo Vi" w:date="2019-07-05T15:35:00Z">
        <w:r>
          <w:t>FK_tblKQCHUANDOAN_tblPKB (maPKB)</w:t>
        </w:r>
      </w:ins>
    </w:p>
    <w:p w14:paraId="5B2752FD" w14:textId="6D71AE86" w:rsidR="00BE259E" w:rsidRDefault="00BE259E" w:rsidP="00676234">
      <w:pPr>
        <w:pStyle w:val="ListParagraph"/>
        <w:numPr>
          <w:ilvl w:val="0"/>
          <w:numId w:val="10"/>
        </w:numPr>
        <w:rPr>
          <w:ins w:id="5324" w:author="Ngo Vi" w:date="2019-07-05T15:36:00Z"/>
        </w:rPr>
      </w:pPr>
      <w:ins w:id="5325" w:author="Ngo Vi" w:date="2019-07-05T15:36:00Z">
        <w:r>
          <w:t>FK_tblKETTHUOC_tblTHUOC (maThuoc)</w:t>
        </w:r>
      </w:ins>
    </w:p>
    <w:p w14:paraId="3D413EE5" w14:textId="06EEF636" w:rsidR="00BE259E" w:rsidRDefault="00BE259E" w:rsidP="00676234">
      <w:pPr>
        <w:pStyle w:val="ListParagraph"/>
        <w:numPr>
          <w:ilvl w:val="0"/>
          <w:numId w:val="10"/>
        </w:numPr>
        <w:rPr>
          <w:ins w:id="5326" w:author="Ngo Vi" w:date="2019-07-05T15:37:00Z"/>
        </w:rPr>
      </w:pPr>
      <w:ins w:id="5327" w:author="Ngo Vi" w:date="2019-07-05T15:36:00Z">
        <w:r>
          <w:t>FK_tblKETTHUOC_tblTOA (ma</w:t>
        </w:r>
      </w:ins>
      <w:ins w:id="5328" w:author="Ngo Vi" w:date="2019-07-05T15:37:00Z">
        <w:r>
          <w:t>Toa)</w:t>
        </w:r>
      </w:ins>
    </w:p>
    <w:p w14:paraId="18682979" w14:textId="21131B61" w:rsidR="00BE259E" w:rsidRDefault="00BE259E" w:rsidP="00676234">
      <w:pPr>
        <w:pStyle w:val="ListParagraph"/>
        <w:numPr>
          <w:ilvl w:val="0"/>
          <w:numId w:val="10"/>
        </w:numPr>
        <w:rPr>
          <w:ins w:id="5329" w:author="Ngo Vi" w:date="2019-07-05T15:41:00Z"/>
        </w:rPr>
      </w:pPr>
      <w:ins w:id="5330" w:author="Ngo Vi" w:date="2019-07-05T15:37:00Z">
        <w:r>
          <w:t>FK_tblBE</w:t>
        </w:r>
      </w:ins>
      <w:ins w:id="5331" w:author="Ngo Vi" w:date="2019-07-05T15:38:00Z">
        <w:r>
          <w:t>NHNHAN_tblPKB (maPKB)</w:t>
        </w:r>
      </w:ins>
    </w:p>
    <w:p w14:paraId="750E0A70" w14:textId="4A377C76" w:rsidR="00BE259E" w:rsidRDefault="00BE259E" w:rsidP="00BE259E">
      <w:pPr>
        <w:ind w:left="1080"/>
        <w:rPr>
          <w:ins w:id="5332" w:author="Ngo Vi" w:date="2019-07-05T15:41:00Z"/>
        </w:rPr>
      </w:pPr>
      <w:ins w:id="5333" w:author="Ngo Vi" w:date="2019-07-05T15:41:00Z">
        <w:r>
          <w:t>Ràng buộc toàn vẹn</w:t>
        </w:r>
      </w:ins>
    </w:p>
    <w:p w14:paraId="4DAEA33E" w14:textId="6E2CCAA3" w:rsidR="00BE259E" w:rsidRDefault="00BE259E">
      <w:pPr>
        <w:pStyle w:val="ListParagraph"/>
        <w:numPr>
          <w:ilvl w:val="0"/>
          <w:numId w:val="10"/>
        </w:numPr>
        <w:rPr>
          <w:ins w:id="5334" w:author="Hoan Ng" w:date="2017-03-20T21:28:00Z"/>
        </w:rPr>
        <w:pPrChange w:id="5335" w:author="Ngo Vi" w:date="2019-07-05T15:42:00Z">
          <w:pPr>
            <w:pStyle w:val="ListParagraph"/>
            <w:numPr>
              <w:numId w:val="4"/>
            </w:numPr>
            <w:ind w:hanging="360"/>
          </w:pPr>
        </w:pPrChange>
      </w:pPr>
      <w:ins w:id="5336" w:author="Ngo Vi" w:date="2019-07-05T15:42:00Z">
        <w:r>
          <w:t>Trong tblPKB số ngày kh</w:t>
        </w:r>
      </w:ins>
      <w:ins w:id="5337" w:author="Ngo Vi" w:date="2019-07-05T15:43:00Z">
        <w:r>
          <w:t>ám trùng nhau không được quá 40 (có thể thay đổi trong quy định )</w:t>
        </w:r>
      </w:ins>
    </w:p>
    <w:p w14:paraId="3CF0F2A3" w14:textId="673F9776" w:rsidR="00E62EE1" w:rsidRDefault="00E62EE1">
      <w:pPr>
        <w:pStyle w:val="ListParagraph"/>
        <w:numPr>
          <w:ilvl w:val="1"/>
          <w:numId w:val="4"/>
        </w:numPr>
        <w:rPr>
          <w:ins w:id="5338" w:author="Ngo Vi" w:date="2019-07-05T15:45:00Z"/>
        </w:rPr>
      </w:pPr>
      <w:ins w:id="5339" w:author="Hoan Ng" w:date="2017-03-20T21:28:00Z">
        <w:r>
          <w:t>Thiết kế dữ liệu mức vật lý</w:t>
        </w:r>
      </w:ins>
    </w:p>
    <w:p w14:paraId="0DA26A87" w14:textId="2ADD7CA9" w:rsidR="00BE259E" w:rsidRPr="007E56BA" w:rsidRDefault="00BE259E">
      <w:pPr>
        <w:pStyle w:val="ListParagraph"/>
        <w:ind w:left="1080"/>
        <w:pPrChange w:id="5340" w:author="Ngo Vi" w:date="2019-07-05T15:45:00Z">
          <w:pPr>
            <w:pStyle w:val="ListParagraph"/>
            <w:numPr>
              <w:numId w:val="4"/>
            </w:numPr>
            <w:ind w:hanging="360"/>
          </w:pPr>
        </w:pPrChange>
      </w:pPr>
      <w:ins w:id="5341" w:author="Ngo Vi" w:date="2019-07-05T15:45:00Z">
        <w:r>
          <w:rPr>
            <w:noProof/>
          </w:rPr>
          <w:drawing>
            <wp:inline distT="0" distB="0" distL="0" distR="0" wp14:anchorId="0E041B0A" wp14:editId="4E8E1896">
              <wp:extent cx="5875020" cy="282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5020" cy="2823845"/>
                      </a:xfrm>
                      <a:prstGeom prst="rect">
                        <a:avLst/>
                      </a:prstGeom>
                    </pic:spPr>
                  </pic:pic>
                </a:graphicData>
              </a:graphic>
            </wp:inline>
          </w:drawing>
        </w:r>
      </w:ins>
    </w:p>
    <w:p w14:paraId="49308080" w14:textId="26E70110" w:rsidR="007E56BA" w:rsidRPr="00E054FE" w:rsidDel="008967CF" w:rsidRDefault="007E56BA" w:rsidP="007E56BA">
      <w:pPr>
        <w:pStyle w:val="ListParagraph"/>
        <w:numPr>
          <w:ilvl w:val="0"/>
          <w:numId w:val="4"/>
        </w:numPr>
        <w:rPr>
          <w:ins w:id="5342" w:author="Hoan Ng" w:date="2017-03-20T21:24:00Z"/>
          <w:del w:id="5343" w:author="Hoan Nguyễn Công" w:date="2019-03-26T07:52:00Z"/>
          <w:sz w:val="32"/>
          <w:szCs w:val="32"/>
          <w:rPrChange w:id="5344" w:author="DAO NAM LY" w:date="2019-07-06T06:11:00Z">
            <w:rPr>
              <w:ins w:id="5345" w:author="Hoan Ng" w:date="2017-03-20T21:24:00Z"/>
              <w:del w:id="5346" w:author="Hoan Nguyễn Công" w:date="2019-03-26T07:52:00Z"/>
            </w:rPr>
          </w:rPrChange>
        </w:rPr>
      </w:pPr>
      <w:del w:id="5347" w:author="Hoan Nguyễn Công" w:date="2019-03-26T07:52:00Z">
        <w:r w:rsidRPr="00E054FE" w:rsidDel="008967CF">
          <w:rPr>
            <w:sz w:val="32"/>
            <w:szCs w:val="32"/>
            <w:rPrChange w:id="5348" w:author="DAO NAM LY" w:date="2019-07-06T06:11:00Z">
              <w:rPr/>
            </w:rPrChange>
          </w:rPr>
          <w:delText>Thiết kế kiến trúc</w:delText>
        </w:r>
      </w:del>
    </w:p>
    <w:p w14:paraId="78403908" w14:textId="53F1B8E8" w:rsidR="00E62EE1" w:rsidRPr="00E054FE" w:rsidDel="008967CF" w:rsidRDefault="00E62EE1">
      <w:pPr>
        <w:pStyle w:val="ListParagraph"/>
        <w:numPr>
          <w:ilvl w:val="1"/>
          <w:numId w:val="4"/>
        </w:numPr>
        <w:rPr>
          <w:ins w:id="5349" w:author="Hoan Ng" w:date="2017-03-20T21:24:00Z"/>
          <w:del w:id="5350" w:author="Hoan Nguyễn Công" w:date="2019-03-26T07:52:00Z"/>
          <w:sz w:val="32"/>
          <w:szCs w:val="32"/>
          <w:rPrChange w:id="5351" w:author="DAO NAM LY" w:date="2019-07-06T06:11:00Z">
            <w:rPr>
              <w:ins w:id="5352" w:author="Hoan Ng" w:date="2017-03-20T21:24:00Z"/>
              <w:del w:id="5353" w:author="Hoan Nguyễn Công" w:date="2019-03-26T07:52:00Z"/>
            </w:rPr>
          </w:rPrChange>
        </w:rPr>
        <w:pPrChange w:id="5354" w:author="Hoan Ng" w:date="2017-03-20T21:24:00Z">
          <w:pPr>
            <w:pStyle w:val="ListParagraph"/>
            <w:numPr>
              <w:numId w:val="4"/>
            </w:numPr>
            <w:ind w:hanging="360"/>
          </w:pPr>
        </w:pPrChange>
      </w:pPr>
      <w:ins w:id="5355" w:author="Hoan Ng" w:date="2017-03-20T21:24:00Z">
        <w:del w:id="5356" w:author="Hoan Nguyễn Công" w:date="2019-03-26T07:52:00Z">
          <w:r w:rsidRPr="00E054FE" w:rsidDel="008967CF">
            <w:rPr>
              <w:sz w:val="32"/>
              <w:szCs w:val="32"/>
              <w:rPrChange w:id="5357" w:author="DAO NAM LY" w:date="2019-07-06T06:11:00Z">
                <w:rPr/>
              </w:rPrChange>
            </w:rPr>
            <w:delText>Mô hỉnh tổng thể kiến trúc</w:delText>
          </w:r>
        </w:del>
      </w:ins>
    </w:p>
    <w:p w14:paraId="386849C4" w14:textId="33BB0631" w:rsidR="00E62EE1" w:rsidRPr="00E054FE" w:rsidDel="008967CF" w:rsidRDefault="00E62EE1">
      <w:pPr>
        <w:pStyle w:val="ListParagraph"/>
        <w:numPr>
          <w:ilvl w:val="1"/>
          <w:numId w:val="4"/>
        </w:numPr>
        <w:rPr>
          <w:ins w:id="5358" w:author="Hoan Ng" w:date="2017-03-20T21:24:00Z"/>
          <w:del w:id="5359" w:author="Hoan Nguyễn Công" w:date="2019-03-26T07:52:00Z"/>
          <w:sz w:val="32"/>
          <w:szCs w:val="32"/>
          <w:rPrChange w:id="5360" w:author="DAO NAM LY" w:date="2019-07-06T06:11:00Z">
            <w:rPr>
              <w:ins w:id="5361" w:author="Hoan Ng" w:date="2017-03-20T21:24:00Z"/>
              <w:del w:id="5362" w:author="Hoan Nguyễn Công" w:date="2019-03-26T07:52:00Z"/>
            </w:rPr>
          </w:rPrChange>
        </w:rPr>
        <w:pPrChange w:id="5363" w:author="Hoan Ng" w:date="2017-03-20T21:24:00Z">
          <w:pPr>
            <w:pStyle w:val="ListParagraph"/>
            <w:numPr>
              <w:numId w:val="4"/>
            </w:numPr>
            <w:ind w:hanging="360"/>
          </w:pPr>
        </w:pPrChange>
      </w:pPr>
      <w:ins w:id="5364" w:author="Hoan Ng" w:date="2017-03-20T21:24:00Z">
        <w:del w:id="5365" w:author="Hoan Nguyễn Công" w:date="2019-03-26T07:52:00Z">
          <w:r w:rsidRPr="00E054FE" w:rsidDel="008967CF">
            <w:rPr>
              <w:sz w:val="32"/>
              <w:szCs w:val="32"/>
              <w:rPrChange w:id="5366" w:author="DAO NAM LY" w:date="2019-07-06T06:11:00Z">
                <w:rPr/>
              </w:rPrChange>
            </w:rPr>
            <w:delText xml:space="preserve"> Danh sách các componet/Package</w:delText>
          </w:r>
        </w:del>
      </w:ins>
    </w:p>
    <w:p w14:paraId="31FA8814" w14:textId="1B837816" w:rsidR="00E62EE1" w:rsidRPr="00E054FE" w:rsidDel="008967CF" w:rsidRDefault="00E62EE1">
      <w:pPr>
        <w:pStyle w:val="ListParagraph"/>
        <w:numPr>
          <w:ilvl w:val="1"/>
          <w:numId w:val="4"/>
        </w:numPr>
        <w:rPr>
          <w:ins w:id="5367" w:author="Hoan Ng" w:date="2017-03-20T21:24:00Z"/>
          <w:del w:id="5368" w:author="Hoan Nguyễn Công" w:date="2019-03-26T07:52:00Z"/>
          <w:sz w:val="32"/>
          <w:szCs w:val="32"/>
          <w:rPrChange w:id="5369" w:author="DAO NAM LY" w:date="2019-07-06T06:11:00Z">
            <w:rPr>
              <w:ins w:id="5370" w:author="Hoan Ng" w:date="2017-03-20T21:24:00Z"/>
              <w:del w:id="5371" w:author="Hoan Nguyễn Công" w:date="2019-03-26T07:52:00Z"/>
            </w:rPr>
          </w:rPrChange>
        </w:rPr>
        <w:pPrChange w:id="5372" w:author="Hoan Ng" w:date="2017-03-20T21:24:00Z">
          <w:pPr>
            <w:pStyle w:val="ListParagraph"/>
            <w:numPr>
              <w:numId w:val="4"/>
            </w:numPr>
            <w:ind w:hanging="360"/>
          </w:pPr>
        </w:pPrChange>
      </w:pPr>
      <w:ins w:id="5373" w:author="Hoan Ng" w:date="2017-03-20T21:25:00Z">
        <w:del w:id="5374" w:author="Hoan Nguyễn Công" w:date="2019-03-26T07:52:00Z">
          <w:r w:rsidRPr="00E054FE" w:rsidDel="008967CF">
            <w:rPr>
              <w:sz w:val="32"/>
              <w:szCs w:val="32"/>
              <w:rPrChange w:id="5375" w:author="DAO NAM LY" w:date="2019-07-06T06:11:00Z">
                <w:rPr/>
              </w:rPrChange>
            </w:rPr>
            <w:delText xml:space="preserve"> Giải thích tương tác/giao tiếp giữa các components</w:delText>
          </w:r>
        </w:del>
      </w:ins>
    </w:p>
    <w:p w14:paraId="53E57751" w14:textId="7230D7AE" w:rsidR="00E62EE1" w:rsidRPr="00E054FE" w:rsidDel="008967CF" w:rsidRDefault="00E62EE1" w:rsidP="007E56BA">
      <w:pPr>
        <w:pStyle w:val="ListParagraph"/>
        <w:numPr>
          <w:ilvl w:val="0"/>
          <w:numId w:val="4"/>
        </w:numPr>
        <w:rPr>
          <w:del w:id="5376" w:author="Hoan Nguyễn Công" w:date="2019-03-26T07:52:00Z"/>
          <w:sz w:val="32"/>
          <w:szCs w:val="32"/>
          <w:rPrChange w:id="5377" w:author="DAO NAM LY" w:date="2019-07-06T06:11:00Z">
            <w:rPr>
              <w:del w:id="5378" w:author="Hoan Nguyễn Công" w:date="2019-03-26T07:52:00Z"/>
            </w:rPr>
          </w:rPrChange>
        </w:rPr>
      </w:pPr>
    </w:p>
    <w:p w14:paraId="64BE845E" w14:textId="77777777" w:rsidR="007E56BA" w:rsidRPr="00E054FE" w:rsidRDefault="007E56BA" w:rsidP="007E56BA">
      <w:pPr>
        <w:rPr>
          <w:b/>
          <w:sz w:val="32"/>
          <w:szCs w:val="32"/>
          <w:rPrChange w:id="5379" w:author="DAO NAM LY" w:date="2019-07-06T06:11:00Z">
            <w:rPr>
              <w:b/>
            </w:rPr>
          </w:rPrChange>
        </w:rPr>
      </w:pPr>
      <w:r w:rsidRPr="00E054FE">
        <w:rPr>
          <w:b/>
          <w:sz w:val="32"/>
          <w:szCs w:val="32"/>
          <w:rPrChange w:id="5380" w:author="DAO NAM LY" w:date="2019-07-06T06:11:00Z">
            <w:rPr>
              <w:b/>
            </w:rPr>
          </w:rPrChange>
        </w:rPr>
        <w:t>Chương 4: Cài đặt</w:t>
      </w:r>
    </w:p>
    <w:p w14:paraId="02DBE557" w14:textId="650CD425" w:rsidR="00E054FE" w:rsidRPr="007572A0" w:rsidRDefault="007572A0">
      <w:pPr>
        <w:ind w:firstLine="720"/>
        <w:rPr>
          <w:ins w:id="5381" w:author="DAO NAM LY" w:date="2019-07-06T06:01:00Z"/>
          <w:sz w:val="28"/>
          <w:szCs w:val="28"/>
          <w:rPrChange w:id="5382" w:author="DAO NAM LY" w:date="2019-07-06T06:44:00Z">
            <w:rPr>
              <w:ins w:id="5383" w:author="DAO NAM LY" w:date="2019-07-06T06:01:00Z"/>
            </w:rPr>
          </w:rPrChange>
        </w:rPr>
        <w:pPrChange w:id="5384" w:author="DAO NAM LY" w:date="2019-07-06T06:44:00Z">
          <w:pPr>
            <w:pStyle w:val="ListParagraph"/>
            <w:numPr>
              <w:numId w:val="5"/>
            </w:numPr>
            <w:ind w:hanging="360"/>
          </w:pPr>
        </w:pPrChange>
      </w:pPr>
      <w:ins w:id="5385" w:author="DAO NAM LY" w:date="2019-07-06T06:44:00Z">
        <w:r>
          <w:rPr>
            <w:sz w:val="28"/>
            <w:szCs w:val="28"/>
          </w:rPr>
          <w:t>4.1.</w:t>
        </w:r>
      </w:ins>
      <w:ins w:id="5386" w:author="DAO NAM LY" w:date="2019-07-06T06:01:00Z">
        <w:r w:rsidR="00E054FE" w:rsidRPr="007572A0">
          <w:rPr>
            <w:sz w:val="28"/>
            <w:szCs w:val="28"/>
            <w:rPrChange w:id="5387" w:author="DAO NAM LY" w:date="2019-07-06T06:44:00Z">
              <w:rPr/>
            </w:rPrChange>
          </w:rPr>
          <w:t>Công nghệ sử dụng</w:t>
        </w:r>
      </w:ins>
    </w:p>
    <w:p w14:paraId="48F9E34B" w14:textId="77777777" w:rsidR="00E054FE" w:rsidRDefault="00E054FE" w:rsidP="00E054FE">
      <w:pPr>
        <w:pStyle w:val="ListParagraph"/>
        <w:numPr>
          <w:ilvl w:val="0"/>
          <w:numId w:val="10"/>
        </w:numPr>
        <w:ind w:left="1350"/>
        <w:rPr>
          <w:ins w:id="5388" w:author="DAO NAM LY" w:date="2019-07-06T06:01:00Z"/>
        </w:rPr>
      </w:pPr>
      <w:ins w:id="5389" w:author="DAO NAM LY" w:date="2019-07-06T06:01:00Z">
        <w:r>
          <w:t>Ngôn ngữ C#</w:t>
        </w:r>
      </w:ins>
    </w:p>
    <w:p w14:paraId="35917FED" w14:textId="7B4A0D93" w:rsidR="00E054FE" w:rsidRDefault="00E054FE" w:rsidP="00E054FE">
      <w:pPr>
        <w:pStyle w:val="ListParagraph"/>
        <w:numPr>
          <w:ilvl w:val="0"/>
          <w:numId w:val="10"/>
        </w:numPr>
        <w:ind w:left="1350"/>
        <w:rPr>
          <w:ins w:id="5390" w:author="DAO NAM LY" w:date="2019-07-06T06:01:00Z"/>
        </w:rPr>
      </w:pPr>
      <w:ins w:id="5391" w:author="DAO NAM LY" w:date="2019-07-06T06:01:00Z">
        <w:r>
          <w:t>Visual studio</w:t>
        </w:r>
      </w:ins>
      <w:ins w:id="5392" w:author="DAO NAM LY" w:date="2019-07-06T06:12:00Z">
        <w:r>
          <w:t xml:space="preserve"> 2017</w:t>
        </w:r>
      </w:ins>
    </w:p>
    <w:p w14:paraId="29E5831C" w14:textId="093C32DD" w:rsidR="00E054FE" w:rsidRDefault="00E054FE" w:rsidP="00E054FE">
      <w:pPr>
        <w:pStyle w:val="ListParagraph"/>
        <w:numPr>
          <w:ilvl w:val="0"/>
          <w:numId w:val="10"/>
        </w:numPr>
        <w:ind w:left="1350"/>
        <w:rPr>
          <w:ins w:id="5393" w:author="DAO NAM LY" w:date="2019-07-06T06:01:00Z"/>
        </w:rPr>
      </w:pPr>
      <w:ins w:id="5394" w:author="DAO NAM LY" w:date="2019-07-06T06:01:00Z">
        <w:r>
          <w:t>Sql server</w:t>
        </w:r>
      </w:ins>
      <w:ins w:id="5395" w:author="DAO NAM LY" w:date="2019-07-06T06:12:00Z">
        <w:r>
          <w:t xml:space="preserve"> 2017</w:t>
        </w:r>
      </w:ins>
    </w:p>
    <w:p w14:paraId="64E3A51B" w14:textId="77777777" w:rsidR="00E054FE" w:rsidRDefault="00E054FE" w:rsidP="00E054FE">
      <w:pPr>
        <w:pStyle w:val="ListParagraph"/>
        <w:numPr>
          <w:ilvl w:val="0"/>
          <w:numId w:val="10"/>
        </w:numPr>
        <w:ind w:left="1350"/>
        <w:rPr>
          <w:ins w:id="5396" w:author="DAO NAM LY" w:date="2019-07-06T06:01:00Z"/>
        </w:rPr>
      </w:pPr>
      <w:ins w:id="5397" w:author="DAO NAM LY" w:date="2019-07-06T06:01:00Z">
        <w:r>
          <w:t>Wpf ( Windows Presentation Foundation)</w:t>
        </w:r>
      </w:ins>
    </w:p>
    <w:p w14:paraId="0C41F825" w14:textId="3B7C30D9" w:rsidR="00E054FE" w:rsidRPr="007E56BA" w:rsidRDefault="00E054FE" w:rsidP="00E054FE">
      <w:pPr>
        <w:pStyle w:val="ListParagraph"/>
        <w:numPr>
          <w:ilvl w:val="0"/>
          <w:numId w:val="10"/>
        </w:numPr>
        <w:ind w:left="1350"/>
        <w:rPr>
          <w:ins w:id="5398" w:author="DAO NAM LY" w:date="2019-07-06T06:01:00Z"/>
        </w:rPr>
      </w:pPr>
      <w:ins w:id="5399" w:author="DAO NAM LY" w:date="2019-07-06T06:01:00Z">
        <w:r>
          <w:rPr>
            <w:rStyle w:val="3oh-"/>
          </w:rPr>
          <w:t>.</w:t>
        </w:r>
      </w:ins>
      <w:ins w:id="5400" w:author="DAO NAM LY" w:date="2019-07-06T06:12:00Z">
        <w:r>
          <w:rPr>
            <w:rStyle w:val="3oh-"/>
          </w:rPr>
          <w:t>N</w:t>
        </w:r>
      </w:ins>
      <w:ins w:id="5401" w:author="DAO NAM LY" w:date="2019-07-06T06:01:00Z">
        <w:r>
          <w:rPr>
            <w:rStyle w:val="3oh-"/>
          </w:rPr>
          <w:t>et framework</w:t>
        </w:r>
      </w:ins>
      <w:ins w:id="5402" w:author="DAO NAM LY" w:date="2019-07-06T06:12:00Z">
        <w:r>
          <w:rPr>
            <w:rStyle w:val="3oh-"/>
          </w:rPr>
          <w:t xml:space="preserve"> 4.5.1</w:t>
        </w:r>
      </w:ins>
    </w:p>
    <w:p w14:paraId="59D9562B" w14:textId="14DD10B5" w:rsidR="00E054FE" w:rsidRPr="007572A0" w:rsidRDefault="007572A0">
      <w:pPr>
        <w:ind w:left="630" w:firstLine="90"/>
        <w:rPr>
          <w:ins w:id="5403" w:author="DAO NAM LY" w:date="2019-07-06T06:01:00Z"/>
          <w:sz w:val="28"/>
          <w:szCs w:val="28"/>
          <w:rPrChange w:id="5404" w:author="DAO NAM LY" w:date="2019-07-06T06:44:00Z">
            <w:rPr>
              <w:ins w:id="5405" w:author="DAO NAM LY" w:date="2019-07-06T06:01:00Z"/>
            </w:rPr>
          </w:rPrChange>
        </w:rPr>
        <w:pPrChange w:id="5406" w:author="DAO NAM LY" w:date="2019-07-06T06:44:00Z">
          <w:pPr>
            <w:pStyle w:val="ListParagraph"/>
            <w:numPr>
              <w:numId w:val="5"/>
            </w:numPr>
            <w:ind w:hanging="360"/>
          </w:pPr>
        </w:pPrChange>
      </w:pPr>
      <w:ins w:id="5407" w:author="DAO NAM LY" w:date="2019-07-06T06:44:00Z">
        <w:r>
          <w:rPr>
            <w:sz w:val="28"/>
            <w:szCs w:val="28"/>
          </w:rPr>
          <w:t>4.2.</w:t>
        </w:r>
      </w:ins>
      <w:ins w:id="5408" w:author="DAO NAM LY" w:date="2019-07-06T06:01:00Z">
        <w:r w:rsidR="00E054FE" w:rsidRPr="007572A0">
          <w:rPr>
            <w:sz w:val="28"/>
            <w:szCs w:val="28"/>
            <w:rPrChange w:id="5409" w:author="DAO NAM LY" w:date="2019-07-06T06:44:00Z">
              <w:rPr/>
            </w:rPrChange>
          </w:rPr>
          <w:t>Vấn đề khi cài đặt</w:t>
        </w:r>
      </w:ins>
    </w:p>
    <w:p w14:paraId="01CB8857" w14:textId="77777777" w:rsidR="00E054FE" w:rsidRPr="007E56BA" w:rsidRDefault="00E054FE" w:rsidP="00E054FE">
      <w:pPr>
        <w:pStyle w:val="ListParagraph"/>
        <w:numPr>
          <w:ilvl w:val="0"/>
          <w:numId w:val="10"/>
        </w:numPr>
        <w:ind w:left="1350"/>
        <w:rPr>
          <w:ins w:id="5410" w:author="DAO NAM LY" w:date="2019-07-06T06:01:00Z"/>
        </w:rPr>
      </w:pPr>
      <w:ins w:id="5411" w:author="DAO NAM LY" w:date="2019-07-06T06:01:00Z">
        <w:r>
          <w:t>Cần sữa cài đặt và sữa đổi thông tin database cho phù hợp với máy hiện dùng.</w:t>
        </w:r>
      </w:ins>
    </w:p>
    <w:p w14:paraId="783A277A" w14:textId="15DC56AD" w:rsidR="00E054FE" w:rsidRPr="007572A0" w:rsidRDefault="007572A0">
      <w:pPr>
        <w:ind w:left="270" w:firstLine="450"/>
        <w:rPr>
          <w:ins w:id="5412" w:author="DAO NAM LY" w:date="2019-07-06T06:01:00Z"/>
          <w:sz w:val="28"/>
          <w:szCs w:val="28"/>
          <w:rPrChange w:id="5413" w:author="DAO NAM LY" w:date="2019-07-06T06:44:00Z">
            <w:rPr>
              <w:ins w:id="5414" w:author="DAO NAM LY" w:date="2019-07-06T06:01:00Z"/>
            </w:rPr>
          </w:rPrChange>
        </w:rPr>
        <w:pPrChange w:id="5415" w:author="DAO NAM LY" w:date="2019-07-06T06:44:00Z">
          <w:pPr>
            <w:pStyle w:val="ListParagraph"/>
            <w:numPr>
              <w:numId w:val="5"/>
            </w:numPr>
            <w:ind w:hanging="360"/>
          </w:pPr>
        </w:pPrChange>
      </w:pPr>
      <w:ins w:id="5416" w:author="DAO NAM LY" w:date="2019-07-06T06:44:00Z">
        <w:r>
          <w:rPr>
            <w:sz w:val="28"/>
            <w:szCs w:val="28"/>
          </w:rPr>
          <w:t>4</w:t>
        </w:r>
      </w:ins>
      <w:ins w:id="5417" w:author="DAO NAM LY" w:date="2019-07-06T06:45:00Z">
        <w:r>
          <w:rPr>
            <w:sz w:val="28"/>
            <w:szCs w:val="28"/>
          </w:rPr>
          <w:t>.3.</w:t>
        </w:r>
      </w:ins>
      <w:ins w:id="5418" w:author="DAO NAM LY" w:date="2019-07-06T06:01:00Z">
        <w:r w:rsidR="00E054FE" w:rsidRPr="007572A0">
          <w:rPr>
            <w:sz w:val="28"/>
            <w:szCs w:val="28"/>
            <w:rPrChange w:id="5419" w:author="DAO NAM LY" w:date="2019-07-06T06:44:00Z">
              <w:rPr/>
            </w:rPrChange>
          </w:rPr>
          <w:t>Mô tả giải pháp &amp; kỹ thuật</w:t>
        </w:r>
      </w:ins>
    </w:p>
    <w:p w14:paraId="6A09642A" w14:textId="05547EF2" w:rsidR="00E054FE" w:rsidRDefault="00E054FE" w:rsidP="00E054FE">
      <w:pPr>
        <w:pStyle w:val="ListParagraph"/>
        <w:numPr>
          <w:ilvl w:val="0"/>
          <w:numId w:val="10"/>
        </w:numPr>
        <w:ind w:left="1350"/>
        <w:rPr>
          <w:ins w:id="5420" w:author="DAO NAM LY" w:date="2019-07-06T06:02:00Z"/>
        </w:rPr>
      </w:pPr>
      <w:ins w:id="5421" w:author="DAO NAM LY" w:date="2019-07-06T06:01:00Z">
        <w:r>
          <w:t>Máy phải được cài đặt SQL và VS để chuyên viên kỹ thuật cài đặt database phù hợp với máy theo hướng dẩn đi kèm với phần mềm.</w:t>
        </w:r>
      </w:ins>
    </w:p>
    <w:p w14:paraId="1596BBAB" w14:textId="0EAD6DA6" w:rsidR="00E054FE" w:rsidRPr="007E56BA" w:rsidRDefault="00E054FE" w:rsidP="00E054FE">
      <w:pPr>
        <w:pStyle w:val="ListParagraph"/>
        <w:numPr>
          <w:ilvl w:val="0"/>
          <w:numId w:val="10"/>
        </w:numPr>
        <w:ind w:left="1350"/>
        <w:rPr>
          <w:ins w:id="5422" w:author="DAO NAM LY" w:date="2019-07-06T06:01:00Z"/>
        </w:rPr>
      </w:pPr>
      <w:ins w:id="5423" w:author="DAO NAM LY" w:date="2019-07-06T06:02:00Z">
        <w:r>
          <w:lastRenderedPageBreak/>
          <w:t xml:space="preserve">Làm theo hướng dẫn của file readme đi kèm chương trình để chương trình có thể hoạt </w:t>
        </w:r>
      </w:ins>
      <w:ins w:id="5424" w:author="DAO NAM LY" w:date="2019-07-06T06:03:00Z">
        <w:r>
          <w:t>động đúng.</w:t>
        </w:r>
      </w:ins>
    </w:p>
    <w:p w14:paraId="7BE8EA21" w14:textId="0002DC4A" w:rsidR="007E56BA" w:rsidRPr="00E054FE" w:rsidDel="00E054FE" w:rsidRDefault="007E56BA" w:rsidP="007E56BA">
      <w:pPr>
        <w:pStyle w:val="ListParagraph"/>
        <w:numPr>
          <w:ilvl w:val="0"/>
          <w:numId w:val="5"/>
        </w:numPr>
        <w:rPr>
          <w:del w:id="5425" w:author="DAO NAM LY" w:date="2019-07-06T06:01:00Z"/>
          <w:sz w:val="32"/>
          <w:szCs w:val="32"/>
          <w:rPrChange w:id="5426" w:author="DAO NAM LY" w:date="2019-07-06T06:13:00Z">
            <w:rPr>
              <w:del w:id="5427" w:author="DAO NAM LY" w:date="2019-07-06T06:01:00Z"/>
            </w:rPr>
          </w:rPrChange>
        </w:rPr>
      </w:pPr>
      <w:del w:id="5428" w:author="DAO NAM LY" w:date="2019-07-06T06:01:00Z">
        <w:r w:rsidRPr="00E054FE" w:rsidDel="00E054FE">
          <w:rPr>
            <w:sz w:val="32"/>
            <w:szCs w:val="32"/>
            <w:rPrChange w:id="5429" w:author="DAO NAM LY" w:date="2019-07-06T06:13:00Z">
              <w:rPr/>
            </w:rPrChange>
          </w:rPr>
          <w:delText>Công nghệ sử dụng</w:delText>
        </w:r>
      </w:del>
    </w:p>
    <w:p w14:paraId="316AE7FA" w14:textId="68F28405" w:rsidR="007E56BA" w:rsidRPr="00E054FE" w:rsidDel="00E054FE" w:rsidRDefault="007E56BA" w:rsidP="007E56BA">
      <w:pPr>
        <w:pStyle w:val="ListParagraph"/>
        <w:numPr>
          <w:ilvl w:val="0"/>
          <w:numId w:val="5"/>
        </w:numPr>
        <w:rPr>
          <w:del w:id="5430" w:author="DAO NAM LY" w:date="2019-07-06T06:01:00Z"/>
          <w:sz w:val="32"/>
          <w:szCs w:val="32"/>
          <w:rPrChange w:id="5431" w:author="DAO NAM LY" w:date="2019-07-06T06:13:00Z">
            <w:rPr>
              <w:del w:id="5432" w:author="DAO NAM LY" w:date="2019-07-06T06:01:00Z"/>
            </w:rPr>
          </w:rPrChange>
        </w:rPr>
      </w:pPr>
      <w:del w:id="5433" w:author="DAO NAM LY" w:date="2019-07-06T06:01:00Z">
        <w:r w:rsidRPr="00E054FE" w:rsidDel="00E054FE">
          <w:rPr>
            <w:sz w:val="32"/>
            <w:szCs w:val="32"/>
            <w:rPrChange w:id="5434" w:author="DAO NAM LY" w:date="2019-07-06T06:13:00Z">
              <w:rPr/>
            </w:rPrChange>
          </w:rPr>
          <w:delText>Vấn đề khi cài đặt</w:delText>
        </w:r>
      </w:del>
    </w:p>
    <w:p w14:paraId="6D52428D" w14:textId="6BCBC1EF" w:rsidR="007E56BA" w:rsidRPr="00E054FE" w:rsidDel="00E054FE" w:rsidRDefault="007E56BA" w:rsidP="007E56BA">
      <w:pPr>
        <w:pStyle w:val="ListParagraph"/>
        <w:numPr>
          <w:ilvl w:val="0"/>
          <w:numId w:val="5"/>
        </w:numPr>
        <w:rPr>
          <w:del w:id="5435" w:author="DAO NAM LY" w:date="2019-07-06T06:01:00Z"/>
          <w:sz w:val="32"/>
          <w:szCs w:val="32"/>
          <w:rPrChange w:id="5436" w:author="DAO NAM LY" w:date="2019-07-06T06:13:00Z">
            <w:rPr>
              <w:del w:id="5437" w:author="DAO NAM LY" w:date="2019-07-06T06:01:00Z"/>
            </w:rPr>
          </w:rPrChange>
        </w:rPr>
      </w:pPr>
      <w:del w:id="5438" w:author="DAO NAM LY" w:date="2019-07-06T06:01:00Z">
        <w:r w:rsidRPr="00E054FE" w:rsidDel="00E054FE">
          <w:rPr>
            <w:sz w:val="32"/>
            <w:szCs w:val="32"/>
            <w:rPrChange w:id="5439" w:author="DAO NAM LY" w:date="2019-07-06T06:13:00Z">
              <w:rPr/>
            </w:rPrChange>
          </w:rPr>
          <w:delText>Mô tả giải pháp &amp; kỹ thuật</w:delText>
        </w:r>
      </w:del>
    </w:p>
    <w:p w14:paraId="07D0082C" w14:textId="0315AB0D" w:rsidR="007E56BA" w:rsidRDefault="007E56BA" w:rsidP="007E56BA">
      <w:pPr>
        <w:rPr>
          <w:ins w:id="5440" w:author="DAO NAM LY" w:date="2019-07-06T06:13:00Z"/>
          <w:b/>
          <w:sz w:val="32"/>
          <w:szCs w:val="32"/>
        </w:rPr>
      </w:pPr>
      <w:r w:rsidRPr="00E054FE">
        <w:rPr>
          <w:b/>
          <w:sz w:val="32"/>
          <w:szCs w:val="32"/>
          <w:rPrChange w:id="5441" w:author="DAO NAM LY" w:date="2019-07-06T06:13:00Z">
            <w:rPr>
              <w:b/>
            </w:rPr>
          </w:rPrChange>
        </w:rPr>
        <w:t>Chương 5: Kiểm thử</w:t>
      </w:r>
    </w:p>
    <w:p w14:paraId="714FBF6D" w14:textId="0F9B52E6" w:rsidR="00E054FE" w:rsidRPr="007572A0" w:rsidRDefault="00A535A4">
      <w:pPr>
        <w:ind w:firstLine="720"/>
        <w:rPr>
          <w:ins w:id="5442" w:author="DAO NAM LY" w:date="2019-07-06T06:26:00Z"/>
          <w:bCs/>
          <w:sz w:val="28"/>
          <w:szCs w:val="28"/>
          <w:rPrChange w:id="5443" w:author="DAO NAM LY" w:date="2019-07-06T06:41:00Z">
            <w:rPr>
              <w:ins w:id="5444" w:author="DAO NAM LY" w:date="2019-07-06T06:26:00Z"/>
              <w:bCs/>
              <w:sz w:val="32"/>
              <w:szCs w:val="32"/>
            </w:rPr>
          </w:rPrChange>
        </w:rPr>
        <w:pPrChange w:id="5445" w:author="DAO NAM LY" w:date="2019-07-06T06:45:00Z">
          <w:pPr/>
        </w:pPrChange>
      </w:pPr>
      <w:ins w:id="5446" w:author="DAO NAM LY" w:date="2019-07-06T06:33:00Z">
        <w:r w:rsidRPr="007572A0">
          <w:rPr>
            <w:bCs/>
            <w:sz w:val="28"/>
            <w:szCs w:val="28"/>
            <w:rPrChange w:id="5447" w:author="DAO NAM LY" w:date="2019-07-06T06:41:00Z">
              <w:rPr>
                <w:bCs/>
                <w:sz w:val="32"/>
                <w:szCs w:val="32"/>
              </w:rPr>
            </w:rPrChange>
          </w:rPr>
          <w:t xml:space="preserve">5.1. </w:t>
        </w:r>
      </w:ins>
      <w:ins w:id="5448" w:author="DAO NAM LY" w:date="2019-07-06T06:13:00Z">
        <w:r w:rsidR="00E054FE" w:rsidRPr="007572A0">
          <w:rPr>
            <w:bCs/>
            <w:sz w:val="28"/>
            <w:szCs w:val="28"/>
            <w:rPrChange w:id="5449" w:author="DAO NAM LY" w:date="2019-07-06T06:41:00Z">
              <w:rPr>
                <w:b/>
                <w:sz w:val="32"/>
                <w:szCs w:val="32"/>
              </w:rPr>
            </w:rPrChange>
          </w:rPr>
          <w:t>Black-box testing</w:t>
        </w:r>
      </w:ins>
      <w:ins w:id="5450" w:author="DAO NAM LY" w:date="2019-07-06T06:14:00Z">
        <w:r w:rsidR="00E054FE" w:rsidRPr="007572A0">
          <w:rPr>
            <w:bCs/>
            <w:sz w:val="28"/>
            <w:szCs w:val="28"/>
            <w:rPrChange w:id="5451" w:author="DAO NAM LY" w:date="2019-07-06T06:41:00Z">
              <w:rPr>
                <w:b/>
                <w:sz w:val="32"/>
                <w:szCs w:val="32"/>
              </w:rPr>
            </w:rPrChange>
          </w:rPr>
          <w:t>:</w:t>
        </w:r>
      </w:ins>
    </w:p>
    <w:p w14:paraId="478A063F" w14:textId="229ECCED" w:rsidR="00D37C15" w:rsidRPr="00D37C15" w:rsidRDefault="00D37C15" w:rsidP="007E56BA">
      <w:pPr>
        <w:rPr>
          <w:ins w:id="5452" w:author="DAO NAM LY" w:date="2019-07-06T06:14:00Z"/>
          <w:bCs/>
          <w:sz w:val="24"/>
          <w:szCs w:val="24"/>
          <w:rPrChange w:id="5453" w:author="DAO NAM LY" w:date="2019-07-06T06:29:00Z">
            <w:rPr>
              <w:ins w:id="5454" w:author="DAO NAM LY" w:date="2019-07-06T06:14:00Z"/>
              <w:b/>
              <w:sz w:val="32"/>
              <w:szCs w:val="32"/>
            </w:rPr>
          </w:rPrChange>
        </w:rPr>
      </w:pPr>
      <w:ins w:id="5455" w:author="DAO NAM LY" w:date="2019-07-06T06:26:00Z">
        <w:r w:rsidRPr="00D37C15">
          <w:rPr>
            <w:rFonts w:ascii="Arial" w:hAnsi="Arial" w:cs="Arial"/>
            <w:sz w:val="24"/>
            <w:szCs w:val="24"/>
            <w:rPrChange w:id="5456" w:author="DAO NAM LY" w:date="2019-07-06T06:29:00Z">
              <w:rPr>
                <w:rFonts w:ascii="Arial" w:hAnsi="Arial" w:cs="Arial"/>
                <w:sz w:val="40"/>
                <w:szCs w:val="40"/>
              </w:rPr>
            </w:rPrChange>
          </w:rPr>
          <w:t>Test</w:t>
        </w:r>
      </w:ins>
      <w:ins w:id="5457" w:author="DAO NAM LY" w:date="2019-07-06T06:27:00Z">
        <w:r w:rsidRPr="00D37C15">
          <w:rPr>
            <w:rFonts w:ascii="Arial" w:hAnsi="Arial" w:cs="Arial"/>
            <w:sz w:val="24"/>
            <w:szCs w:val="24"/>
            <w:rPrChange w:id="5458" w:author="DAO NAM LY" w:date="2019-07-06T06:29:00Z">
              <w:rPr>
                <w:rFonts w:ascii="Arial" w:hAnsi="Arial" w:cs="Arial"/>
                <w:sz w:val="40"/>
                <w:szCs w:val="40"/>
              </w:rPr>
            </w:rPrChange>
          </w:rPr>
          <w:t xml:space="preserve"> </w:t>
        </w:r>
      </w:ins>
      <w:ins w:id="5459" w:author="DAO NAM LY" w:date="2019-07-06T06:26:00Z">
        <w:r w:rsidRPr="00D37C15">
          <w:rPr>
            <w:rFonts w:ascii="Arial" w:hAnsi="Arial" w:cs="Arial"/>
            <w:sz w:val="24"/>
            <w:szCs w:val="24"/>
            <w:rPrChange w:id="5460" w:author="DAO NAM LY" w:date="2019-07-06T06:29:00Z">
              <w:rPr>
                <w:rFonts w:ascii="Arial" w:hAnsi="Arial" w:cs="Arial"/>
                <w:sz w:val="40"/>
                <w:szCs w:val="40"/>
              </w:rPr>
            </w:rPrChange>
          </w:rPr>
          <w:t>dựa</w:t>
        </w:r>
      </w:ins>
      <w:ins w:id="5461" w:author="DAO NAM LY" w:date="2019-07-06T06:27:00Z">
        <w:r w:rsidRPr="00D37C15">
          <w:rPr>
            <w:rFonts w:ascii="Arial" w:hAnsi="Arial" w:cs="Arial"/>
            <w:sz w:val="24"/>
            <w:szCs w:val="24"/>
            <w:rPrChange w:id="5462" w:author="DAO NAM LY" w:date="2019-07-06T06:29:00Z">
              <w:rPr>
                <w:rFonts w:ascii="Arial" w:hAnsi="Arial" w:cs="Arial"/>
                <w:sz w:val="40"/>
                <w:szCs w:val="40"/>
              </w:rPr>
            </w:rPrChange>
          </w:rPr>
          <w:t xml:space="preserve"> </w:t>
        </w:r>
      </w:ins>
      <w:ins w:id="5463" w:author="DAO NAM LY" w:date="2019-07-06T06:26:00Z">
        <w:r w:rsidRPr="00D37C15">
          <w:rPr>
            <w:rFonts w:ascii="Arial" w:hAnsi="Arial" w:cs="Arial"/>
            <w:sz w:val="24"/>
            <w:szCs w:val="24"/>
            <w:rPrChange w:id="5464" w:author="DAO NAM LY" w:date="2019-07-06T06:29:00Z">
              <w:rPr>
                <w:rFonts w:ascii="Arial" w:hAnsi="Arial" w:cs="Arial"/>
                <w:sz w:val="40"/>
                <w:szCs w:val="40"/>
              </w:rPr>
            </w:rPrChange>
          </w:rPr>
          <w:t>trên</w:t>
        </w:r>
      </w:ins>
      <w:ins w:id="5465" w:author="DAO NAM LY" w:date="2019-07-06T06:27:00Z">
        <w:r w:rsidRPr="00D37C15">
          <w:rPr>
            <w:rFonts w:ascii="Arial" w:hAnsi="Arial" w:cs="Arial"/>
            <w:sz w:val="24"/>
            <w:szCs w:val="24"/>
            <w:rPrChange w:id="5466" w:author="DAO NAM LY" w:date="2019-07-06T06:29:00Z">
              <w:rPr>
                <w:rFonts w:ascii="Arial" w:hAnsi="Arial" w:cs="Arial"/>
                <w:sz w:val="40"/>
                <w:szCs w:val="40"/>
              </w:rPr>
            </w:rPrChange>
          </w:rPr>
          <w:t xml:space="preserve"> </w:t>
        </w:r>
      </w:ins>
      <w:ins w:id="5467" w:author="DAO NAM LY" w:date="2019-07-06T06:26:00Z">
        <w:r w:rsidRPr="00D37C15">
          <w:rPr>
            <w:rFonts w:ascii="Arial" w:hAnsi="Arial" w:cs="Arial"/>
            <w:sz w:val="24"/>
            <w:szCs w:val="24"/>
            <w:rPrChange w:id="5468" w:author="DAO NAM LY" w:date="2019-07-06T06:29:00Z">
              <w:rPr>
                <w:rFonts w:ascii="Arial" w:hAnsi="Arial" w:cs="Arial"/>
                <w:sz w:val="40"/>
                <w:szCs w:val="40"/>
              </w:rPr>
            </w:rPrChange>
          </w:rPr>
          <w:t>mô</w:t>
        </w:r>
      </w:ins>
      <w:ins w:id="5469" w:author="DAO NAM LY" w:date="2019-07-06T06:27:00Z">
        <w:r w:rsidRPr="00D37C15">
          <w:rPr>
            <w:rFonts w:ascii="Arial" w:hAnsi="Arial" w:cs="Arial"/>
            <w:sz w:val="24"/>
            <w:szCs w:val="24"/>
            <w:rPrChange w:id="5470" w:author="DAO NAM LY" w:date="2019-07-06T06:29:00Z">
              <w:rPr>
                <w:rFonts w:ascii="Arial" w:hAnsi="Arial" w:cs="Arial"/>
                <w:sz w:val="40"/>
                <w:szCs w:val="40"/>
              </w:rPr>
            </w:rPrChange>
          </w:rPr>
          <w:t xml:space="preserve"> </w:t>
        </w:r>
      </w:ins>
      <w:ins w:id="5471" w:author="DAO NAM LY" w:date="2019-07-06T06:26:00Z">
        <w:r w:rsidRPr="00D37C15">
          <w:rPr>
            <w:rFonts w:ascii="Arial" w:hAnsi="Arial" w:cs="Arial"/>
            <w:sz w:val="24"/>
            <w:szCs w:val="24"/>
            <w:rPrChange w:id="5472" w:author="DAO NAM LY" w:date="2019-07-06T06:29:00Z">
              <w:rPr>
                <w:rFonts w:ascii="Arial" w:hAnsi="Arial" w:cs="Arial"/>
                <w:sz w:val="40"/>
                <w:szCs w:val="40"/>
              </w:rPr>
            </w:rPrChange>
          </w:rPr>
          <w:t>tả</w:t>
        </w:r>
      </w:ins>
      <w:ins w:id="5473" w:author="DAO NAM LY" w:date="2019-07-06T06:29:00Z">
        <w:r w:rsidRPr="00D37C15">
          <w:rPr>
            <w:rFonts w:ascii="Arial" w:hAnsi="Arial" w:cs="Arial"/>
            <w:sz w:val="24"/>
            <w:szCs w:val="24"/>
            <w:rPrChange w:id="5474" w:author="DAO NAM LY" w:date="2019-07-06T06:29:00Z">
              <w:rPr>
                <w:rFonts w:ascii="Arial" w:hAnsi="Arial" w:cs="Arial"/>
                <w:sz w:val="40"/>
                <w:szCs w:val="40"/>
              </w:rPr>
            </w:rPrChange>
          </w:rPr>
          <w:t xml:space="preserve"> của từng chức năng</w:t>
        </w:r>
      </w:ins>
      <w:ins w:id="5475" w:author="DAO NAM LY" w:date="2019-07-06T06:26:00Z">
        <w:r w:rsidRPr="00D37C15">
          <w:rPr>
            <w:rFonts w:ascii="Arial" w:hAnsi="Arial" w:cs="Arial"/>
            <w:sz w:val="24"/>
            <w:szCs w:val="24"/>
            <w:rPrChange w:id="5476" w:author="DAO NAM LY" w:date="2019-07-06T06:29:00Z">
              <w:rPr>
                <w:rFonts w:ascii="Arial" w:hAnsi="Arial" w:cs="Arial"/>
                <w:sz w:val="40"/>
                <w:szCs w:val="40"/>
              </w:rPr>
            </w:rPrChange>
          </w:rPr>
          <w:t>,</w:t>
        </w:r>
      </w:ins>
      <w:ins w:id="5477" w:author="DAO NAM LY" w:date="2019-07-06T06:27:00Z">
        <w:r w:rsidRPr="00D37C15">
          <w:rPr>
            <w:rFonts w:ascii="Arial" w:hAnsi="Arial" w:cs="Arial"/>
            <w:sz w:val="24"/>
            <w:szCs w:val="24"/>
            <w:rPrChange w:id="5478" w:author="DAO NAM LY" w:date="2019-07-06T06:29:00Z">
              <w:rPr>
                <w:rFonts w:ascii="Arial" w:hAnsi="Arial" w:cs="Arial"/>
                <w:sz w:val="40"/>
                <w:szCs w:val="40"/>
              </w:rPr>
            </w:rPrChange>
          </w:rPr>
          <w:t xml:space="preserve"> </w:t>
        </w:r>
      </w:ins>
      <w:ins w:id="5479" w:author="DAO NAM LY" w:date="2019-07-06T06:28:00Z">
        <w:r w:rsidRPr="00D37C15">
          <w:rPr>
            <w:rFonts w:ascii="Arial" w:hAnsi="Arial" w:cs="Arial"/>
            <w:sz w:val="24"/>
            <w:szCs w:val="24"/>
            <w:rPrChange w:id="5480" w:author="DAO NAM LY" w:date="2019-07-06T06:29:00Z">
              <w:rPr>
                <w:rFonts w:ascii="Arial" w:hAnsi="Arial" w:cs="Arial"/>
                <w:sz w:val="40"/>
                <w:szCs w:val="40"/>
              </w:rPr>
            </w:rPrChange>
          </w:rPr>
          <w:t>Sau khi nhóm</w:t>
        </w:r>
      </w:ins>
      <w:ins w:id="5481" w:author="DAO NAM LY" w:date="2019-07-06T06:27:00Z">
        <w:r w:rsidRPr="00D37C15">
          <w:rPr>
            <w:rFonts w:ascii="Arial" w:hAnsi="Arial" w:cs="Arial"/>
            <w:sz w:val="24"/>
            <w:szCs w:val="24"/>
            <w:rPrChange w:id="5482" w:author="DAO NAM LY" w:date="2019-07-06T06:29:00Z">
              <w:rPr>
                <w:rFonts w:ascii="Arial" w:hAnsi="Arial" w:cs="Arial"/>
                <w:sz w:val="40"/>
                <w:szCs w:val="40"/>
              </w:rPr>
            </w:rPrChange>
          </w:rPr>
          <w:t xml:space="preserve"> </w:t>
        </w:r>
      </w:ins>
      <w:ins w:id="5483" w:author="DAO NAM LY" w:date="2019-07-06T06:26:00Z">
        <w:r w:rsidRPr="00D37C15">
          <w:rPr>
            <w:rFonts w:ascii="Arial" w:hAnsi="Arial" w:cs="Arial"/>
            <w:sz w:val="24"/>
            <w:szCs w:val="24"/>
            <w:rPrChange w:id="5484" w:author="DAO NAM LY" w:date="2019-07-06T06:29:00Z">
              <w:rPr>
                <w:rFonts w:ascii="Arial" w:hAnsi="Arial" w:cs="Arial"/>
                <w:sz w:val="40"/>
                <w:szCs w:val="40"/>
              </w:rPr>
            </w:rPrChange>
          </w:rPr>
          <w:t>xem</w:t>
        </w:r>
      </w:ins>
      <w:ins w:id="5485" w:author="DAO NAM LY" w:date="2019-07-06T06:27:00Z">
        <w:r w:rsidRPr="00D37C15">
          <w:rPr>
            <w:rFonts w:ascii="Arial" w:hAnsi="Arial" w:cs="Arial"/>
            <w:sz w:val="24"/>
            <w:szCs w:val="24"/>
            <w:rPrChange w:id="5486" w:author="DAO NAM LY" w:date="2019-07-06T06:29:00Z">
              <w:rPr>
                <w:rFonts w:ascii="Arial" w:hAnsi="Arial" w:cs="Arial"/>
                <w:sz w:val="40"/>
                <w:szCs w:val="40"/>
              </w:rPr>
            </w:rPrChange>
          </w:rPr>
          <w:t xml:space="preserve"> </w:t>
        </w:r>
      </w:ins>
      <w:ins w:id="5487" w:author="DAO NAM LY" w:date="2019-07-06T06:26:00Z">
        <w:r w:rsidRPr="00D37C15">
          <w:rPr>
            <w:rFonts w:ascii="Arial" w:hAnsi="Arial" w:cs="Arial"/>
            <w:sz w:val="24"/>
            <w:szCs w:val="24"/>
            <w:rPrChange w:id="5488" w:author="DAO NAM LY" w:date="2019-07-06T06:29:00Z">
              <w:rPr>
                <w:rFonts w:ascii="Arial" w:hAnsi="Arial" w:cs="Arial"/>
                <w:sz w:val="40"/>
                <w:szCs w:val="40"/>
              </w:rPr>
            </w:rPrChange>
          </w:rPr>
          <w:t>xét</w:t>
        </w:r>
      </w:ins>
      <w:ins w:id="5489" w:author="DAO NAM LY" w:date="2019-07-06T06:27:00Z">
        <w:r w:rsidRPr="00D37C15">
          <w:rPr>
            <w:rFonts w:ascii="Arial" w:hAnsi="Arial" w:cs="Arial"/>
            <w:sz w:val="24"/>
            <w:szCs w:val="24"/>
            <w:rPrChange w:id="5490" w:author="DAO NAM LY" w:date="2019-07-06T06:29:00Z">
              <w:rPr>
                <w:rFonts w:ascii="Arial" w:hAnsi="Arial" w:cs="Arial"/>
                <w:sz w:val="40"/>
                <w:szCs w:val="40"/>
              </w:rPr>
            </w:rPrChange>
          </w:rPr>
          <w:t xml:space="preserve"> </w:t>
        </w:r>
      </w:ins>
      <w:ins w:id="5491" w:author="DAO NAM LY" w:date="2019-07-06T06:26:00Z">
        <w:r w:rsidRPr="00D37C15">
          <w:rPr>
            <w:rFonts w:ascii="Arial" w:hAnsi="Arial" w:cs="Arial"/>
            <w:sz w:val="24"/>
            <w:szCs w:val="24"/>
            <w:rPrChange w:id="5492" w:author="DAO NAM LY" w:date="2019-07-06T06:29:00Z">
              <w:rPr>
                <w:rFonts w:ascii="Arial" w:hAnsi="Arial" w:cs="Arial"/>
                <w:sz w:val="40"/>
                <w:szCs w:val="40"/>
              </w:rPr>
            </w:rPrChange>
          </w:rPr>
          <w:t>phần</w:t>
        </w:r>
      </w:ins>
      <w:ins w:id="5493" w:author="DAO NAM LY" w:date="2019-07-06T06:27:00Z">
        <w:r w:rsidRPr="00D37C15">
          <w:rPr>
            <w:rFonts w:ascii="Arial" w:hAnsi="Arial" w:cs="Arial"/>
            <w:sz w:val="24"/>
            <w:szCs w:val="24"/>
            <w:rPrChange w:id="5494" w:author="DAO NAM LY" w:date="2019-07-06T06:29:00Z">
              <w:rPr>
                <w:rFonts w:ascii="Arial" w:hAnsi="Arial" w:cs="Arial"/>
                <w:sz w:val="40"/>
                <w:szCs w:val="40"/>
              </w:rPr>
            </w:rPrChange>
          </w:rPr>
          <w:t xml:space="preserve"> </w:t>
        </w:r>
      </w:ins>
      <w:ins w:id="5495" w:author="DAO NAM LY" w:date="2019-07-06T06:26:00Z">
        <w:r w:rsidRPr="00D37C15">
          <w:rPr>
            <w:rFonts w:ascii="Arial" w:hAnsi="Arial" w:cs="Arial"/>
            <w:sz w:val="24"/>
            <w:szCs w:val="24"/>
            <w:rPrChange w:id="5496" w:author="DAO NAM LY" w:date="2019-07-06T06:29:00Z">
              <w:rPr>
                <w:rFonts w:ascii="Arial" w:hAnsi="Arial" w:cs="Arial"/>
                <w:sz w:val="40"/>
                <w:szCs w:val="40"/>
              </w:rPr>
            </w:rPrChange>
          </w:rPr>
          <w:t>mềm</w:t>
        </w:r>
      </w:ins>
      <w:ins w:id="5497" w:author="DAO NAM LY" w:date="2019-07-06T06:27:00Z">
        <w:r w:rsidRPr="00D37C15">
          <w:rPr>
            <w:rFonts w:ascii="Arial" w:hAnsi="Arial" w:cs="Arial"/>
            <w:sz w:val="24"/>
            <w:szCs w:val="24"/>
            <w:rPrChange w:id="5498" w:author="DAO NAM LY" w:date="2019-07-06T06:29:00Z">
              <w:rPr>
                <w:rFonts w:ascii="Arial" w:hAnsi="Arial" w:cs="Arial"/>
                <w:sz w:val="40"/>
                <w:szCs w:val="40"/>
              </w:rPr>
            </w:rPrChange>
          </w:rPr>
          <w:t xml:space="preserve"> </w:t>
        </w:r>
      </w:ins>
      <w:ins w:id="5499" w:author="DAO NAM LY" w:date="2019-07-06T06:26:00Z">
        <w:r w:rsidRPr="00D37C15">
          <w:rPr>
            <w:rFonts w:ascii="Arial" w:hAnsi="Arial" w:cs="Arial"/>
            <w:sz w:val="24"/>
            <w:szCs w:val="24"/>
            <w:rPrChange w:id="5500" w:author="DAO NAM LY" w:date="2019-07-06T06:29:00Z">
              <w:rPr>
                <w:rFonts w:ascii="Arial" w:hAnsi="Arial" w:cs="Arial"/>
                <w:sz w:val="40"/>
                <w:szCs w:val="40"/>
              </w:rPr>
            </w:rPrChange>
          </w:rPr>
          <w:t>với</w:t>
        </w:r>
      </w:ins>
      <w:ins w:id="5501" w:author="DAO NAM LY" w:date="2019-07-06T06:27:00Z">
        <w:r w:rsidRPr="00D37C15">
          <w:rPr>
            <w:rFonts w:ascii="Arial" w:hAnsi="Arial" w:cs="Arial"/>
            <w:sz w:val="24"/>
            <w:szCs w:val="24"/>
            <w:rPrChange w:id="5502" w:author="DAO NAM LY" w:date="2019-07-06T06:29:00Z">
              <w:rPr>
                <w:rFonts w:ascii="Arial" w:hAnsi="Arial" w:cs="Arial"/>
                <w:sz w:val="40"/>
                <w:szCs w:val="40"/>
              </w:rPr>
            </w:rPrChange>
          </w:rPr>
          <w:t xml:space="preserve"> </w:t>
        </w:r>
      </w:ins>
      <w:ins w:id="5503" w:author="DAO NAM LY" w:date="2019-07-06T06:26:00Z">
        <w:r w:rsidRPr="00D37C15">
          <w:rPr>
            <w:rFonts w:ascii="Arial" w:hAnsi="Arial" w:cs="Arial"/>
            <w:sz w:val="24"/>
            <w:szCs w:val="24"/>
            <w:rPrChange w:id="5504" w:author="DAO NAM LY" w:date="2019-07-06T06:29:00Z">
              <w:rPr>
                <w:rFonts w:ascii="Arial" w:hAnsi="Arial" w:cs="Arial"/>
                <w:sz w:val="40"/>
                <w:szCs w:val="40"/>
              </w:rPr>
            </w:rPrChange>
          </w:rPr>
          <w:t>các</w:t>
        </w:r>
      </w:ins>
      <w:ins w:id="5505" w:author="DAO NAM LY" w:date="2019-07-06T06:27:00Z">
        <w:r w:rsidRPr="00D37C15">
          <w:rPr>
            <w:rFonts w:ascii="Arial" w:hAnsi="Arial" w:cs="Arial"/>
            <w:sz w:val="24"/>
            <w:szCs w:val="24"/>
            <w:rPrChange w:id="5506" w:author="DAO NAM LY" w:date="2019-07-06T06:29:00Z">
              <w:rPr>
                <w:rFonts w:ascii="Arial" w:hAnsi="Arial" w:cs="Arial"/>
                <w:sz w:val="40"/>
                <w:szCs w:val="40"/>
              </w:rPr>
            </w:rPrChange>
          </w:rPr>
          <w:t xml:space="preserve"> </w:t>
        </w:r>
      </w:ins>
      <w:ins w:id="5507" w:author="DAO NAM LY" w:date="2019-07-06T06:26:00Z">
        <w:r w:rsidRPr="00D37C15">
          <w:rPr>
            <w:rFonts w:ascii="Arial" w:hAnsi="Arial" w:cs="Arial"/>
            <w:sz w:val="24"/>
            <w:szCs w:val="24"/>
            <w:rPrChange w:id="5508" w:author="DAO NAM LY" w:date="2019-07-06T06:29:00Z">
              <w:rPr>
                <w:rFonts w:ascii="Arial" w:hAnsi="Arial" w:cs="Arial"/>
                <w:sz w:val="40"/>
                <w:szCs w:val="40"/>
              </w:rPr>
            </w:rPrChange>
          </w:rPr>
          <w:t>dữ</w:t>
        </w:r>
      </w:ins>
      <w:ins w:id="5509" w:author="DAO NAM LY" w:date="2019-07-06T06:27:00Z">
        <w:r w:rsidRPr="00D37C15">
          <w:rPr>
            <w:rFonts w:ascii="Arial" w:hAnsi="Arial" w:cs="Arial"/>
            <w:sz w:val="24"/>
            <w:szCs w:val="24"/>
            <w:rPrChange w:id="5510" w:author="DAO NAM LY" w:date="2019-07-06T06:29:00Z">
              <w:rPr>
                <w:rFonts w:ascii="Arial" w:hAnsi="Arial" w:cs="Arial"/>
                <w:sz w:val="40"/>
                <w:szCs w:val="40"/>
              </w:rPr>
            </w:rPrChange>
          </w:rPr>
          <w:t xml:space="preserve"> </w:t>
        </w:r>
      </w:ins>
      <w:ins w:id="5511" w:author="DAO NAM LY" w:date="2019-07-06T06:26:00Z">
        <w:r w:rsidRPr="00D37C15">
          <w:rPr>
            <w:rFonts w:ascii="Arial" w:hAnsi="Arial" w:cs="Arial"/>
            <w:sz w:val="24"/>
            <w:szCs w:val="24"/>
            <w:rPrChange w:id="5512" w:author="DAO NAM LY" w:date="2019-07-06T06:29:00Z">
              <w:rPr>
                <w:rFonts w:ascii="Arial" w:hAnsi="Arial" w:cs="Arial"/>
                <w:sz w:val="40"/>
                <w:szCs w:val="40"/>
              </w:rPr>
            </w:rPrChange>
          </w:rPr>
          <w:t>liệu</w:t>
        </w:r>
      </w:ins>
      <w:ins w:id="5513" w:author="DAO NAM LY" w:date="2019-07-06T06:27:00Z">
        <w:r w:rsidRPr="00D37C15">
          <w:rPr>
            <w:rFonts w:ascii="Arial" w:hAnsi="Arial" w:cs="Arial"/>
            <w:sz w:val="24"/>
            <w:szCs w:val="24"/>
            <w:rPrChange w:id="5514" w:author="DAO NAM LY" w:date="2019-07-06T06:29:00Z">
              <w:rPr>
                <w:rFonts w:ascii="Arial" w:hAnsi="Arial" w:cs="Arial"/>
                <w:sz w:val="40"/>
                <w:szCs w:val="40"/>
              </w:rPr>
            </w:rPrChange>
          </w:rPr>
          <w:t xml:space="preserve"> </w:t>
        </w:r>
      </w:ins>
      <w:ins w:id="5515" w:author="DAO NAM LY" w:date="2019-07-06T06:26:00Z">
        <w:r w:rsidRPr="00D37C15">
          <w:rPr>
            <w:rFonts w:ascii="Arial" w:hAnsi="Arial" w:cs="Arial"/>
            <w:sz w:val="24"/>
            <w:szCs w:val="24"/>
            <w:rPrChange w:id="5516" w:author="DAO NAM LY" w:date="2019-07-06T06:29:00Z">
              <w:rPr>
                <w:rFonts w:ascii="Arial" w:hAnsi="Arial" w:cs="Arial"/>
                <w:sz w:val="40"/>
                <w:szCs w:val="40"/>
              </w:rPr>
            </w:rPrChange>
          </w:rPr>
          <w:t>đầu</w:t>
        </w:r>
      </w:ins>
      <w:ins w:id="5517" w:author="DAO NAM LY" w:date="2019-07-06T06:27:00Z">
        <w:r w:rsidRPr="00D37C15">
          <w:rPr>
            <w:rFonts w:ascii="Arial" w:hAnsi="Arial" w:cs="Arial"/>
            <w:sz w:val="24"/>
            <w:szCs w:val="24"/>
            <w:rPrChange w:id="5518" w:author="DAO NAM LY" w:date="2019-07-06T06:29:00Z">
              <w:rPr>
                <w:rFonts w:ascii="Arial" w:hAnsi="Arial" w:cs="Arial"/>
                <w:sz w:val="40"/>
                <w:szCs w:val="40"/>
              </w:rPr>
            </w:rPrChange>
          </w:rPr>
          <w:t xml:space="preserve"> </w:t>
        </w:r>
      </w:ins>
      <w:ins w:id="5519" w:author="DAO NAM LY" w:date="2019-07-06T06:26:00Z">
        <w:r w:rsidRPr="00D37C15">
          <w:rPr>
            <w:rFonts w:ascii="Arial" w:hAnsi="Arial" w:cs="Arial"/>
            <w:sz w:val="24"/>
            <w:szCs w:val="24"/>
            <w:rPrChange w:id="5520" w:author="DAO NAM LY" w:date="2019-07-06T06:29:00Z">
              <w:rPr>
                <w:rFonts w:ascii="Arial" w:hAnsi="Arial" w:cs="Arial"/>
                <w:sz w:val="40"/>
                <w:szCs w:val="40"/>
              </w:rPr>
            </w:rPrChange>
          </w:rPr>
          <w:t>vào</w:t>
        </w:r>
      </w:ins>
      <w:ins w:id="5521" w:author="DAO NAM LY" w:date="2019-07-06T06:27:00Z">
        <w:r w:rsidRPr="00D37C15">
          <w:rPr>
            <w:rFonts w:ascii="Arial" w:hAnsi="Arial" w:cs="Arial"/>
            <w:sz w:val="24"/>
            <w:szCs w:val="24"/>
            <w:rPrChange w:id="5522" w:author="DAO NAM LY" w:date="2019-07-06T06:29:00Z">
              <w:rPr>
                <w:rFonts w:ascii="Arial" w:hAnsi="Arial" w:cs="Arial"/>
                <w:sz w:val="40"/>
                <w:szCs w:val="40"/>
              </w:rPr>
            </w:rPrChange>
          </w:rPr>
          <w:t xml:space="preserve"> </w:t>
        </w:r>
      </w:ins>
      <w:ins w:id="5523" w:author="DAO NAM LY" w:date="2019-07-06T06:26:00Z">
        <w:r w:rsidRPr="00D37C15">
          <w:rPr>
            <w:rFonts w:ascii="Arial" w:hAnsi="Arial" w:cs="Arial"/>
            <w:sz w:val="24"/>
            <w:szCs w:val="24"/>
            <w:rPrChange w:id="5524" w:author="DAO NAM LY" w:date="2019-07-06T06:29:00Z">
              <w:rPr>
                <w:rFonts w:ascii="Arial" w:hAnsi="Arial" w:cs="Arial"/>
                <w:sz w:val="40"/>
                <w:szCs w:val="40"/>
              </w:rPr>
            </w:rPrChange>
          </w:rPr>
          <w:t>và</w:t>
        </w:r>
      </w:ins>
      <w:ins w:id="5525" w:author="DAO NAM LY" w:date="2019-07-06T06:27:00Z">
        <w:r w:rsidRPr="00D37C15">
          <w:rPr>
            <w:rFonts w:ascii="Arial" w:hAnsi="Arial" w:cs="Arial"/>
            <w:sz w:val="24"/>
            <w:szCs w:val="24"/>
            <w:rPrChange w:id="5526" w:author="DAO NAM LY" w:date="2019-07-06T06:29:00Z">
              <w:rPr>
                <w:rFonts w:ascii="Arial" w:hAnsi="Arial" w:cs="Arial"/>
                <w:sz w:val="40"/>
                <w:szCs w:val="40"/>
              </w:rPr>
            </w:rPrChange>
          </w:rPr>
          <w:t xml:space="preserve"> </w:t>
        </w:r>
      </w:ins>
      <w:ins w:id="5527" w:author="DAO NAM LY" w:date="2019-07-06T06:26:00Z">
        <w:r w:rsidRPr="00D37C15">
          <w:rPr>
            <w:rFonts w:ascii="Arial" w:hAnsi="Arial" w:cs="Arial"/>
            <w:sz w:val="24"/>
            <w:szCs w:val="24"/>
            <w:rPrChange w:id="5528" w:author="DAO NAM LY" w:date="2019-07-06T06:29:00Z">
              <w:rPr>
                <w:rFonts w:ascii="Arial" w:hAnsi="Arial" w:cs="Arial"/>
                <w:sz w:val="40"/>
                <w:szCs w:val="40"/>
              </w:rPr>
            </w:rPrChange>
          </w:rPr>
          <w:t>đầu</w:t>
        </w:r>
      </w:ins>
      <w:ins w:id="5529" w:author="DAO NAM LY" w:date="2019-07-06T06:27:00Z">
        <w:r w:rsidRPr="00D37C15">
          <w:rPr>
            <w:rFonts w:ascii="Arial" w:hAnsi="Arial" w:cs="Arial"/>
            <w:sz w:val="24"/>
            <w:szCs w:val="24"/>
            <w:rPrChange w:id="5530" w:author="DAO NAM LY" w:date="2019-07-06T06:29:00Z">
              <w:rPr>
                <w:rFonts w:ascii="Arial" w:hAnsi="Arial" w:cs="Arial"/>
                <w:sz w:val="40"/>
                <w:szCs w:val="40"/>
              </w:rPr>
            </w:rPrChange>
          </w:rPr>
          <w:t xml:space="preserve"> </w:t>
        </w:r>
      </w:ins>
      <w:ins w:id="5531" w:author="DAO NAM LY" w:date="2019-07-06T06:26:00Z">
        <w:r w:rsidRPr="00D37C15">
          <w:rPr>
            <w:rFonts w:ascii="Arial" w:hAnsi="Arial" w:cs="Arial"/>
            <w:sz w:val="24"/>
            <w:szCs w:val="24"/>
            <w:rPrChange w:id="5532" w:author="DAO NAM LY" w:date="2019-07-06T06:29:00Z">
              <w:rPr>
                <w:rFonts w:ascii="Arial" w:hAnsi="Arial" w:cs="Arial"/>
                <w:sz w:val="40"/>
                <w:szCs w:val="40"/>
              </w:rPr>
            </w:rPrChange>
          </w:rPr>
          <w:t>ra</w:t>
        </w:r>
      </w:ins>
      <w:ins w:id="5533" w:author="DAO NAM LY" w:date="2019-07-06T06:28:00Z">
        <w:r w:rsidRPr="00D37C15">
          <w:rPr>
            <w:rFonts w:ascii="Arial" w:hAnsi="Arial" w:cs="Arial"/>
            <w:sz w:val="24"/>
            <w:szCs w:val="24"/>
            <w:rPrChange w:id="5534" w:author="DAO NAM LY" w:date="2019-07-06T06:29:00Z">
              <w:rPr>
                <w:rFonts w:ascii="Arial" w:hAnsi="Arial" w:cs="Arial"/>
                <w:sz w:val="40"/>
                <w:szCs w:val="40"/>
              </w:rPr>
            </w:rPrChange>
          </w:rPr>
          <w:t xml:space="preserve"> thì đã hoàn tất sửa lỗi</w:t>
        </w:r>
      </w:ins>
      <w:ins w:id="5535" w:author="DAO NAM LY" w:date="2019-07-06T06:31:00Z">
        <w:r w:rsidR="00A535A4">
          <w:rPr>
            <w:rFonts w:ascii="Arial" w:hAnsi="Arial" w:cs="Arial"/>
            <w:sz w:val="24"/>
            <w:szCs w:val="24"/>
          </w:rPr>
          <w:t xml:space="preserve">, tạo các kiểm tra dữ liệu input và </w:t>
        </w:r>
      </w:ins>
      <w:ins w:id="5536" w:author="DAO NAM LY" w:date="2019-07-06T06:32:00Z">
        <w:r w:rsidR="00A535A4">
          <w:rPr>
            <w:rFonts w:ascii="Arial" w:hAnsi="Arial" w:cs="Arial"/>
            <w:sz w:val="24"/>
            <w:szCs w:val="24"/>
          </w:rPr>
          <w:t>kiểm tra tính đầy đủ</w:t>
        </w:r>
      </w:ins>
      <w:ins w:id="5537" w:author="DAO NAM LY" w:date="2019-07-06T06:28:00Z">
        <w:r w:rsidRPr="00D37C15">
          <w:rPr>
            <w:rFonts w:ascii="Arial" w:hAnsi="Arial" w:cs="Arial"/>
            <w:sz w:val="24"/>
            <w:szCs w:val="24"/>
            <w:rPrChange w:id="5538" w:author="DAO NAM LY" w:date="2019-07-06T06:29:00Z">
              <w:rPr>
                <w:rFonts w:ascii="Arial" w:hAnsi="Arial" w:cs="Arial"/>
                <w:sz w:val="40"/>
                <w:szCs w:val="40"/>
              </w:rPr>
            </w:rPrChange>
          </w:rPr>
          <w:t xml:space="preserve"> để có output đúng </w:t>
        </w:r>
      </w:ins>
      <w:ins w:id="5539" w:author="DAO NAM LY" w:date="2019-07-06T06:29:00Z">
        <w:r w:rsidRPr="00D37C15">
          <w:rPr>
            <w:rFonts w:ascii="Arial" w:hAnsi="Arial" w:cs="Arial"/>
            <w:sz w:val="24"/>
            <w:szCs w:val="24"/>
            <w:rPrChange w:id="5540" w:author="DAO NAM LY" w:date="2019-07-06T06:29:00Z">
              <w:rPr>
                <w:rFonts w:ascii="Arial" w:hAnsi="Arial" w:cs="Arial"/>
                <w:sz w:val="40"/>
                <w:szCs w:val="40"/>
              </w:rPr>
            </w:rPrChange>
          </w:rPr>
          <w:t>với mong muốn</w:t>
        </w:r>
        <w:r>
          <w:rPr>
            <w:rFonts w:ascii="Arial" w:hAnsi="Arial" w:cs="Arial"/>
            <w:sz w:val="24"/>
            <w:szCs w:val="24"/>
          </w:rPr>
          <w:t>.</w:t>
        </w:r>
      </w:ins>
    </w:p>
    <w:p w14:paraId="59B24783" w14:textId="5B2D0F9E" w:rsidR="00E054FE" w:rsidRPr="007572A0" w:rsidRDefault="00A535A4">
      <w:pPr>
        <w:ind w:firstLine="720"/>
        <w:rPr>
          <w:ins w:id="5541" w:author="DAO NAM LY" w:date="2019-07-06T06:30:00Z"/>
          <w:bCs/>
          <w:sz w:val="28"/>
          <w:szCs w:val="28"/>
          <w:rPrChange w:id="5542" w:author="DAO NAM LY" w:date="2019-07-06T06:41:00Z">
            <w:rPr>
              <w:ins w:id="5543" w:author="DAO NAM LY" w:date="2019-07-06T06:30:00Z"/>
              <w:bCs/>
              <w:sz w:val="32"/>
              <w:szCs w:val="32"/>
            </w:rPr>
          </w:rPrChange>
        </w:rPr>
        <w:pPrChange w:id="5544" w:author="DAO NAM LY" w:date="2019-07-06T06:43:00Z">
          <w:pPr/>
        </w:pPrChange>
      </w:pPr>
      <w:ins w:id="5545" w:author="DAO NAM LY" w:date="2019-07-06T06:33:00Z">
        <w:r w:rsidRPr="007572A0">
          <w:rPr>
            <w:bCs/>
            <w:sz w:val="28"/>
            <w:szCs w:val="28"/>
            <w:rPrChange w:id="5546" w:author="DAO NAM LY" w:date="2019-07-06T06:41:00Z">
              <w:rPr>
                <w:bCs/>
                <w:sz w:val="32"/>
                <w:szCs w:val="32"/>
              </w:rPr>
            </w:rPrChange>
          </w:rPr>
          <w:t xml:space="preserve">5.2. </w:t>
        </w:r>
      </w:ins>
      <w:ins w:id="5547" w:author="DAO NAM LY" w:date="2019-07-06T06:14:00Z">
        <w:r w:rsidR="00E054FE" w:rsidRPr="007572A0">
          <w:rPr>
            <w:bCs/>
            <w:sz w:val="28"/>
            <w:szCs w:val="28"/>
            <w:rPrChange w:id="5548" w:author="DAO NAM LY" w:date="2019-07-06T06:41:00Z">
              <w:rPr>
                <w:b/>
                <w:sz w:val="32"/>
                <w:szCs w:val="32"/>
              </w:rPr>
            </w:rPrChange>
          </w:rPr>
          <w:t>White-box testing:</w:t>
        </w:r>
      </w:ins>
    </w:p>
    <w:p w14:paraId="538B8CD9" w14:textId="6ABCFF41" w:rsidR="00A535A4" w:rsidRPr="00A535A4" w:rsidRDefault="00A535A4" w:rsidP="007E56BA">
      <w:pPr>
        <w:rPr>
          <w:bCs/>
          <w:sz w:val="24"/>
          <w:szCs w:val="24"/>
          <w:rPrChange w:id="5549" w:author="DAO NAM LY" w:date="2019-07-06T06:33:00Z">
            <w:rPr>
              <w:b/>
            </w:rPr>
          </w:rPrChange>
        </w:rPr>
      </w:pPr>
      <w:ins w:id="5550" w:author="DAO NAM LY" w:date="2019-07-06T06:32:00Z">
        <w:r w:rsidRPr="00A535A4">
          <w:rPr>
            <w:bCs/>
            <w:sz w:val="24"/>
            <w:szCs w:val="24"/>
            <w:rPrChange w:id="5551" w:author="DAO NAM LY" w:date="2019-07-06T06:33:00Z">
              <w:rPr>
                <w:bCs/>
                <w:sz w:val="32"/>
                <w:szCs w:val="32"/>
              </w:rPr>
            </w:rPrChange>
          </w:rPr>
          <w:t>Sửa các lỗi có cấu trúc khó hiểu</w:t>
        </w:r>
      </w:ins>
      <w:ins w:id="5552" w:author="DAO NAM LY" w:date="2019-07-06T06:33:00Z">
        <w:r w:rsidRPr="00A535A4">
          <w:rPr>
            <w:bCs/>
            <w:sz w:val="24"/>
            <w:szCs w:val="24"/>
            <w:rPrChange w:id="5553" w:author="DAO NAM LY" w:date="2019-07-06T06:33:00Z">
              <w:rPr>
                <w:bCs/>
                <w:sz w:val="32"/>
                <w:szCs w:val="32"/>
              </w:rPr>
            </w:rPrChange>
          </w:rPr>
          <w:t>, cấu trúc có thể gây nguy hiểm đến thực thi chương trình .</w:t>
        </w:r>
      </w:ins>
    </w:p>
    <w:p w14:paraId="52D637A8" w14:textId="312EB099" w:rsidR="007E56BA" w:rsidRDefault="007E56BA" w:rsidP="007E56BA">
      <w:pPr>
        <w:rPr>
          <w:ins w:id="5554" w:author="DAO NAM LY" w:date="2019-07-06T06:36:00Z"/>
          <w:b/>
          <w:sz w:val="32"/>
          <w:szCs w:val="32"/>
        </w:rPr>
      </w:pPr>
      <w:r w:rsidRPr="00E054FE">
        <w:rPr>
          <w:b/>
          <w:sz w:val="32"/>
          <w:szCs w:val="32"/>
          <w:rPrChange w:id="5555" w:author="DAO NAM LY" w:date="2019-07-06T06:13:00Z">
            <w:rPr>
              <w:b/>
            </w:rPr>
          </w:rPrChange>
        </w:rPr>
        <w:t>Chương 6: Kết luận</w:t>
      </w:r>
    </w:p>
    <w:p w14:paraId="298FD5E2" w14:textId="043EAFCD" w:rsidR="00A535A4" w:rsidRPr="007572A0" w:rsidRDefault="007572A0">
      <w:pPr>
        <w:ind w:firstLine="720"/>
        <w:rPr>
          <w:ins w:id="5556" w:author="DAO NAM LY" w:date="2019-07-06T06:37:00Z"/>
          <w:bCs/>
          <w:sz w:val="28"/>
          <w:szCs w:val="28"/>
          <w:rPrChange w:id="5557" w:author="DAO NAM LY" w:date="2019-07-06T06:41:00Z">
            <w:rPr>
              <w:ins w:id="5558" w:author="DAO NAM LY" w:date="2019-07-06T06:37:00Z"/>
              <w:b/>
              <w:sz w:val="32"/>
              <w:szCs w:val="32"/>
            </w:rPr>
          </w:rPrChange>
        </w:rPr>
        <w:pPrChange w:id="5559" w:author="DAO NAM LY" w:date="2019-07-06T06:43:00Z">
          <w:pPr/>
        </w:pPrChange>
      </w:pPr>
      <w:ins w:id="5560" w:author="DAO NAM LY" w:date="2019-07-06T06:41:00Z">
        <w:r w:rsidRPr="007572A0">
          <w:rPr>
            <w:bCs/>
            <w:sz w:val="28"/>
            <w:szCs w:val="28"/>
            <w:rPrChange w:id="5561" w:author="DAO NAM LY" w:date="2019-07-06T06:41:00Z">
              <w:rPr>
                <w:b/>
                <w:sz w:val="32"/>
                <w:szCs w:val="32"/>
              </w:rPr>
            </w:rPrChange>
          </w:rPr>
          <w:t>6.</w:t>
        </w:r>
      </w:ins>
      <w:ins w:id="5562" w:author="DAO NAM LY" w:date="2019-07-06T06:37:00Z">
        <w:r w:rsidR="00A535A4" w:rsidRPr="007572A0">
          <w:rPr>
            <w:bCs/>
            <w:sz w:val="28"/>
            <w:szCs w:val="28"/>
            <w:rPrChange w:id="5563" w:author="DAO NAM LY" w:date="2019-07-06T06:41:00Z">
              <w:rPr>
                <w:b/>
                <w:sz w:val="32"/>
                <w:szCs w:val="32"/>
              </w:rPr>
            </w:rPrChange>
          </w:rPr>
          <w:t>1.Nội dung lý thuyết đ</w:t>
        </w:r>
        <w:r w:rsidR="00A535A4" w:rsidRPr="007572A0">
          <w:rPr>
            <w:bCs/>
            <w:sz w:val="28"/>
            <w:szCs w:val="28"/>
            <w:lang w:val="vi-VN"/>
            <w:rPrChange w:id="5564" w:author="DAO NAM LY" w:date="2019-07-06T06:41:00Z">
              <w:rPr>
                <w:b/>
                <w:sz w:val="32"/>
                <w:szCs w:val="32"/>
                <w:lang w:val="vi-VN"/>
              </w:rPr>
            </w:rPrChange>
          </w:rPr>
          <w:t>ư</w:t>
        </w:r>
        <w:r w:rsidR="00A535A4" w:rsidRPr="007572A0">
          <w:rPr>
            <w:bCs/>
            <w:sz w:val="28"/>
            <w:szCs w:val="28"/>
            <w:rPrChange w:id="5565" w:author="DAO NAM LY" w:date="2019-07-06T06:41:00Z">
              <w:rPr>
                <w:b/>
                <w:sz w:val="32"/>
                <w:szCs w:val="32"/>
              </w:rPr>
            </w:rPrChange>
          </w:rPr>
          <w:t>ợc củng cố:</w:t>
        </w:r>
      </w:ins>
    </w:p>
    <w:p w14:paraId="64D4A7EF" w14:textId="77777777" w:rsidR="00A535A4" w:rsidRPr="007572A0" w:rsidRDefault="00A535A4" w:rsidP="00A535A4">
      <w:pPr>
        <w:numPr>
          <w:ilvl w:val="0"/>
          <w:numId w:val="45"/>
        </w:numPr>
        <w:tabs>
          <w:tab w:val="num" w:pos="720"/>
        </w:tabs>
        <w:rPr>
          <w:ins w:id="5566" w:author="DAO NAM LY" w:date="2019-07-06T06:37:00Z"/>
          <w:bCs/>
          <w:sz w:val="24"/>
          <w:szCs w:val="24"/>
          <w:rPrChange w:id="5567" w:author="DAO NAM LY" w:date="2019-07-06T06:42:00Z">
            <w:rPr>
              <w:ins w:id="5568" w:author="DAO NAM LY" w:date="2019-07-06T06:37:00Z"/>
              <w:b/>
              <w:sz w:val="32"/>
              <w:szCs w:val="32"/>
            </w:rPr>
          </w:rPrChange>
        </w:rPr>
      </w:pPr>
      <w:ins w:id="5569" w:author="DAO NAM LY" w:date="2019-07-06T06:37:00Z">
        <w:r w:rsidRPr="007572A0">
          <w:rPr>
            <w:bCs/>
            <w:sz w:val="24"/>
            <w:szCs w:val="24"/>
            <w:rPrChange w:id="5570" w:author="DAO NAM LY" w:date="2019-07-06T06:42:00Z">
              <w:rPr>
                <w:b/>
                <w:sz w:val="32"/>
                <w:szCs w:val="32"/>
              </w:rPr>
            </w:rPrChange>
          </w:rPr>
          <w:t>Phân tích, thiết kế mô hình hóa sản phẩm</w:t>
        </w:r>
      </w:ins>
    </w:p>
    <w:p w14:paraId="4D3B72BC" w14:textId="77777777" w:rsidR="00A535A4" w:rsidRPr="007572A0" w:rsidRDefault="00A535A4" w:rsidP="00A535A4">
      <w:pPr>
        <w:numPr>
          <w:ilvl w:val="0"/>
          <w:numId w:val="45"/>
        </w:numPr>
        <w:tabs>
          <w:tab w:val="num" w:pos="720"/>
        </w:tabs>
        <w:rPr>
          <w:ins w:id="5571" w:author="DAO NAM LY" w:date="2019-07-06T06:37:00Z"/>
          <w:bCs/>
          <w:sz w:val="24"/>
          <w:szCs w:val="24"/>
          <w:rPrChange w:id="5572" w:author="DAO NAM LY" w:date="2019-07-06T06:42:00Z">
            <w:rPr>
              <w:ins w:id="5573" w:author="DAO NAM LY" w:date="2019-07-06T06:37:00Z"/>
              <w:b/>
              <w:sz w:val="32"/>
              <w:szCs w:val="32"/>
            </w:rPr>
          </w:rPrChange>
        </w:rPr>
      </w:pPr>
      <w:ins w:id="5574" w:author="DAO NAM LY" w:date="2019-07-06T06:37:00Z">
        <w:r w:rsidRPr="007572A0">
          <w:rPr>
            <w:bCs/>
            <w:sz w:val="24"/>
            <w:szCs w:val="24"/>
            <w:rPrChange w:id="5575" w:author="DAO NAM LY" w:date="2019-07-06T06:42:00Z">
              <w:rPr>
                <w:b/>
                <w:sz w:val="32"/>
                <w:szCs w:val="32"/>
              </w:rPr>
            </w:rPrChange>
          </w:rPr>
          <w:t>Thiết kế cơ sở dữ liệu.</w:t>
        </w:r>
      </w:ins>
    </w:p>
    <w:p w14:paraId="7CAD7A3F" w14:textId="77777777" w:rsidR="00A535A4" w:rsidRPr="007572A0" w:rsidRDefault="00A535A4" w:rsidP="00A535A4">
      <w:pPr>
        <w:numPr>
          <w:ilvl w:val="0"/>
          <w:numId w:val="45"/>
        </w:numPr>
        <w:tabs>
          <w:tab w:val="num" w:pos="720"/>
        </w:tabs>
        <w:rPr>
          <w:ins w:id="5576" w:author="DAO NAM LY" w:date="2019-07-06T06:37:00Z"/>
          <w:bCs/>
          <w:sz w:val="24"/>
          <w:szCs w:val="24"/>
          <w:rPrChange w:id="5577" w:author="DAO NAM LY" w:date="2019-07-06T06:42:00Z">
            <w:rPr>
              <w:ins w:id="5578" w:author="DAO NAM LY" w:date="2019-07-06T06:37:00Z"/>
              <w:b/>
              <w:sz w:val="32"/>
              <w:szCs w:val="32"/>
            </w:rPr>
          </w:rPrChange>
        </w:rPr>
      </w:pPr>
      <w:ins w:id="5579" w:author="DAO NAM LY" w:date="2019-07-06T06:37:00Z">
        <w:r w:rsidRPr="007572A0">
          <w:rPr>
            <w:bCs/>
            <w:sz w:val="24"/>
            <w:szCs w:val="24"/>
            <w:rPrChange w:id="5580" w:author="DAO NAM LY" w:date="2019-07-06T06:42:00Z">
              <w:rPr>
                <w:b/>
                <w:sz w:val="32"/>
                <w:szCs w:val="32"/>
              </w:rPr>
            </w:rPrChange>
          </w:rPr>
          <w:t>Làm việc trên môi tr</w:t>
        </w:r>
        <w:r w:rsidRPr="007572A0">
          <w:rPr>
            <w:bCs/>
            <w:sz w:val="24"/>
            <w:szCs w:val="24"/>
            <w:lang w:val="vi-VN"/>
            <w:rPrChange w:id="5581" w:author="DAO NAM LY" w:date="2019-07-06T06:42:00Z">
              <w:rPr>
                <w:b/>
                <w:sz w:val="32"/>
                <w:szCs w:val="32"/>
                <w:lang w:val="vi-VN"/>
              </w:rPr>
            </w:rPrChange>
          </w:rPr>
          <w:t>ư</w:t>
        </w:r>
        <w:r w:rsidRPr="007572A0">
          <w:rPr>
            <w:bCs/>
            <w:sz w:val="24"/>
            <w:szCs w:val="24"/>
            <w:rPrChange w:id="5582" w:author="DAO NAM LY" w:date="2019-07-06T06:42:00Z">
              <w:rPr>
                <w:b/>
                <w:sz w:val="32"/>
                <w:szCs w:val="32"/>
              </w:rPr>
            </w:rPrChange>
          </w:rPr>
          <w:t>ờng .NET, lập trình C#.</w:t>
        </w:r>
      </w:ins>
    </w:p>
    <w:p w14:paraId="68FB692A" w14:textId="402617C2" w:rsidR="00A535A4" w:rsidRPr="007572A0" w:rsidRDefault="007572A0">
      <w:pPr>
        <w:ind w:firstLine="720"/>
        <w:rPr>
          <w:ins w:id="5583" w:author="DAO NAM LY" w:date="2019-07-06T06:37:00Z"/>
          <w:bCs/>
          <w:sz w:val="28"/>
          <w:szCs w:val="28"/>
          <w:rPrChange w:id="5584" w:author="DAO NAM LY" w:date="2019-07-06T06:41:00Z">
            <w:rPr>
              <w:ins w:id="5585" w:author="DAO NAM LY" w:date="2019-07-06T06:37:00Z"/>
              <w:b/>
              <w:sz w:val="32"/>
              <w:szCs w:val="32"/>
            </w:rPr>
          </w:rPrChange>
        </w:rPr>
        <w:pPrChange w:id="5586" w:author="DAO NAM LY" w:date="2019-07-06T06:43:00Z">
          <w:pPr>
            <w:numPr>
              <w:numId w:val="45"/>
            </w:numPr>
            <w:tabs>
              <w:tab w:val="num" w:pos="1440"/>
            </w:tabs>
            <w:ind w:left="1440" w:hanging="360"/>
          </w:pPr>
        </w:pPrChange>
      </w:pPr>
      <w:ins w:id="5587" w:author="DAO NAM LY" w:date="2019-07-06T06:41:00Z">
        <w:r w:rsidRPr="007572A0">
          <w:rPr>
            <w:bCs/>
            <w:sz w:val="28"/>
            <w:szCs w:val="28"/>
            <w:rPrChange w:id="5588" w:author="DAO NAM LY" w:date="2019-07-06T06:41:00Z">
              <w:rPr>
                <w:b/>
                <w:sz w:val="32"/>
                <w:szCs w:val="32"/>
              </w:rPr>
            </w:rPrChange>
          </w:rPr>
          <w:t>6.</w:t>
        </w:r>
      </w:ins>
      <w:ins w:id="5589" w:author="DAO NAM LY" w:date="2019-07-06T06:37:00Z">
        <w:r w:rsidR="00A535A4" w:rsidRPr="007572A0">
          <w:rPr>
            <w:bCs/>
            <w:sz w:val="28"/>
            <w:szCs w:val="28"/>
            <w:rPrChange w:id="5590" w:author="DAO NAM LY" w:date="2019-07-06T06:41:00Z">
              <w:rPr>
                <w:b/>
                <w:sz w:val="32"/>
                <w:szCs w:val="32"/>
              </w:rPr>
            </w:rPrChange>
          </w:rPr>
          <w:t>2.Các kỹ năng đã học hỏi đ</w:t>
        </w:r>
        <w:r w:rsidR="00A535A4" w:rsidRPr="007572A0">
          <w:rPr>
            <w:bCs/>
            <w:sz w:val="28"/>
            <w:szCs w:val="28"/>
            <w:lang w:val="vi-VN"/>
            <w:rPrChange w:id="5591" w:author="DAO NAM LY" w:date="2019-07-06T06:41:00Z">
              <w:rPr>
                <w:b/>
                <w:sz w:val="32"/>
                <w:szCs w:val="32"/>
                <w:lang w:val="vi-VN"/>
              </w:rPr>
            </w:rPrChange>
          </w:rPr>
          <w:t>ư</w:t>
        </w:r>
        <w:r w:rsidR="00A535A4" w:rsidRPr="007572A0">
          <w:rPr>
            <w:bCs/>
            <w:sz w:val="28"/>
            <w:szCs w:val="28"/>
            <w:rPrChange w:id="5592" w:author="DAO NAM LY" w:date="2019-07-06T06:41:00Z">
              <w:rPr>
                <w:b/>
                <w:sz w:val="32"/>
                <w:szCs w:val="32"/>
              </w:rPr>
            </w:rPrChange>
          </w:rPr>
          <w:t>ợc:</w:t>
        </w:r>
      </w:ins>
    </w:p>
    <w:p w14:paraId="74508CEA" w14:textId="77777777" w:rsidR="00A535A4" w:rsidRPr="007572A0" w:rsidRDefault="00A535A4" w:rsidP="00A535A4">
      <w:pPr>
        <w:numPr>
          <w:ilvl w:val="0"/>
          <w:numId w:val="46"/>
        </w:numPr>
        <w:tabs>
          <w:tab w:val="num" w:pos="720"/>
        </w:tabs>
        <w:rPr>
          <w:ins w:id="5593" w:author="DAO NAM LY" w:date="2019-07-06T06:38:00Z"/>
          <w:bCs/>
          <w:sz w:val="24"/>
          <w:szCs w:val="24"/>
          <w:rPrChange w:id="5594" w:author="DAO NAM LY" w:date="2019-07-06T06:42:00Z">
            <w:rPr>
              <w:ins w:id="5595" w:author="DAO NAM LY" w:date="2019-07-06T06:38:00Z"/>
              <w:b/>
              <w:sz w:val="32"/>
              <w:szCs w:val="32"/>
            </w:rPr>
          </w:rPrChange>
        </w:rPr>
      </w:pPr>
      <w:ins w:id="5596" w:author="DAO NAM LY" w:date="2019-07-06T06:38:00Z">
        <w:r w:rsidRPr="007572A0">
          <w:rPr>
            <w:bCs/>
            <w:sz w:val="24"/>
            <w:szCs w:val="24"/>
            <w:rPrChange w:id="5597" w:author="DAO NAM LY" w:date="2019-07-06T06:42:00Z">
              <w:rPr>
                <w:b/>
                <w:sz w:val="32"/>
                <w:szCs w:val="32"/>
              </w:rPr>
            </w:rPrChange>
          </w:rPr>
          <w:t>Kỹ năng giao tiếp với mọi ng</w:t>
        </w:r>
        <w:r w:rsidRPr="007572A0">
          <w:rPr>
            <w:bCs/>
            <w:sz w:val="24"/>
            <w:szCs w:val="24"/>
            <w:lang w:val="vi-VN"/>
            <w:rPrChange w:id="5598" w:author="DAO NAM LY" w:date="2019-07-06T06:42:00Z">
              <w:rPr>
                <w:b/>
                <w:sz w:val="32"/>
                <w:szCs w:val="32"/>
                <w:lang w:val="vi-VN"/>
              </w:rPr>
            </w:rPrChange>
          </w:rPr>
          <w:t>ư</w:t>
        </w:r>
        <w:r w:rsidRPr="007572A0">
          <w:rPr>
            <w:bCs/>
            <w:sz w:val="24"/>
            <w:szCs w:val="24"/>
            <w:rPrChange w:id="5599" w:author="DAO NAM LY" w:date="2019-07-06T06:42:00Z">
              <w:rPr>
                <w:b/>
                <w:sz w:val="32"/>
                <w:szCs w:val="32"/>
              </w:rPr>
            </w:rPrChange>
          </w:rPr>
          <w:t>ời trong môi tr</w:t>
        </w:r>
        <w:r w:rsidRPr="007572A0">
          <w:rPr>
            <w:bCs/>
            <w:sz w:val="24"/>
            <w:szCs w:val="24"/>
            <w:lang w:val="vi-VN"/>
            <w:rPrChange w:id="5600" w:author="DAO NAM LY" w:date="2019-07-06T06:42:00Z">
              <w:rPr>
                <w:b/>
                <w:sz w:val="32"/>
                <w:szCs w:val="32"/>
                <w:lang w:val="vi-VN"/>
              </w:rPr>
            </w:rPrChange>
          </w:rPr>
          <w:t>ư</w:t>
        </w:r>
        <w:r w:rsidRPr="007572A0">
          <w:rPr>
            <w:bCs/>
            <w:sz w:val="24"/>
            <w:szCs w:val="24"/>
            <w:rPrChange w:id="5601" w:author="DAO NAM LY" w:date="2019-07-06T06:42:00Z">
              <w:rPr>
                <w:b/>
                <w:sz w:val="32"/>
                <w:szCs w:val="32"/>
              </w:rPr>
            </w:rPrChange>
          </w:rPr>
          <w:t>ờng làm việc tập thể</w:t>
        </w:r>
      </w:ins>
    </w:p>
    <w:p w14:paraId="513AE1F8" w14:textId="77777777" w:rsidR="00A535A4" w:rsidRPr="007572A0" w:rsidRDefault="00A535A4" w:rsidP="00A535A4">
      <w:pPr>
        <w:numPr>
          <w:ilvl w:val="0"/>
          <w:numId w:val="46"/>
        </w:numPr>
        <w:tabs>
          <w:tab w:val="num" w:pos="720"/>
        </w:tabs>
        <w:rPr>
          <w:ins w:id="5602" w:author="DAO NAM LY" w:date="2019-07-06T06:38:00Z"/>
          <w:bCs/>
          <w:sz w:val="24"/>
          <w:szCs w:val="24"/>
          <w:rPrChange w:id="5603" w:author="DAO NAM LY" w:date="2019-07-06T06:42:00Z">
            <w:rPr>
              <w:ins w:id="5604" w:author="DAO NAM LY" w:date="2019-07-06T06:38:00Z"/>
              <w:b/>
              <w:sz w:val="32"/>
              <w:szCs w:val="32"/>
            </w:rPr>
          </w:rPrChange>
        </w:rPr>
      </w:pPr>
      <w:ins w:id="5605" w:author="DAO NAM LY" w:date="2019-07-06T06:38:00Z">
        <w:r w:rsidRPr="007572A0">
          <w:rPr>
            <w:bCs/>
            <w:sz w:val="24"/>
            <w:szCs w:val="24"/>
            <w:rPrChange w:id="5606" w:author="DAO NAM LY" w:date="2019-07-06T06:42:00Z">
              <w:rPr>
                <w:b/>
                <w:sz w:val="32"/>
                <w:szCs w:val="32"/>
              </w:rPr>
            </w:rPrChange>
          </w:rPr>
          <w:t>Kỹ năng thu thập thông tin trong giai đoạn lấy yêu cầu.</w:t>
        </w:r>
      </w:ins>
    </w:p>
    <w:p w14:paraId="5AFBD5C3" w14:textId="77777777" w:rsidR="00A535A4" w:rsidRPr="007572A0" w:rsidRDefault="00A535A4" w:rsidP="00A535A4">
      <w:pPr>
        <w:numPr>
          <w:ilvl w:val="0"/>
          <w:numId w:val="46"/>
        </w:numPr>
        <w:tabs>
          <w:tab w:val="num" w:pos="720"/>
        </w:tabs>
        <w:rPr>
          <w:ins w:id="5607" w:author="DAO NAM LY" w:date="2019-07-06T06:38:00Z"/>
          <w:bCs/>
          <w:sz w:val="24"/>
          <w:szCs w:val="24"/>
          <w:rPrChange w:id="5608" w:author="DAO NAM LY" w:date="2019-07-06T06:42:00Z">
            <w:rPr>
              <w:ins w:id="5609" w:author="DAO NAM LY" w:date="2019-07-06T06:38:00Z"/>
              <w:b/>
              <w:sz w:val="32"/>
              <w:szCs w:val="32"/>
            </w:rPr>
          </w:rPrChange>
        </w:rPr>
      </w:pPr>
      <w:ins w:id="5610" w:author="DAO NAM LY" w:date="2019-07-06T06:38:00Z">
        <w:r w:rsidRPr="007572A0">
          <w:rPr>
            <w:bCs/>
            <w:sz w:val="24"/>
            <w:szCs w:val="24"/>
            <w:rPrChange w:id="5611" w:author="DAO NAM LY" w:date="2019-07-06T06:42:00Z">
              <w:rPr>
                <w:b/>
                <w:sz w:val="32"/>
                <w:szCs w:val="32"/>
              </w:rPr>
            </w:rPrChange>
          </w:rPr>
          <w:t>Kỹ năng làm việc nhóm.</w:t>
        </w:r>
      </w:ins>
    </w:p>
    <w:p w14:paraId="0A447E8C" w14:textId="77777777" w:rsidR="00A535A4" w:rsidRPr="007572A0" w:rsidRDefault="00A535A4" w:rsidP="00A535A4">
      <w:pPr>
        <w:numPr>
          <w:ilvl w:val="0"/>
          <w:numId w:val="46"/>
        </w:numPr>
        <w:tabs>
          <w:tab w:val="num" w:pos="720"/>
        </w:tabs>
        <w:rPr>
          <w:ins w:id="5612" w:author="DAO NAM LY" w:date="2019-07-06T06:38:00Z"/>
          <w:bCs/>
          <w:sz w:val="24"/>
          <w:szCs w:val="24"/>
          <w:rPrChange w:id="5613" w:author="DAO NAM LY" w:date="2019-07-06T06:42:00Z">
            <w:rPr>
              <w:ins w:id="5614" w:author="DAO NAM LY" w:date="2019-07-06T06:38:00Z"/>
              <w:b/>
              <w:sz w:val="32"/>
              <w:szCs w:val="32"/>
            </w:rPr>
          </w:rPrChange>
        </w:rPr>
      </w:pPr>
      <w:ins w:id="5615" w:author="DAO NAM LY" w:date="2019-07-06T06:38:00Z">
        <w:r w:rsidRPr="007572A0">
          <w:rPr>
            <w:bCs/>
            <w:sz w:val="24"/>
            <w:szCs w:val="24"/>
            <w:rPrChange w:id="5616" w:author="DAO NAM LY" w:date="2019-07-06T06:42:00Z">
              <w:rPr>
                <w:b/>
                <w:sz w:val="32"/>
                <w:szCs w:val="32"/>
              </w:rPr>
            </w:rPrChange>
          </w:rPr>
          <w:t>Kỹ năng viết báo cáo, sử dụng các phần mềm hỗ trợ.</w:t>
        </w:r>
      </w:ins>
    </w:p>
    <w:p w14:paraId="00B77922" w14:textId="77777777" w:rsidR="00A535A4" w:rsidRPr="007572A0" w:rsidRDefault="00A535A4" w:rsidP="00A535A4">
      <w:pPr>
        <w:numPr>
          <w:ilvl w:val="0"/>
          <w:numId w:val="46"/>
        </w:numPr>
        <w:tabs>
          <w:tab w:val="num" w:pos="720"/>
        </w:tabs>
        <w:rPr>
          <w:ins w:id="5617" w:author="DAO NAM LY" w:date="2019-07-06T06:38:00Z"/>
          <w:bCs/>
          <w:sz w:val="24"/>
          <w:szCs w:val="24"/>
          <w:rPrChange w:id="5618" w:author="DAO NAM LY" w:date="2019-07-06T06:42:00Z">
            <w:rPr>
              <w:ins w:id="5619" w:author="DAO NAM LY" w:date="2019-07-06T06:38:00Z"/>
              <w:b/>
              <w:sz w:val="32"/>
              <w:szCs w:val="32"/>
            </w:rPr>
          </w:rPrChange>
        </w:rPr>
      </w:pPr>
      <w:ins w:id="5620" w:author="DAO NAM LY" w:date="2019-07-06T06:38:00Z">
        <w:r w:rsidRPr="007572A0">
          <w:rPr>
            <w:bCs/>
            <w:sz w:val="24"/>
            <w:szCs w:val="24"/>
            <w:rPrChange w:id="5621" w:author="DAO NAM LY" w:date="2019-07-06T06:42:00Z">
              <w:rPr>
                <w:b/>
                <w:sz w:val="32"/>
                <w:szCs w:val="32"/>
              </w:rPr>
            </w:rPrChange>
          </w:rPr>
          <w:t>Áp dụng đ</w:t>
        </w:r>
        <w:r w:rsidRPr="007572A0">
          <w:rPr>
            <w:bCs/>
            <w:sz w:val="24"/>
            <w:szCs w:val="24"/>
            <w:lang w:val="vi-VN"/>
            <w:rPrChange w:id="5622" w:author="DAO NAM LY" w:date="2019-07-06T06:42:00Z">
              <w:rPr>
                <w:b/>
                <w:sz w:val="32"/>
                <w:szCs w:val="32"/>
                <w:lang w:val="vi-VN"/>
              </w:rPr>
            </w:rPrChange>
          </w:rPr>
          <w:t>ư</w:t>
        </w:r>
        <w:r w:rsidRPr="007572A0">
          <w:rPr>
            <w:bCs/>
            <w:sz w:val="24"/>
            <w:szCs w:val="24"/>
            <w:rPrChange w:id="5623" w:author="DAO NAM LY" w:date="2019-07-06T06:42:00Z">
              <w:rPr>
                <w:b/>
                <w:sz w:val="32"/>
                <w:szCs w:val="32"/>
              </w:rPr>
            </w:rPrChange>
          </w:rPr>
          <w:t>ợc mô hình 3 lớp (3-layers).</w:t>
        </w:r>
      </w:ins>
    </w:p>
    <w:p w14:paraId="0C677A56" w14:textId="76B03CEB" w:rsidR="00A535A4" w:rsidRPr="007572A0" w:rsidRDefault="007572A0">
      <w:pPr>
        <w:ind w:firstLine="720"/>
        <w:rPr>
          <w:ins w:id="5624" w:author="DAO NAM LY" w:date="2019-07-06T06:38:00Z"/>
          <w:bCs/>
          <w:sz w:val="28"/>
          <w:szCs w:val="28"/>
          <w:rPrChange w:id="5625" w:author="DAO NAM LY" w:date="2019-07-06T06:41:00Z">
            <w:rPr>
              <w:ins w:id="5626" w:author="DAO NAM LY" w:date="2019-07-06T06:38:00Z"/>
              <w:b/>
              <w:sz w:val="32"/>
              <w:szCs w:val="32"/>
            </w:rPr>
          </w:rPrChange>
        </w:rPr>
        <w:pPrChange w:id="5627" w:author="DAO NAM LY" w:date="2019-07-06T06:43:00Z">
          <w:pPr>
            <w:numPr>
              <w:numId w:val="46"/>
            </w:numPr>
            <w:tabs>
              <w:tab w:val="num" w:pos="1440"/>
            </w:tabs>
            <w:ind w:left="1440" w:hanging="360"/>
          </w:pPr>
        </w:pPrChange>
      </w:pPr>
      <w:ins w:id="5628" w:author="DAO NAM LY" w:date="2019-07-06T06:41:00Z">
        <w:r w:rsidRPr="007572A0">
          <w:rPr>
            <w:bCs/>
            <w:sz w:val="28"/>
            <w:szCs w:val="28"/>
            <w:rPrChange w:id="5629" w:author="DAO NAM LY" w:date="2019-07-06T06:41:00Z">
              <w:rPr>
                <w:b/>
                <w:sz w:val="32"/>
                <w:szCs w:val="32"/>
              </w:rPr>
            </w:rPrChange>
          </w:rPr>
          <w:t>6.</w:t>
        </w:r>
      </w:ins>
      <w:ins w:id="5630" w:author="DAO NAM LY" w:date="2019-07-06T06:38:00Z">
        <w:r w:rsidR="00A535A4" w:rsidRPr="007572A0">
          <w:rPr>
            <w:bCs/>
            <w:sz w:val="28"/>
            <w:szCs w:val="28"/>
            <w:rPrChange w:id="5631" w:author="DAO NAM LY" w:date="2019-07-06T06:41:00Z">
              <w:rPr>
                <w:b/>
                <w:sz w:val="32"/>
                <w:szCs w:val="32"/>
              </w:rPr>
            </w:rPrChange>
          </w:rPr>
          <w:t>3.Những kinh nghiệm thực tiễn học hỏi đ</w:t>
        </w:r>
        <w:r w:rsidR="00A535A4" w:rsidRPr="007572A0">
          <w:rPr>
            <w:bCs/>
            <w:sz w:val="28"/>
            <w:szCs w:val="28"/>
            <w:lang w:val="vi-VN"/>
            <w:rPrChange w:id="5632" w:author="DAO NAM LY" w:date="2019-07-06T06:41:00Z">
              <w:rPr>
                <w:b/>
                <w:sz w:val="32"/>
                <w:szCs w:val="32"/>
                <w:lang w:val="vi-VN"/>
              </w:rPr>
            </w:rPrChange>
          </w:rPr>
          <w:t>ư</w:t>
        </w:r>
        <w:r w:rsidR="00A535A4" w:rsidRPr="007572A0">
          <w:rPr>
            <w:bCs/>
            <w:sz w:val="28"/>
            <w:szCs w:val="28"/>
            <w:rPrChange w:id="5633" w:author="DAO NAM LY" w:date="2019-07-06T06:41:00Z">
              <w:rPr>
                <w:b/>
                <w:sz w:val="32"/>
                <w:szCs w:val="32"/>
              </w:rPr>
            </w:rPrChange>
          </w:rPr>
          <w:t xml:space="preserve">ợc: </w:t>
        </w:r>
      </w:ins>
    </w:p>
    <w:p w14:paraId="358AB9DC" w14:textId="77777777" w:rsidR="00A535A4" w:rsidRPr="007572A0" w:rsidRDefault="00A535A4" w:rsidP="00A535A4">
      <w:pPr>
        <w:numPr>
          <w:ilvl w:val="0"/>
          <w:numId w:val="47"/>
        </w:numPr>
        <w:tabs>
          <w:tab w:val="num" w:pos="720"/>
        </w:tabs>
        <w:rPr>
          <w:ins w:id="5634" w:author="DAO NAM LY" w:date="2019-07-06T06:38:00Z"/>
          <w:bCs/>
          <w:sz w:val="24"/>
          <w:szCs w:val="24"/>
          <w:rPrChange w:id="5635" w:author="DAO NAM LY" w:date="2019-07-06T06:42:00Z">
            <w:rPr>
              <w:ins w:id="5636" w:author="DAO NAM LY" w:date="2019-07-06T06:38:00Z"/>
              <w:b/>
              <w:sz w:val="32"/>
              <w:szCs w:val="32"/>
            </w:rPr>
          </w:rPrChange>
        </w:rPr>
      </w:pPr>
      <w:ins w:id="5637" w:author="DAO NAM LY" w:date="2019-07-06T06:38:00Z">
        <w:r w:rsidRPr="007572A0">
          <w:rPr>
            <w:bCs/>
            <w:sz w:val="24"/>
            <w:szCs w:val="24"/>
            <w:rPrChange w:id="5638" w:author="DAO NAM LY" w:date="2019-07-06T06:42:00Z">
              <w:rPr>
                <w:b/>
                <w:sz w:val="32"/>
                <w:szCs w:val="32"/>
              </w:rPr>
            </w:rPrChange>
          </w:rPr>
          <w:t xml:space="preserve">Tập trung nhiều thời gian cho việc tìm hiểu,chọn lọc thông tin. </w:t>
        </w:r>
      </w:ins>
    </w:p>
    <w:p w14:paraId="2609063D" w14:textId="77777777" w:rsidR="00A535A4" w:rsidRPr="007572A0" w:rsidRDefault="00A535A4" w:rsidP="00A535A4">
      <w:pPr>
        <w:numPr>
          <w:ilvl w:val="0"/>
          <w:numId w:val="47"/>
        </w:numPr>
        <w:tabs>
          <w:tab w:val="num" w:pos="720"/>
        </w:tabs>
        <w:rPr>
          <w:ins w:id="5639" w:author="DAO NAM LY" w:date="2019-07-06T06:38:00Z"/>
          <w:bCs/>
          <w:sz w:val="24"/>
          <w:szCs w:val="24"/>
          <w:rPrChange w:id="5640" w:author="DAO NAM LY" w:date="2019-07-06T06:42:00Z">
            <w:rPr>
              <w:ins w:id="5641" w:author="DAO NAM LY" w:date="2019-07-06T06:38:00Z"/>
              <w:b/>
              <w:sz w:val="32"/>
              <w:szCs w:val="32"/>
            </w:rPr>
          </w:rPrChange>
        </w:rPr>
      </w:pPr>
      <w:ins w:id="5642" w:author="DAO NAM LY" w:date="2019-07-06T06:38:00Z">
        <w:r w:rsidRPr="007572A0">
          <w:rPr>
            <w:bCs/>
            <w:sz w:val="24"/>
            <w:szCs w:val="24"/>
            <w:rPrChange w:id="5643" w:author="DAO NAM LY" w:date="2019-07-06T06:42:00Z">
              <w:rPr>
                <w:b/>
                <w:sz w:val="32"/>
                <w:szCs w:val="32"/>
              </w:rPr>
            </w:rPrChange>
          </w:rPr>
          <w:t>Chọn đúng h</w:t>
        </w:r>
        <w:r w:rsidRPr="007572A0">
          <w:rPr>
            <w:bCs/>
            <w:sz w:val="24"/>
            <w:szCs w:val="24"/>
            <w:lang w:val="vi-VN"/>
            <w:rPrChange w:id="5644" w:author="DAO NAM LY" w:date="2019-07-06T06:42:00Z">
              <w:rPr>
                <w:b/>
                <w:sz w:val="32"/>
                <w:szCs w:val="32"/>
                <w:lang w:val="vi-VN"/>
              </w:rPr>
            </w:rPrChange>
          </w:rPr>
          <w:t>ư</w:t>
        </w:r>
        <w:r w:rsidRPr="007572A0">
          <w:rPr>
            <w:bCs/>
            <w:sz w:val="24"/>
            <w:szCs w:val="24"/>
            <w:rPrChange w:id="5645" w:author="DAO NAM LY" w:date="2019-07-06T06:42:00Z">
              <w:rPr>
                <w:b/>
                <w:sz w:val="32"/>
                <w:szCs w:val="32"/>
              </w:rPr>
            </w:rPrChange>
          </w:rPr>
          <w:t>ớng phân tích.</w:t>
        </w:r>
      </w:ins>
    </w:p>
    <w:p w14:paraId="51F1DF1A" w14:textId="335F5CE1" w:rsidR="00A535A4" w:rsidRPr="007572A0" w:rsidRDefault="007572A0">
      <w:pPr>
        <w:ind w:firstLine="720"/>
        <w:rPr>
          <w:ins w:id="5646" w:author="DAO NAM LY" w:date="2019-07-06T06:39:00Z"/>
          <w:bCs/>
          <w:sz w:val="28"/>
          <w:szCs w:val="28"/>
          <w:rPrChange w:id="5647" w:author="DAO NAM LY" w:date="2019-07-06T06:42:00Z">
            <w:rPr>
              <w:ins w:id="5648" w:author="DAO NAM LY" w:date="2019-07-06T06:39:00Z"/>
              <w:b/>
              <w:sz w:val="32"/>
              <w:szCs w:val="32"/>
            </w:rPr>
          </w:rPrChange>
        </w:rPr>
        <w:pPrChange w:id="5649" w:author="DAO NAM LY" w:date="2019-07-06T06:43:00Z">
          <w:pPr>
            <w:numPr>
              <w:numId w:val="47"/>
            </w:numPr>
            <w:tabs>
              <w:tab w:val="num" w:pos="1440"/>
            </w:tabs>
            <w:ind w:left="1440" w:hanging="360"/>
          </w:pPr>
        </w:pPrChange>
      </w:pPr>
      <w:ins w:id="5650" w:author="DAO NAM LY" w:date="2019-07-06T06:41:00Z">
        <w:r w:rsidRPr="007572A0">
          <w:rPr>
            <w:bCs/>
            <w:sz w:val="28"/>
            <w:szCs w:val="28"/>
            <w:rPrChange w:id="5651" w:author="DAO NAM LY" w:date="2019-07-06T06:42:00Z">
              <w:rPr>
                <w:b/>
                <w:sz w:val="32"/>
                <w:szCs w:val="32"/>
              </w:rPr>
            </w:rPrChange>
          </w:rPr>
          <w:t>6.</w:t>
        </w:r>
      </w:ins>
      <w:ins w:id="5652" w:author="DAO NAM LY" w:date="2019-07-06T06:39:00Z">
        <w:r w:rsidR="00A535A4" w:rsidRPr="007572A0">
          <w:rPr>
            <w:bCs/>
            <w:sz w:val="28"/>
            <w:szCs w:val="28"/>
            <w:rPrChange w:id="5653" w:author="DAO NAM LY" w:date="2019-07-06T06:42:00Z">
              <w:rPr>
                <w:b/>
                <w:sz w:val="32"/>
                <w:szCs w:val="32"/>
              </w:rPr>
            </w:rPrChange>
          </w:rPr>
          <w:t>4.Đóng góp cho xã hội:</w:t>
        </w:r>
      </w:ins>
    </w:p>
    <w:p w14:paraId="0A2B69CB" w14:textId="199C7496" w:rsidR="00A535A4" w:rsidRPr="007572A0" w:rsidRDefault="00A535A4" w:rsidP="00A535A4">
      <w:pPr>
        <w:numPr>
          <w:ilvl w:val="0"/>
          <w:numId w:val="48"/>
        </w:numPr>
        <w:tabs>
          <w:tab w:val="num" w:pos="720"/>
        </w:tabs>
        <w:rPr>
          <w:ins w:id="5654" w:author="DAO NAM LY" w:date="2019-07-06T06:39:00Z"/>
          <w:bCs/>
          <w:sz w:val="24"/>
          <w:szCs w:val="24"/>
          <w:rPrChange w:id="5655" w:author="DAO NAM LY" w:date="2019-07-06T06:42:00Z">
            <w:rPr>
              <w:ins w:id="5656" w:author="DAO NAM LY" w:date="2019-07-06T06:39:00Z"/>
              <w:b/>
              <w:sz w:val="32"/>
              <w:szCs w:val="32"/>
            </w:rPr>
          </w:rPrChange>
        </w:rPr>
      </w:pPr>
      <w:ins w:id="5657" w:author="DAO NAM LY" w:date="2019-07-06T06:39:00Z">
        <w:r w:rsidRPr="007572A0">
          <w:rPr>
            <w:bCs/>
            <w:sz w:val="24"/>
            <w:szCs w:val="24"/>
            <w:rPrChange w:id="5658" w:author="DAO NAM LY" w:date="2019-07-06T06:42:00Z">
              <w:rPr>
                <w:b/>
                <w:sz w:val="32"/>
                <w:szCs w:val="32"/>
              </w:rPr>
            </w:rPrChange>
          </w:rPr>
          <w:t>Giúp các phòng khám tư nhân vừa và nhỏ có c</w:t>
        </w:r>
        <w:r w:rsidRPr="007572A0">
          <w:rPr>
            <w:bCs/>
            <w:sz w:val="24"/>
            <w:szCs w:val="24"/>
            <w:lang w:val="vi-VN"/>
            <w:rPrChange w:id="5659" w:author="DAO NAM LY" w:date="2019-07-06T06:42:00Z">
              <w:rPr>
                <w:b/>
                <w:sz w:val="32"/>
                <w:szCs w:val="32"/>
                <w:lang w:val="vi-VN"/>
              </w:rPr>
            </w:rPrChange>
          </w:rPr>
          <w:t>ơ</w:t>
        </w:r>
        <w:r w:rsidRPr="007572A0">
          <w:rPr>
            <w:bCs/>
            <w:sz w:val="24"/>
            <w:szCs w:val="24"/>
            <w:rPrChange w:id="5660" w:author="DAO NAM LY" w:date="2019-07-06T06:42:00Z">
              <w:rPr>
                <w:b/>
                <w:sz w:val="32"/>
                <w:szCs w:val="32"/>
              </w:rPr>
            </w:rPrChange>
          </w:rPr>
          <w:t xml:space="preserve"> hội quản lý một cách dễ dàng , tiết kiệm chi phí lẫn thời gian.</w:t>
        </w:r>
      </w:ins>
    </w:p>
    <w:p w14:paraId="3C5B394C" w14:textId="5225D521" w:rsidR="00A535A4" w:rsidRPr="007572A0" w:rsidRDefault="007572A0">
      <w:pPr>
        <w:ind w:firstLine="720"/>
        <w:rPr>
          <w:ins w:id="5661" w:author="DAO NAM LY" w:date="2019-07-06T06:40:00Z"/>
          <w:bCs/>
          <w:sz w:val="28"/>
          <w:szCs w:val="28"/>
          <w:rPrChange w:id="5662" w:author="DAO NAM LY" w:date="2019-07-06T06:42:00Z">
            <w:rPr>
              <w:ins w:id="5663" w:author="DAO NAM LY" w:date="2019-07-06T06:40:00Z"/>
              <w:b/>
              <w:sz w:val="32"/>
              <w:szCs w:val="32"/>
            </w:rPr>
          </w:rPrChange>
        </w:rPr>
        <w:pPrChange w:id="5664" w:author="DAO NAM LY" w:date="2019-07-06T06:44:00Z">
          <w:pPr/>
        </w:pPrChange>
      </w:pPr>
      <w:ins w:id="5665" w:author="DAO NAM LY" w:date="2019-07-06T06:42:00Z">
        <w:r w:rsidRPr="007572A0">
          <w:rPr>
            <w:bCs/>
            <w:sz w:val="28"/>
            <w:szCs w:val="28"/>
            <w:rPrChange w:id="5666" w:author="DAO NAM LY" w:date="2019-07-06T06:42:00Z">
              <w:rPr>
                <w:b/>
                <w:sz w:val="32"/>
                <w:szCs w:val="32"/>
              </w:rPr>
            </w:rPrChange>
          </w:rPr>
          <w:t>6.</w:t>
        </w:r>
      </w:ins>
      <w:ins w:id="5667" w:author="DAO NAM LY" w:date="2019-07-06T06:40:00Z">
        <w:r w:rsidR="00A535A4" w:rsidRPr="007572A0">
          <w:rPr>
            <w:bCs/>
            <w:sz w:val="28"/>
            <w:szCs w:val="28"/>
            <w:rPrChange w:id="5668" w:author="DAO NAM LY" w:date="2019-07-06T06:42:00Z">
              <w:rPr>
                <w:b/>
                <w:sz w:val="32"/>
                <w:szCs w:val="32"/>
              </w:rPr>
            </w:rPrChange>
          </w:rPr>
          <w:t>5.H</w:t>
        </w:r>
        <w:r w:rsidR="00A535A4" w:rsidRPr="007572A0">
          <w:rPr>
            <w:bCs/>
            <w:sz w:val="28"/>
            <w:szCs w:val="28"/>
            <w:lang w:val="vi-VN"/>
            <w:rPrChange w:id="5669" w:author="DAO NAM LY" w:date="2019-07-06T06:42:00Z">
              <w:rPr>
                <w:b/>
                <w:sz w:val="32"/>
                <w:szCs w:val="32"/>
                <w:lang w:val="vi-VN"/>
              </w:rPr>
            </w:rPrChange>
          </w:rPr>
          <w:t>ư</w:t>
        </w:r>
        <w:r w:rsidR="00A535A4" w:rsidRPr="007572A0">
          <w:rPr>
            <w:bCs/>
            <w:sz w:val="28"/>
            <w:szCs w:val="28"/>
            <w:rPrChange w:id="5670" w:author="DAO NAM LY" w:date="2019-07-06T06:42:00Z">
              <w:rPr>
                <w:b/>
                <w:sz w:val="32"/>
                <w:szCs w:val="32"/>
              </w:rPr>
            </w:rPrChange>
          </w:rPr>
          <w:t>ớng phát triển:</w:t>
        </w:r>
      </w:ins>
    </w:p>
    <w:p w14:paraId="204695A7" w14:textId="77777777" w:rsidR="00A535A4" w:rsidRPr="007572A0" w:rsidRDefault="00A535A4" w:rsidP="00A535A4">
      <w:pPr>
        <w:numPr>
          <w:ilvl w:val="0"/>
          <w:numId w:val="49"/>
        </w:numPr>
        <w:tabs>
          <w:tab w:val="num" w:pos="720"/>
        </w:tabs>
        <w:rPr>
          <w:ins w:id="5671" w:author="DAO NAM LY" w:date="2019-07-06T06:40:00Z"/>
          <w:bCs/>
          <w:sz w:val="24"/>
          <w:szCs w:val="24"/>
          <w:rPrChange w:id="5672" w:author="DAO NAM LY" w:date="2019-07-06T06:42:00Z">
            <w:rPr>
              <w:ins w:id="5673" w:author="DAO NAM LY" w:date="2019-07-06T06:40:00Z"/>
              <w:b/>
              <w:sz w:val="32"/>
              <w:szCs w:val="32"/>
            </w:rPr>
          </w:rPrChange>
        </w:rPr>
      </w:pPr>
      <w:ins w:id="5674" w:author="DAO NAM LY" w:date="2019-07-06T06:40:00Z">
        <w:r w:rsidRPr="007572A0">
          <w:rPr>
            <w:bCs/>
            <w:sz w:val="24"/>
            <w:szCs w:val="24"/>
            <w:rPrChange w:id="5675" w:author="DAO NAM LY" w:date="2019-07-06T06:42:00Z">
              <w:rPr>
                <w:b/>
                <w:sz w:val="32"/>
                <w:szCs w:val="32"/>
              </w:rPr>
            </w:rPrChange>
          </w:rPr>
          <w:lastRenderedPageBreak/>
          <w:t>Tiếp tục thực hiện và phát triển các chức năng mở rộng còn thiếu xót.</w:t>
        </w:r>
      </w:ins>
    </w:p>
    <w:p w14:paraId="4EE7DB85" w14:textId="77777777" w:rsidR="00A535A4" w:rsidRPr="007572A0" w:rsidRDefault="00A535A4" w:rsidP="00A535A4">
      <w:pPr>
        <w:numPr>
          <w:ilvl w:val="0"/>
          <w:numId w:val="49"/>
        </w:numPr>
        <w:tabs>
          <w:tab w:val="num" w:pos="720"/>
        </w:tabs>
        <w:rPr>
          <w:ins w:id="5676" w:author="DAO NAM LY" w:date="2019-07-06T06:40:00Z"/>
          <w:bCs/>
          <w:sz w:val="24"/>
          <w:szCs w:val="24"/>
          <w:rPrChange w:id="5677" w:author="DAO NAM LY" w:date="2019-07-06T06:42:00Z">
            <w:rPr>
              <w:ins w:id="5678" w:author="DAO NAM LY" w:date="2019-07-06T06:40:00Z"/>
              <w:b/>
              <w:sz w:val="32"/>
              <w:szCs w:val="32"/>
            </w:rPr>
          </w:rPrChange>
        </w:rPr>
      </w:pPr>
      <w:ins w:id="5679" w:author="DAO NAM LY" w:date="2019-07-06T06:40:00Z">
        <w:r w:rsidRPr="007572A0">
          <w:rPr>
            <w:bCs/>
            <w:sz w:val="24"/>
            <w:szCs w:val="24"/>
            <w:rPrChange w:id="5680" w:author="DAO NAM LY" w:date="2019-07-06T06:42:00Z">
              <w:rPr>
                <w:b/>
                <w:sz w:val="32"/>
                <w:szCs w:val="32"/>
              </w:rPr>
            </w:rPrChange>
          </w:rPr>
          <w:t>Xây dựng ch</w:t>
        </w:r>
        <w:r w:rsidRPr="007572A0">
          <w:rPr>
            <w:bCs/>
            <w:sz w:val="24"/>
            <w:szCs w:val="24"/>
            <w:lang w:val="vi-VN"/>
            <w:rPrChange w:id="5681" w:author="DAO NAM LY" w:date="2019-07-06T06:42:00Z">
              <w:rPr>
                <w:b/>
                <w:sz w:val="32"/>
                <w:szCs w:val="32"/>
                <w:lang w:val="vi-VN"/>
              </w:rPr>
            </w:rPrChange>
          </w:rPr>
          <w:t>ư</w:t>
        </w:r>
        <w:r w:rsidRPr="007572A0">
          <w:rPr>
            <w:bCs/>
            <w:sz w:val="24"/>
            <w:szCs w:val="24"/>
            <w:rPrChange w:id="5682" w:author="DAO NAM LY" w:date="2019-07-06T06:42:00Z">
              <w:rPr>
                <w:b/>
                <w:sz w:val="32"/>
                <w:szCs w:val="32"/>
              </w:rPr>
            </w:rPrChange>
          </w:rPr>
          <w:t>ơng trình có thể t</w:t>
        </w:r>
        <w:r w:rsidRPr="007572A0">
          <w:rPr>
            <w:bCs/>
            <w:sz w:val="24"/>
            <w:szCs w:val="24"/>
            <w:lang w:val="vi-VN"/>
            <w:rPrChange w:id="5683" w:author="DAO NAM LY" w:date="2019-07-06T06:42:00Z">
              <w:rPr>
                <w:b/>
                <w:sz w:val="32"/>
                <w:szCs w:val="32"/>
                <w:lang w:val="vi-VN"/>
              </w:rPr>
            </w:rPrChange>
          </w:rPr>
          <w:t>ư</w:t>
        </w:r>
        <w:r w:rsidRPr="007572A0">
          <w:rPr>
            <w:bCs/>
            <w:sz w:val="24"/>
            <w:szCs w:val="24"/>
            <w:rPrChange w:id="5684" w:author="DAO NAM LY" w:date="2019-07-06T06:42:00Z">
              <w:rPr>
                <w:b/>
                <w:sz w:val="32"/>
                <w:szCs w:val="32"/>
              </w:rPr>
            </w:rPrChange>
          </w:rPr>
          <w:t>ơng thích với nhiều hệ điều hành.</w:t>
        </w:r>
      </w:ins>
    </w:p>
    <w:p w14:paraId="2FDD4B78" w14:textId="22145CE0" w:rsidR="00A535A4" w:rsidRPr="007572A0" w:rsidRDefault="00A535A4" w:rsidP="00A535A4">
      <w:pPr>
        <w:numPr>
          <w:ilvl w:val="0"/>
          <w:numId w:val="49"/>
        </w:numPr>
        <w:tabs>
          <w:tab w:val="num" w:pos="720"/>
        </w:tabs>
        <w:rPr>
          <w:ins w:id="5685" w:author="DAO NAM LY" w:date="2019-07-06T06:40:00Z"/>
          <w:bCs/>
          <w:sz w:val="24"/>
          <w:szCs w:val="24"/>
          <w:rPrChange w:id="5686" w:author="DAO NAM LY" w:date="2019-07-06T06:42:00Z">
            <w:rPr>
              <w:ins w:id="5687" w:author="DAO NAM LY" w:date="2019-07-06T06:40:00Z"/>
              <w:b/>
              <w:sz w:val="32"/>
              <w:szCs w:val="32"/>
            </w:rPr>
          </w:rPrChange>
        </w:rPr>
      </w:pPr>
      <w:ins w:id="5688" w:author="DAO NAM LY" w:date="2019-07-06T06:40:00Z">
        <w:r w:rsidRPr="007572A0">
          <w:rPr>
            <w:bCs/>
            <w:sz w:val="24"/>
            <w:szCs w:val="24"/>
            <w:rPrChange w:id="5689" w:author="DAO NAM LY" w:date="2019-07-06T06:42:00Z">
              <w:rPr>
                <w:b/>
                <w:sz w:val="32"/>
                <w:szCs w:val="32"/>
              </w:rPr>
            </w:rPrChange>
          </w:rPr>
          <w:t xml:space="preserve">Mở rộng quy mô </w:t>
        </w:r>
        <w:r w:rsidR="007572A0" w:rsidRPr="007572A0">
          <w:rPr>
            <w:bCs/>
            <w:sz w:val="24"/>
            <w:szCs w:val="24"/>
            <w:rPrChange w:id="5690" w:author="DAO NAM LY" w:date="2019-07-06T06:42:00Z">
              <w:rPr>
                <w:b/>
                <w:sz w:val="32"/>
                <w:szCs w:val="32"/>
              </w:rPr>
            </w:rPrChange>
          </w:rPr>
          <w:t xml:space="preserve">phần mềm </w:t>
        </w:r>
      </w:ins>
      <w:ins w:id="5691" w:author="DAO NAM LY" w:date="2019-07-06T06:41:00Z">
        <w:r w:rsidR="007572A0" w:rsidRPr="007572A0">
          <w:rPr>
            <w:bCs/>
            <w:sz w:val="24"/>
            <w:szCs w:val="24"/>
            <w:rPrChange w:id="5692" w:author="DAO NAM LY" w:date="2019-07-06T06:42:00Z">
              <w:rPr>
                <w:b/>
                <w:sz w:val="32"/>
                <w:szCs w:val="32"/>
              </w:rPr>
            </w:rPrChange>
          </w:rPr>
          <w:t>cho phòng khám lớn</w:t>
        </w:r>
      </w:ins>
      <w:ins w:id="5693" w:author="DAO NAM LY" w:date="2019-07-06T06:43:00Z">
        <w:r w:rsidR="007572A0">
          <w:rPr>
            <w:bCs/>
            <w:sz w:val="24"/>
            <w:szCs w:val="24"/>
          </w:rPr>
          <w:t>.</w:t>
        </w:r>
      </w:ins>
    </w:p>
    <w:p w14:paraId="77B8528C" w14:textId="7A262E7F" w:rsidR="00A535A4" w:rsidRPr="00E054FE" w:rsidRDefault="00A535A4" w:rsidP="007E56BA">
      <w:pPr>
        <w:rPr>
          <w:b/>
          <w:sz w:val="32"/>
          <w:szCs w:val="32"/>
          <w:rPrChange w:id="5694" w:author="DAO NAM LY" w:date="2019-07-06T06:13:00Z">
            <w:rPr>
              <w:b/>
            </w:rPr>
          </w:rPrChange>
        </w:rPr>
      </w:pPr>
    </w:p>
    <w:p w14:paraId="7F22004B" w14:textId="5B4236A1" w:rsidR="007E56BA" w:rsidRDefault="007E56BA" w:rsidP="007E56BA">
      <w:pPr>
        <w:rPr>
          <w:ins w:id="5695" w:author="DAO NAM LY" w:date="2019-07-06T06:54:00Z"/>
          <w:b/>
        </w:rPr>
      </w:pPr>
      <w:r>
        <w:rPr>
          <w:b/>
        </w:rPr>
        <w:t>Tài liệu tham khảo</w:t>
      </w:r>
    </w:p>
    <w:p w14:paraId="16369628" w14:textId="73C2FC9B" w:rsidR="00AB6EEB" w:rsidRPr="00AB6EEB" w:rsidRDefault="00AB6EEB" w:rsidP="007E56BA">
      <w:pPr>
        <w:rPr>
          <w:sz w:val="28"/>
          <w:szCs w:val="28"/>
          <w:rPrChange w:id="5696" w:author="DAO NAM LY" w:date="2019-07-06T06:55:00Z">
            <w:rPr/>
          </w:rPrChange>
        </w:rPr>
      </w:pPr>
      <w:ins w:id="5697" w:author="DAO NAM LY" w:date="2019-07-06T06:54:00Z">
        <w:r w:rsidRPr="00AB6EEB">
          <w:rPr>
            <w:b/>
            <w:sz w:val="28"/>
            <w:szCs w:val="28"/>
            <w:rPrChange w:id="5698" w:author="DAO NAM LY" w:date="2019-07-06T06:55:00Z">
              <w:rPr>
                <w:b/>
              </w:rPr>
            </w:rPrChange>
          </w:rPr>
          <w:t>Link github:</w:t>
        </w:r>
        <w:r w:rsidRPr="00AB6EEB">
          <w:rPr>
            <w:sz w:val="28"/>
            <w:szCs w:val="28"/>
            <w:rPrChange w:id="5699" w:author="DAO NAM LY" w:date="2019-07-06T06:55:00Z">
              <w:rPr/>
            </w:rPrChange>
          </w:rPr>
          <w:t xml:space="preserve"> </w:t>
        </w:r>
        <w:r w:rsidRPr="00AB6EEB">
          <w:rPr>
            <w:b/>
            <w:sz w:val="28"/>
            <w:szCs w:val="28"/>
            <w:rPrChange w:id="5700" w:author="DAO NAM LY" w:date="2019-07-06T06:55:00Z">
              <w:rPr>
                <w:b/>
              </w:rPr>
            </w:rPrChange>
          </w:rPr>
          <w:t>https://github.com/uitdevpro1999/QLPhongMachTu</w:t>
        </w:r>
      </w:ins>
    </w:p>
    <w:sectPr w:rsidR="00AB6EEB" w:rsidRPr="00AB6EEB" w:rsidSect="00882F46">
      <w:pgSz w:w="12240" w:h="15840"/>
      <w:pgMar w:top="1440" w:right="1440" w:bottom="1440" w:left="1440" w:header="720" w:footer="720" w:gutter="0"/>
      <w:pgNumType w:start="0"/>
      <w:cols w:space="720"/>
      <w:titlePg/>
      <w:docGrid w:linePitch="299"/>
      <w:sectPrChange w:id="5701" w:author="Ngo Vi" w:date="2019-07-05T17:36:00Z">
        <w:sectPr w:rsidR="00AB6EEB" w:rsidRPr="00AB6EEB" w:rsidSect="00882F46">
          <w:pgMar w:top="1440" w:right="1440" w:bottom="1440" w:left="1440" w:header="720" w:footer="720" w:gutter="0"/>
          <w:titlePg w:val="0"/>
          <w:docGrid w:linePitch="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37CBA"/>
    <w:multiLevelType w:val="hybridMultilevel"/>
    <w:tmpl w:val="678E50BE"/>
    <w:lvl w:ilvl="0" w:tplc="E40C4994">
      <w:start w:val="1"/>
      <w:numFmt w:val="bullet"/>
      <w:lvlText w:val="•"/>
      <w:lvlJc w:val="left"/>
      <w:pPr>
        <w:tabs>
          <w:tab w:val="num" w:pos="720"/>
        </w:tabs>
        <w:ind w:left="720" w:hanging="360"/>
      </w:pPr>
      <w:rPr>
        <w:rFonts w:ascii="Arial" w:hAnsi="Arial" w:hint="default"/>
      </w:rPr>
    </w:lvl>
    <w:lvl w:ilvl="1" w:tplc="29A4DDDA" w:tentative="1">
      <w:start w:val="1"/>
      <w:numFmt w:val="bullet"/>
      <w:lvlText w:val="•"/>
      <w:lvlJc w:val="left"/>
      <w:pPr>
        <w:tabs>
          <w:tab w:val="num" w:pos="1440"/>
        </w:tabs>
        <w:ind w:left="1440" w:hanging="360"/>
      </w:pPr>
      <w:rPr>
        <w:rFonts w:ascii="Arial" w:hAnsi="Arial" w:hint="default"/>
      </w:rPr>
    </w:lvl>
    <w:lvl w:ilvl="2" w:tplc="B6428710" w:tentative="1">
      <w:start w:val="1"/>
      <w:numFmt w:val="bullet"/>
      <w:lvlText w:val="•"/>
      <w:lvlJc w:val="left"/>
      <w:pPr>
        <w:tabs>
          <w:tab w:val="num" w:pos="2160"/>
        </w:tabs>
        <w:ind w:left="2160" w:hanging="360"/>
      </w:pPr>
      <w:rPr>
        <w:rFonts w:ascii="Arial" w:hAnsi="Arial" w:hint="default"/>
      </w:rPr>
    </w:lvl>
    <w:lvl w:ilvl="3" w:tplc="EA704FE6" w:tentative="1">
      <w:start w:val="1"/>
      <w:numFmt w:val="bullet"/>
      <w:lvlText w:val="•"/>
      <w:lvlJc w:val="left"/>
      <w:pPr>
        <w:tabs>
          <w:tab w:val="num" w:pos="2880"/>
        </w:tabs>
        <w:ind w:left="2880" w:hanging="360"/>
      </w:pPr>
      <w:rPr>
        <w:rFonts w:ascii="Arial" w:hAnsi="Arial" w:hint="default"/>
      </w:rPr>
    </w:lvl>
    <w:lvl w:ilvl="4" w:tplc="81B207FA" w:tentative="1">
      <w:start w:val="1"/>
      <w:numFmt w:val="bullet"/>
      <w:lvlText w:val="•"/>
      <w:lvlJc w:val="left"/>
      <w:pPr>
        <w:tabs>
          <w:tab w:val="num" w:pos="3600"/>
        </w:tabs>
        <w:ind w:left="3600" w:hanging="360"/>
      </w:pPr>
      <w:rPr>
        <w:rFonts w:ascii="Arial" w:hAnsi="Arial" w:hint="default"/>
      </w:rPr>
    </w:lvl>
    <w:lvl w:ilvl="5" w:tplc="71C866D6" w:tentative="1">
      <w:start w:val="1"/>
      <w:numFmt w:val="bullet"/>
      <w:lvlText w:val="•"/>
      <w:lvlJc w:val="left"/>
      <w:pPr>
        <w:tabs>
          <w:tab w:val="num" w:pos="4320"/>
        </w:tabs>
        <w:ind w:left="4320" w:hanging="360"/>
      </w:pPr>
      <w:rPr>
        <w:rFonts w:ascii="Arial" w:hAnsi="Arial" w:hint="default"/>
      </w:rPr>
    </w:lvl>
    <w:lvl w:ilvl="6" w:tplc="896EABEE" w:tentative="1">
      <w:start w:val="1"/>
      <w:numFmt w:val="bullet"/>
      <w:lvlText w:val="•"/>
      <w:lvlJc w:val="left"/>
      <w:pPr>
        <w:tabs>
          <w:tab w:val="num" w:pos="5040"/>
        </w:tabs>
        <w:ind w:left="5040" w:hanging="360"/>
      </w:pPr>
      <w:rPr>
        <w:rFonts w:ascii="Arial" w:hAnsi="Arial" w:hint="default"/>
      </w:rPr>
    </w:lvl>
    <w:lvl w:ilvl="7" w:tplc="59D0FB7E" w:tentative="1">
      <w:start w:val="1"/>
      <w:numFmt w:val="bullet"/>
      <w:lvlText w:val="•"/>
      <w:lvlJc w:val="left"/>
      <w:pPr>
        <w:tabs>
          <w:tab w:val="num" w:pos="5760"/>
        </w:tabs>
        <w:ind w:left="5760" w:hanging="360"/>
      </w:pPr>
      <w:rPr>
        <w:rFonts w:ascii="Arial" w:hAnsi="Arial" w:hint="default"/>
      </w:rPr>
    </w:lvl>
    <w:lvl w:ilvl="8" w:tplc="C2E20F0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9E3E08"/>
    <w:multiLevelType w:val="hybridMultilevel"/>
    <w:tmpl w:val="E8C676CC"/>
    <w:lvl w:ilvl="0" w:tplc="D9D2F26C">
      <w:start w:val="1"/>
      <w:numFmt w:val="bullet"/>
      <w:lvlText w:val="•"/>
      <w:lvlJc w:val="left"/>
      <w:pPr>
        <w:tabs>
          <w:tab w:val="num" w:pos="720"/>
        </w:tabs>
        <w:ind w:left="720" w:hanging="360"/>
      </w:pPr>
      <w:rPr>
        <w:rFonts w:ascii="Arial" w:hAnsi="Arial" w:hint="default"/>
      </w:rPr>
    </w:lvl>
    <w:lvl w:ilvl="1" w:tplc="D0FCD48E" w:tentative="1">
      <w:start w:val="1"/>
      <w:numFmt w:val="bullet"/>
      <w:lvlText w:val="•"/>
      <w:lvlJc w:val="left"/>
      <w:pPr>
        <w:tabs>
          <w:tab w:val="num" w:pos="1440"/>
        </w:tabs>
        <w:ind w:left="1440" w:hanging="360"/>
      </w:pPr>
      <w:rPr>
        <w:rFonts w:ascii="Arial" w:hAnsi="Arial" w:hint="default"/>
      </w:rPr>
    </w:lvl>
    <w:lvl w:ilvl="2" w:tplc="D124F9E4" w:tentative="1">
      <w:start w:val="1"/>
      <w:numFmt w:val="bullet"/>
      <w:lvlText w:val="•"/>
      <w:lvlJc w:val="left"/>
      <w:pPr>
        <w:tabs>
          <w:tab w:val="num" w:pos="2160"/>
        </w:tabs>
        <w:ind w:left="2160" w:hanging="360"/>
      </w:pPr>
      <w:rPr>
        <w:rFonts w:ascii="Arial" w:hAnsi="Arial" w:hint="default"/>
      </w:rPr>
    </w:lvl>
    <w:lvl w:ilvl="3" w:tplc="6096D43E" w:tentative="1">
      <w:start w:val="1"/>
      <w:numFmt w:val="bullet"/>
      <w:lvlText w:val="•"/>
      <w:lvlJc w:val="left"/>
      <w:pPr>
        <w:tabs>
          <w:tab w:val="num" w:pos="2880"/>
        </w:tabs>
        <w:ind w:left="2880" w:hanging="360"/>
      </w:pPr>
      <w:rPr>
        <w:rFonts w:ascii="Arial" w:hAnsi="Arial" w:hint="default"/>
      </w:rPr>
    </w:lvl>
    <w:lvl w:ilvl="4" w:tplc="D16CC4C6" w:tentative="1">
      <w:start w:val="1"/>
      <w:numFmt w:val="bullet"/>
      <w:lvlText w:val="•"/>
      <w:lvlJc w:val="left"/>
      <w:pPr>
        <w:tabs>
          <w:tab w:val="num" w:pos="3600"/>
        </w:tabs>
        <w:ind w:left="3600" w:hanging="360"/>
      </w:pPr>
      <w:rPr>
        <w:rFonts w:ascii="Arial" w:hAnsi="Arial" w:hint="default"/>
      </w:rPr>
    </w:lvl>
    <w:lvl w:ilvl="5" w:tplc="6CAED4A6" w:tentative="1">
      <w:start w:val="1"/>
      <w:numFmt w:val="bullet"/>
      <w:lvlText w:val="•"/>
      <w:lvlJc w:val="left"/>
      <w:pPr>
        <w:tabs>
          <w:tab w:val="num" w:pos="4320"/>
        </w:tabs>
        <w:ind w:left="4320" w:hanging="360"/>
      </w:pPr>
      <w:rPr>
        <w:rFonts w:ascii="Arial" w:hAnsi="Arial" w:hint="default"/>
      </w:rPr>
    </w:lvl>
    <w:lvl w:ilvl="6" w:tplc="75A0DD98" w:tentative="1">
      <w:start w:val="1"/>
      <w:numFmt w:val="bullet"/>
      <w:lvlText w:val="•"/>
      <w:lvlJc w:val="left"/>
      <w:pPr>
        <w:tabs>
          <w:tab w:val="num" w:pos="5040"/>
        </w:tabs>
        <w:ind w:left="5040" w:hanging="360"/>
      </w:pPr>
      <w:rPr>
        <w:rFonts w:ascii="Arial" w:hAnsi="Arial" w:hint="default"/>
      </w:rPr>
    </w:lvl>
    <w:lvl w:ilvl="7" w:tplc="947269E2" w:tentative="1">
      <w:start w:val="1"/>
      <w:numFmt w:val="bullet"/>
      <w:lvlText w:val="•"/>
      <w:lvlJc w:val="left"/>
      <w:pPr>
        <w:tabs>
          <w:tab w:val="num" w:pos="5760"/>
        </w:tabs>
        <w:ind w:left="5760" w:hanging="360"/>
      </w:pPr>
      <w:rPr>
        <w:rFonts w:ascii="Arial" w:hAnsi="Arial" w:hint="default"/>
      </w:rPr>
    </w:lvl>
    <w:lvl w:ilvl="8" w:tplc="5FB2BE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A13063"/>
    <w:multiLevelType w:val="hybridMultilevel"/>
    <w:tmpl w:val="EB6C3EA8"/>
    <w:lvl w:ilvl="0" w:tplc="8CA4DB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8698B"/>
    <w:multiLevelType w:val="hybridMultilevel"/>
    <w:tmpl w:val="827C3C20"/>
    <w:lvl w:ilvl="0" w:tplc="26EC8A48">
      <w:start w:val="1"/>
      <w:numFmt w:val="bullet"/>
      <w:lvlText w:val="•"/>
      <w:lvlJc w:val="left"/>
      <w:pPr>
        <w:tabs>
          <w:tab w:val="num" w:pos="720"/>
        </w:tabs>
        <w:ind w:left="720" w:hanging="360"/>
      </w:pPr>
      <w:rPr>
        <w:rFonts w:ascii="Arial" w:hAnsi="Arial" w:hint="default"/>
      </w:rPr>
    </w:lvl>
    <w:lvl w:ilvl="1" w:tplc="8CD8CF7E" w:tentative="1">
      <w:start w:val="1"/>
      <w:numFmt w:val="bullet"/>
      <w:lvlText w:val="•"/>
      <w:lvlJc w:val="left"/>
      <w:pPr>
        <w:tabs>
          <w:tab w:val="num" w:pos="1440"/>
        </w:tabs>
        <w:ind w:left="1440" w:hanging="360"/>
      </w:pPr>
      <w:rPr>
        <w:rFonts w:ascii="Arial" w:hAnsi="Arial" w:hint="default"/>
      </w:rPr>
    </w:lvl>
    <w:lvl w:ilvl="2" w:tplc="8BF6BD16" w:tentative="1">
      <w:start w:val="1"/>
      <w:numFmt w:val="bullet"/>
      <w:lvlText w:val="•"/>
      <w:lvlJc w:val="left"/>
      <w:pPr>
        <w:tabs>
          <w:tab w:val="num" w:pos="2160"/>
        </w:tabs>
        <w:ind w:left="2160" w:hanging="360"/>
      </w:pPr>
      <w:rPr>
        <w:rFonts w:ascii="Arial" w:hAnsi="Arial" w:hint="default"/>
      </w:rPr>
    </w:lvl>
    <w:lvl w:ilvl="3" w:tplc="8BEA1CD2" w:tentative="1">
      <w:start w:val="1"/>
      <w:numFmt w:val="bullet"/>
      <w:lvlText w:val="•"/>
      <w:lvlJc w:val="left"/>
      <w:pPr>
        <w:tabs>
          <w:tab w:val="num" w:pos="2880"/>
        </w:tabs>
        <w:ind w:left="2880" w:hanging="360"/>
      </w:pPr>
      <w:rPr>
        <w:rFonts w:ascii="Arial" w:hAnsi="Arial" w:hint="default"/>
      </w:rPr>
    </w:lvl>
    <w:lvl w:ilvl="4" w:tplc="2932D42E" w:tentative="1">
      <w:start w:val="1"/>
      <w:numFmt w:val="bullet"/>
      <w:lvlText w:val="•"/>
      <w:lvlJc w:val="left"/>
      <w:pPr>
        <w:tabs>
          <w:tab w:val="num" w:pos="3600"/>
        </w:tabs>
        <w:ind w:left="3600" w:hanging="360"/>
      </w:pPr>
      <w:rPr>
        <w:rFonts w:ascii="Arial" w:hAnsi="Arial" w:hint="default"/>
      </w:rPr>
    </w:lvl>
    <w:lvl w:ilvl="5" w:tplc="958C8884" w:tentative="1">
      <w:start w:val="1"/>
      <w:numFmt w:val="bullet"/>
      <w:lvlText w:val="•"/>
      <w:lvlJc w:val="left"/>
      <w:pPr>
        <w:tabs>
          <w:tab w:val="num" w:pos="4320"/>
        </w:tabs>
        <w:ind w:left="4320" w:hanging="360"/>
      </w:pPr>
      <w:rPr>
        <w:rFonts w:ascii="Arial" w:hAnsi="Arial" w:hint="default"/>
      </w:rPr>
    </w:lvl>
    <w:lvl w:ilvl="6" w:tplc="A6045AD4" w:tentative="1">
      <w:start w:val="1"/>
      <w:numFmt w:val="bullet"/>
      <w:lvlText w:val="•"/>
      <w:lvlJc w:val="left"/>
      <w:pPr>
        <w:tabs>
          <w:tab w:val="num" w:pos="5040"/>
        </w:tabs>
        <w:ind w:left="5040" w:hanging="360"/>
      </w:pPr>
      <w:rPr>
        <w:rFonts w:ascii="Arial" w:hAnsi="Arial" w:hint="default"/>
      </w:rPr>
    </w:lvl>
    <w:lvl w:ilvl="7" w:tplc="CAB62850" w:tentative="1">
      <w:start w:val="1"/>
      <w:numFmt w:val="bullet"/>
      <w:lvlText w:val="•"/>
      <w:lvlJc w:val="left"/>
      <w:pPr>
        <w:tabs>
          <w:tab w:val="num" w:pos="5760"/>
        </w:tabs>
        <w:ind w:left="5760" w:hanging="360"/>
      </w:pPr>
      <w:rPr>
        <w:rFonts w:ascii="Arial" w:hAnsi="Arial" w:hint="default"/>
      </w:rPr>
    </w:lvl>
    <w:lvl w:ilvl="8" w:tplc="E19479C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A64144"/>
    <w:multiLevelType w:val="hybridMultilevel"/>
    <w:tmpl w:val="FD404D0A"/>
    <w:lvl w:ilvl="0" w:tplc="E848D3F0">
      <w:start w:val="1"/>
      <w:numFmt w:val="bullet"/>
      <w:lvlText w:val=""/>
      <w:lvlJc w:val="left"/>
      <w:pPr>
        <w:tabs>
          <w:tab w:val="num" w:pos="1440"/>
        </w:tabs>
        <w:ind w:left="1440" w:hanging="360"/>
      </w:pPr>
      <w:rPr>
        <w:rFonts w:ascii="Wingdings" w:hAnsi="Wingdings" w:hint="default"/>
      </w:rPr>
    </w:lvl>
    <w:lvl w:ilvl="1" w:tplc="5D8A0022" w:tentative="1">
      <w:start w:val="1"/>
      <w:numFmt w:val="bullet"/>
      <w:lvlText w:val=""/>
      <w:lvlJc w:val="left"/>
      <w:pPr>
        <w:tabs>
          <w:tab w:val="num" w:pos="2160"/>
        </w:tabs>
        <w:ind w:left="2160" w:hanging="360"/>
      </w:pPr>
      <w:rPr>
        <w:rFonts w:ascii="Wingdings" w:hAnsi="Wingdings" w:hint="default"/>
      </w:rPr>
    </w:lvl>
    <w:lvl w:ilvl="2" w:tplc="98441506" w:tentative="1">
      <w:start w:val="1"/>
      <w:numFmt w:val="bullet"/>
      <w:lvlText w:val=""/>
      <w:lvlJc w:val="left"/>
      <w:pPr>
        <w:tabs>
          <w:tab w:val="num" w:pos="2880"/>
        </w:tabs>
        <w:ind w:left="2880" w:hanging="360"/>
      </w:pPr>
      <w:rPr>
        <w:rFonts w:ascii="Wingdings" w:hAnsi="Wingdings" w:hint="default"/>
      </w:rPr>
    </w:lvl>
    <w:lvl w:ilvl="3" w:tplc="09FAF61C" w:tentative="1">
      <w:start w:val="1"/>
      <w:numFmt w:val="bullet"/>
      <w:lvlText w:val=""/>
      <w:lvlJc w:val="left"/>
      <w:pPr>
        <w:tabs>
          <w:tab w:val="num" w:pos="3600"/>
        </w:tabs>
        <w:ind w:left="3600" w:hanging="360"/>
      </w:pPr>
      <w:rPr>
        <w:rFonts w:ascii="Wingdings" w:hAnsi="Wingdings" w:hint="default"/>
      </w:rPr>
    </w:lvl>
    <w:lvl w:ilvl="4" w:tplc="4696427C" w:tentative="1">
      <w:start w:val="1"/>
      <w:numFmt w:val="bullet"/>
      <w:lvlText w:val=""/>
      <w:lvlJc w:val="left"/>
      <w:pPr>
        <w:tabs>
          <w:tab w:val="num" w:pos="4320"/>
        </w:tabs>
        <w:ind w:left="4320" w:hanging="360"/>
      </w:pPr>
      <w:rPr>
        <w:rFonts w:ascii="Wingdings" w:hAnsi="Wingdings" w:hint="default"/>
      </w:rPr>
    </w:lvl>
    <w:lvl w:ilvl="5" w:tplc="165C4F1A" w:tentative="1">
      <w:start w:val="1"/>
      <w:numFmt w:val="bullet"/>
      <w:lvlText w:val=""/>
      <w:lvlJc w:val="left"/>
      <w:pPr>
        <w:tabs>
          <w:tab w:val="num" w:pos="5040"/>
        </w:tabs>
        <w:ind w:left="5040" w:hanging="360"/>
      </w:pPr>
      <w:rPr>
        <w:rFonts w:ascii="Wingdings" w:hAnsi="Wingdings" w:hint="default"/>
      </w:rPr>
    </w:lvl>
    <w:lvl w:ilvl="6" w:tplc="292CFE58" w:tentative="1">
      <w:start w:val="1"/>
      <w:numFmt w:val="bullet"/>
      <w:lvlText w:val=""/>
      <w:lvlJc w:val="left"/>
      <w:pPr>
        <w:tabs>
          <w:tab w:val="num" w:pos="5760"/>
        </w:tabs>
        <w:ind w:left="5760" w:hanging="360"/>
      </w:pPr>
      <w:rPr>
        <w:rFonts w:ascii="Wingdings" w:hAnsi="Wingdings" w:hint="default"/>
      </w:rPr>
    </w:lvl>
    <w:lvl w:ilvl="7" w:tplc="0BE6F516" w:tentative="1">
      <w:start w:val="1"/>
      <w:numFmt w:val="bullet"/>
      <w:lvlText w:val=""/>
      <w:lvlJc w:val="left"/>
      <w:pPr>
        <w:tabs>
          <w:tab w:val="num" w:pos="6480"/>
        </w:tabs>
        <w:ind w:left="6480" w:hanging="360"/>
      </w:pPr>
      <w:rPr>
        <w:rFonts w:ascii="Wingdings" w:hAnsi="Wingdings" w:hint="default"/>
      </w:rPr>
    </w:lvl>
    <w:lvl w:ilvl="8" w:tplc="FA08C014"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0ED77829"/>
    <w:multiLevelType w:val="hybridMultilevel"/>
    <w:tmpl w:val="016279AE"/>
    <w:lvl w:ilvl="0" w:tplc="94CA9B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16133"/>
    <w:multiLevelType w:val="hybridMultilevel"/>
    <w:tmpl w:val="5A8AC786"/>
    <w:lvl w:ilvl="0" w:tplc="06BCD4DC">
      <w:start w:val="1"/>
      <w:numFmt w:val="bullet"/>
      <w:lvlText w:val=""/>
      <w:lvlJc w:val="left"/>
      <w:pPr>
        <w:tabs>
          <w:tab w:val="num" w:pos="1440"/>
        </w:tabs>
        <w:ind w:left="1440" w:hanging="360"/>
      </w:pPr>
      <w:rPr>
        <w:rFonts w:ascii="Wingdings" w:hAnsi="Wingdings" w:hint="default"/>
      </w:rPr>
    </w:lvl>
    <w:lvl w:ilvl="1" w:tplc="75B89BE0" w:tentative="1">
      <w:start w:val="1"/>
      <w:numFmt w:val="bullet"/>
      <w:lvlText w:val=""/>
      <w:lvlJc w:val="left"/>
      <w:pPr>
        <w:tabs>
          <w:tab w:val="num" w:pos="2160"/>
        </w:tabs>
        <w:ind w:left="2160" w:hanging="360"/>
      </w:pPr>
      <w:rPr>
        <w:rFonts w:ascii="Wingdings" w:hAnsi="Wingdings" w:hint="default"/>
      </w:rPr>
    </w:lvl>
    <w:lvl w:ilvl="2" w:tplc="64C099D0" w:tentative="1">
      <w:start w:val="1"/>
      <w:numFmt w:val="bullet"/>
      <w:lvlText w:val=""/>
      <w:lvlJc w:val="left"/>
      <w:pPr>
        <w:tabs>
          <w:tab w:val="num" w:pos="2880"/>
        </w:tabs>
        <w:ind w:left="2880" w:hanging="360"/>
      </w:pPr>
      <w:rPr>
        <w:rFonts w:ascii="Wingdings" w:hAnsi="Wingdings" w:hint="default"/>
      </w:rPr>
    </w:lvl>
    <w:lvl w:ilvl="3" w:tplc="3FB2E068" w:tentative="1">
      <w:start w:val="1"/>
      <w:numFmt w:val="bullet"/>
      <w:lvlText w:val=""/>
      <w:lvlJc w:val="left"/>
      <w:pPr>
        <w:tabs>
          <w:tab w:val="num" w:pos="3600"/>
        </w:tabs>
        <w:ind w:left="3600" w:hanging="360"/>
      </w:pPr>
      <w:rPr>
        <w:rFonts w:ascii="Wingdings" w:hAnsi="Wingdings" w:hint="default"/>
      </w:rPr>
    </w:lvl>
    <w:lvl w:ilvl="4" w:tplc="71A4FEEA" w:tentative="1">
      <w:start w:val="1"/>
      <w:numFmt w:val="bullet"/>
      <w:lvlText w:val=""/>
      <w:lvlJc w:val="left"/>
      <w:pPr>
        <w:tabs>
          <w:tab w:val="num" w:pos="4320"/>
        </w:tabs>
        <w:ind w:left="4320" w:hanging="360"/>
      </w:pPr>
      <w:rPr>
        <w:rFonts w:ascii="Wingdings" w:hAnsi="Wingdings" w:hint="default"/>
      </w:rPr>
    </w:lvl>
    <w:lvl w:ilvl="5" w:tplc="03B2389E" w:tentative="1">
      <w:start w:val="1"/>
      <w:numFmt w:val="bullet"/>
      <w:lvlText w:val=""/>
      <w:lvlJc w:val="left"/>
      <w:pPr>
        <w:tabs>
          <w:tab w:val="num" w:pos="5040"/>
        </w:tabs>
        <w:ind w:left="5040" w:hanging="360"/>
      </w:pPr>
      <w:rPr>
        <w:rFonts w:ascii="Wingdings" w:hAnsi="Wingdings" w:hint="default"/>
      </w:rPr>
    </w:lvl>
    <w:lvl w:ilvl="6" w:tplc="7082C422" w:tentative="1">
      <w:start w:val="1"/>
      <w:numFmt w:val="bullet"/>
      <w:lvlText w:val=""/>
      <w:lvlJc w:val="left"/>
      <w:pPr>
        <w:tabs>
          <w:tab w:val="num" w:pos="5760"/>
        </w:tabs>
        <w:ind w:left="5760" w:hanging="360"/>
      </w:pPr>
      <w:rPr>
        <w:rFonts w:ascii="Wingdings" w:hAnsi="Wingdings" w:hint="default"/>
      </w:rPr>
    </w:lvl>
    <w:lvl w:ilvl="7" w:tplc="06EC02AC" w:tentative="1">
      <w:start w:val="1"/>
      <w:numFmt w:val="bullet"/>
      <w:lvlText w:val=""/>
      <w:lvlJc w:val="left"/>
      <w:pPr>
        <w:tabs>
          <w:tab w:val="num" w:pos="6480"/>
        </w:tabs>
        <w:ind w:left="6480" w:hanging="360"/>
      </w:pPr>
      <w:rPr>
        <w:rFonts w:ascii="Wingdings" w:hAnsi="Wingdings" w:hint="default"/>
      </w:rPr>
    </w:lvl>
    <w:lvl w:ilvl="8" w:tplc="C438132E"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20A464B"/>
    <w:multiLevelType w:val="hybridMultilevel"/>
    <w:tmpl w:val="D18218FC"/>
    <w:lvl w:ilvl="0" w:tplc="D60060EE">
      <w:start w:val="1"/>
      <w:numFmt w:val="bullet"/>
      <w:lvlText w:val="•"/>
      <w:lvlJc w:val="left"/>
      <w:pPr>
        <w:tabs>
          <w:tab w:val="num" w:pos="720"/>
        </w:tabs>
        <w:ind w:left="720" w:hanging="360"/>
      </w:pPr>
      <w:rPr>
        <w:rFonts w:ascii="Arial" w:hAnsi="Arial" w:hint="default"/>
      </w:rPr>
    </w:lvl>
    <w:lvl w:ilvl="1" w:tplc="E5A6A0B4" w:tentative="1">
      <w:start w:val="1"/>
      <w:numFmt w:val="bullet"/>
      <w:lvlText w:val="•"/>
      <w:lvlJc w:val="left"/>
      <w:pPr>
        <w:tabs>
          <w:tab w:val="num" w:pos="1440"/>
        </w:tabs>
        <w:ind w:left="1440" w:hanging="360"/>
      </w:pPr>
      <w:rPr>
        <w:rFonts w:ascii="Arial" w:hAnsi="Arial" w:hint="default"/>
      </w:rPr>
    </w:lvl>
    <w:lvl w:ilvl="2" w:tplc="B38C7A06" w:tentative="1">
      <w:start w:val="1"/>
      <w:numFmt w:val="bullet"/>
      <w:lvlText w:val="•"/>
      <w:lvlJc w:val="left"/>
      <w:pPr>
        <w:tabs>
          <w:tab w:val="num" w:pos="2160"/>
        </w:tabs>
        <w:ind w:left="2160" w:hanging="360"/>
      </w:pPr>
      <w:rPr>
        <w:rFonts w:ascii="Arial" w:hAnsi="Arial" w:hint="default"/>
      </w:rPr>
    </w:lvl>
    <w:lvl w:ilvl="3" w:tplc="AC026514" w:tentative="1">
      <w:start w:val="1"/>
      <w:numFmt w:val="bullet"/>
      <w:lvlText w:val="•"/>
      <w:lvlJc w:val="left"/>
      <w:pPr>
        <w:tabs>
          <w:tab w:val="num" w:pos="2880"/>
        </w:tabs>
        <w:ind w:left="2880" w:hanging="360"/>
      </w:pPr>
      <w:rPr>
        <w:rFonts w:ascii="Arial" w:hAnsi="Arial" w:hint="default"/>
      </w:rPr>
    </w:lvl>
    <w:lvl w:ilvl="4" w:tplc="0AB41238" w:tentative="1">
      <w:start w:val="1"/>
      <w:numFmt w:val="bullet"/>
      <w:lvlText w:val="•"/>
      <w:lvlJc w:val="left"/>
      <w:pPr>
        <w:tabs>
          <w:tab w:val="num" w:pos="3600"/>
        </w:tabs>
        <w:ind w:left="3600" w:hanging="360"/>
      </w:pPr>
      <w:rPr>
        <w:rFonts w:ascii="Arial" w:hAnsi="Arial" w:hint="default"/>
      </w:rPr>
    </w:lvl>
    <w:lvl w:ilvl="5" w:tplc="4ED6BD86" w:tentative="1">
      <w:start w:val="1"/>
      <w:numFmt w:val="bullet"/>
      <w:lvlText w:val="•"/>
      <w:lvlJc w:val="left"/>
      <w:pPr>
        <w:tabs>
          <w:tab w:val="num" w:pos="4320"/>
        </w:tabs>
        <w:ind w:left="4320" w:hanging="360"/>
      </w:pPr>
      <w:rPr>
        <w:rFonts w:ascii="Arial" w:hAnsi="Arial" w:hint="default"/>
      </w:rPr>
    </w:lvl>
    <w:lvl w:ilvl="6" w:tplc="5F269DA8" w:tentative="1">
      <w:start w:val="1"/>
      <w:numFmt w:val="bullet"/>
      <w:lvlText w:val="•"/>
      <w:lvlJc w:val="left"/>
      <w:pPr>
        <w:tabs>
          <w:tab w:val="num" w:pos="5040"/>
        </w:tabs>
        <w:ind w:left="5040" w:hanging="360"/>
      </w:pPr>
      <w:rPr>
        <w:rFonts w:ascii="Arial" w:hAnsi="Arial" w:hint="default"/>
      </w:rPr>
    </w:lvl>
    <w:lvl w:ilvl="7" w:tplc="9B802EDC" w:tentative="1">
      <w:start w:val="1"/>
      <w:numFmt w:val="bullet"/>
      <w:lvlText w:val="•"/>
      <w:lvlJc w:val="left"/>
      <w:pPr>
        <w:tabs>
          <w:tab w:val="num" w:pos="5760"/>
        </w:tabs>
        <w:ind w:left="5760" w:hanging="360"/>
      </w:pPr>
      <w:rPr>
        <w:rFonts w:ascii="Arial" w:hAnsi="Arial" w:hint="default"/>
      </w:rPr>
    </w:lvl>
    <w:lvl w:ilvl="8" w:tplc="0136E85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F30C16"/>
    <w:multiLevelType w:val="hybridMultilevel"/>
    <w:tmpl w:val="A7724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7C0C58"/>
    <w:multiLevelType w:val="hybridMultilevel"/>
    <w:tmpl w:val="A0A2FCFC"/>
    <w:lvl w:ilvl="0" w:tplc="00C84E18">
      <w:start w:val="1"/>
      <w:numFmt w:val="bullet"/>
      <w:lvlText w:val="•"/>
      <w:lvlJc w:val="left"/>
      <w:pPr>
        <w:tabs>
          <w:tab w:val="num" w:pos="720"/>
        </w:tabs>
        <w:ind w:left="720" w:hanging="360"/>
      </w:pPr>
      <w:rPr>
        <w:rFonts w:ascii="Arial" w:hAnsi="Arial" w:hint="default"/>
      </w:rPr>
    </w:lvl>
    <w:lvl w:ilvl="1" w:tplc="547C7B22" w:tentative="1">
      <w:start w:val="1"/>
      <w:numFmt w:val="bullet"/>
      <w:lvlText w:val="•"/>
      <w:lvlJc w:val="left"/>
      <w:pPr>
        <w:tabs>
          <w:tab w:val="num" w:pos="1440"/>
        </w:tabs>
        <w:ind w:left="1440" w:hanging="360"/>
      </w:pPr>
      <w:rPr>
        <w:rFonts w:ascii="Arial" w:hAnsi="Arial" w:hint="default"/>
      </w:rPr>
    </w:lvl>
    <w:lvl w:ilvl="2" w:tplc="4AB6BFBC" w:tentative="1">
      <w:start w:val="1"/>
      <w:numFmt w:val="bullet"/>
      <w:lvlText w:val="•"/>
      <w:lvlJc w:val="left"/>
      <w:pPr>
        <w:tabs>
          <w:tab w:val="num" w:pos="2160"/>
        </w:tabs>
        <w:ind w:left="2160" w:hanging="360"/>
      </w:pPr>
      <w:rPr>
        <w:rFonts w:ascii="Arial" w:hAnsi="Arial" w:hint="default"/>
      </w:rPr>
    </w:lvl>
    <w:lvl w:ilvl="3" w:tplc="32D460C6" w:tentative="1">
      <w:start w:val="1"/>
      <w:numFmt w:val="bullet"/>
      <w:lvlText w:val="•"/>
      <w:lvlJc w:val="left"/>
      <w:pPr>
        <w:tabs>
          <w:tab w:val="num" w:pos="2880"/>
        </w:tabs>
        <w:ind w:left="2880" w:hanging="360"/>
      </w:pPr>
      <w:rPr>
        <w:rFonts w:ascii="Arial" w:hAnsi="Arial" w:hint="default"/>
      </w:rPr>
    </w:lvl>
    <w:lvl w:ilvl="4" w:tplc="DF22C520" w:tentative="1">
      <w:start w:val="1"/>
      <w:numFmt w:val="bullet"/>
      <w:lvlText w:val="•"/>
      <w:lvlJc w:val="left"/>
      <w:pPr>
        <w:tabs>
          <w:tab w:val="num" w:pos="3600"/>
        </w:tabs>
        <w:ind w:left="3600" w:hanging="360"/>
      </w:pPr>
      <w:rPr>
        <w:rFonts w:ascii="Arial" w:hAnsi="Arial" w:hint="default"/>
      </w:rPr>
    </w:lvl>
    <w:lvl w:ilvl="5" w:tplc="09E04D64" w:tentative="1">
      <w:start w:val="1"/>
      <w:numFmt w:val="bullet"/>
      <w:lvlText w:val="•"/>
      <w:lvlJc w:val="left"/>
      <w:pPr>
        <w:tabs>
          <w:tab w:val="num" w:pos="4320"/>
        </w:tabs>
        <w:ind w:left="4320" w:hanging="360"/>
      </w:pPr>
      <w:rPr>
        <w:rFonts w:ascii="Arial" w:hAnsi="Arial" w:hint="default"/>
      </w:rPr>
    </w:lvl>
    <w:lvl w:ilvl="6" w:tplc="51A216B4" w:tentative="1">
      <w:start w:val="1"/>
      <w:numFmt w:val="bullet"/>
      <w:lvlText w:val="•"/>
      <w:lvlJc w:val="left"/>
      <w:pPr>
        <w:tabs>
          <w:tab w:val="num" w:pos="5040"/>
        </w:tabs>
        <w:ind w:left="5040" w:hanging="360"/>
      </w:pPr>
      <w:rPr>
        <w:rFonts w:ascii="Arial" w:hAnsi="Arial" w:hint="default"/>
      </w:rPr>
    </w:lvl>
    <w:lvl w:ilvl="7" w:tplc="6630AC1A" w:tentative="1">
      <w:start w:val="1"/>
      <w:numFmt w:val="bullet"/>
      <w:lvlText w:val="•"/>
      <w:lvlJc w:val="left"/>
      <w:pPr>
        <w:tabs>
          <w:tab w:val="num" w:pos="5760"/>
        </w:tabs>
        <w:ind w:left="5760" w:hanging="360"/>
      </w:pPr>
      <w:rPr>
        <w:rFonts w:ascii="Arial" w:hAnsi="Arial" w:hint="default"/>
      </w:rPr>
    </w:lvl>
    <w:lvl w:ilvl="8" w:tplc="D7C8B85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68934A4"/>
    <w:multiLevelType w:val="hybridMultilevel"/>
    <w:tmpl w:val="362CA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E503B8"/>
    <w:multiLevelType w:val="hybridMultilevel"/>
    <w:tmpl w:val="AABA4568"/>
    <w:lvl w:ilvl="0" w:tplc="012C6208">
      <w:start w:val="1"/>
      <w:numFmt w:val="bullet"/>
      <w:lvlText w:val="•"/>
      <w:lvlJc w:val="left"/>
      <w:pPr>
        <w:tabs>
          <w:tab w:val="num" w:pos="720"/>
        </w:tabs>
        <w:ind w:left="720" w:hanging="360"/>
      </w:pPr>
      <w:rPr>
        <w:rFonts w:ascii="Arial" w:hAnsi="Arial" w:hint="default"/>
      </w:rPr>
    </w:lvl>
    <w:lvl w:ilvl="1" w:tplc="4FFE42B6" w:tentative="1">
      <w:start w:val="1"/>
      <w:numFmt w:val="bullet"/>
      <w:lvlText w:val="•"/>
      <w:lvlJc w:val="left"/>
      <w:pPr>
        <w:tabs>
          <w:tab w:val="num" w:pos="1440"/>
        </w:tabs>
        <w:ind w:left="1440" w:hanging="360"/>
      </w:pPr>
      <w:rPr>
        <w:rFonts w:ascii="Arial" w:hAnsi="Arial" w:hint="default"/>
      </w:rPr>
    </w:lvl>
    <w:lvl w:ilvl="2" w:tplc="AA02BEF8" w:tentative="1">
      <w:start w:val="1"/>
      <w:numFmt w:val="bullet"/>
      <w:lvlText w:val="•"/>
      <w:lvlJc w:val="left"/>
      <w:pPr>
        <w:tabs>
          <w:tab w:val="num" w:pos="2160"/>
        </w:tabs>
        <w:ind w:left="2160" w:hanging="360"/>
      </w:pPr>
      <w:rPr>
        <w:rFonts w:ascii="Arial" w:hAnsi="Arial" w:hint="default"/>
      </w:rPr>
    </w:lvl>
    <w:lvl w:ilvl="3" w:tplc="E70C78C8" w:tentative="1">
      <w:start w:val="1"/>
      <w:numFmt w:val="bullet"/>
      <w:lvlText w:val="•"/>
      <w:lvlJc w:val="left"/>
      <w:pPr>
        <w:tabs>
          <w:tab w:val="num" w:pos="2880"/>
        </w:tabs>
        <w:ind w:left="2880" w:hanging="360"/>
      </w:pPr>
      <w:rPr>
        <w:rFonts w:ascii="Arial" w:hAnsi="Arial" w:hint="default"/>
      </w:rPr>
    </w:lvl>
    <w:lvl w:ilvl="4" w:tplc="014AECDE" w:tentative="1">
      <w:start w:val="1"/>
      <w:numFmt w:val="bullet"/>
      <w:lvlText w:val="•"/>
      <w:lvlJc w:val="left"/>
      <w:pPr>
        <w:tabs>
          <w:tab w:val="num" w:pos="3600"/>
        </w:tabs>
        <w:ind w:left="3600" w:hanging="360"/>
      </w:pPr>
      <w:rPr>
        <w:rFonts w:ascii="Arial" w:hAnsi="Arial" w:hint="default"/>
      </w:rPr>
    </w:lvl>
    <w:lvl w:ilvl="5" w:tplc="B944D9A0" w:tentative="1">
      <w:start w:val="1"/>
      <w:numFmt w:val="bullet"/>
      <w:lvlText w:val="•"/>
      <w:lvlJc w:val="left"/>
      <w:pPr>
        <w:tabs>
          <w:tab w:val="num" w:pos="4320"/>
        </w:tabs>
        <w:ind w:left="4320" w:hanging="360"/>
      </w:pPr>
      <w:rPr>
        <w:rFonts w:ascii="Arial" w:hAnsi="Arial" w:hint="default"/>
      </w:rPr>
    </w:lvl>
    <w:lvl w:ilvl="6" w:tplc="682AAFDC" w:tentative="1">
      <w:start w:val="1"/>
      <w:numFmt w:val="bullet"/>
      <w:lvlText w:val="•"/>
      <w:lvlJc w:val="left"/>
      <w:pPr>
        <w:tabs>
          <w:tab w:val="num" w:pos="5040"/>
        </w:tabs>
        <w:ind w:left="5040" w:hanging="360"/>
      </w:pPr>
      <w:rPr>
        <w:rFonts w:ascii="Arial" w:hAnsi="Arial" w:hint="default"/>
      </w:rPr>
    </w:lvl>
    <w:lvl w:ilvl="7" w:tplc="41B2D8BA" w:tentative="1">
      <w:start w:val="1"/>
      <w:numFmt w:val="bullet"/>
      <w:lvlText w:val="•"/>
      <w:lvlJc w:val="left"/>
      <w:pPr>
        <w:tabs>
          <w:tab w:val="num" w:pos="5760"/>
        </w:tabs>
        <w:ind w:left="5760" w:hanging="360"/>
      </w:pPr>
      <w:rPr>
        <w:rFonts w:ascii="Arial" w:hAnsi="Arial" w:hint="default"/>
      </w:rPr>
    </w:lvl>
    <w:lvl w:ilvl="8" w:tplc="07F0C7E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87A3018"/>
    <w:multiLevelType w:val="hybridMultilevel"/>
    <w:tmpl w:val="7FC8A3A4"/>
    <w:lvl w:ilvl="0" w:tplc="79EE03DA">
      <w:start w:val="1"/>
      <w:numFmt w:val="bullet"/>
      <w:lvlText w:val="•"/>
      <w:lvlJc w:val="left"/>
      <w:pPr>
        <w:tabs>
          <w:tab w:val="num" w:pos="720"/>
        </w:tabs>
        <w:ind w:left="720" w:hanging="360"/>
      </w:pPr>
      <w:rPr>
        <w:rFonts w:ascii="Arial" w:hAnsi="Arial" w:hint="default"/>
      </w:rPr>
    </w:lvl>
    <w:lvl w:ilvl="1" w:tplc="01D47E90" w:tentative="1">
      <w:start w:val="1"/>
      <w:numFmt w:val="bullet"/>
      <w:lvlText w:val="•"/>
      <w:lvlJc w:val="left"/>
      <w:pPr>
        <w:tabs>
          <w:tab w:val="num" w:pos="1440"/>
        </w:tabs>
        <w:ind w:left="1440" w:hanging="360"/>
      </w:pPr>
      <w:rPr>
        <w:rFonts w:ascii="Arial" w:hAnsi="Arial" w:hint="default"/>
      </w:rPr>
    </w:lvl>
    <w:lvl w:ilvl="2" w:tplc="CC880814" w:tentative="1">
      <w:start w:val="1"/>
      <w:numFmt w:val="bullet"/>
      <w:lvlText w:val="•"/>
      <w:lvlJc w:val="left"/>
      <w:pPr>
        <w:tabs>
          <w:tab w:val="num" w:pos="2160"/>
        </w:tabs>
        <w:ind w:left="2160" w:hanging="360"/>
      </w:pPr>
      <w:rPr>
        <w:rFonts w:ascii="Arial" w:hAnsi="Arial" w:hint="default"/>
      </w:rPr>
    </w:lvl>
    <w:lvl w:ilvl="3" w:tplc="234453F4" w:tentative="1">
      <w:start w:val="1"/>
      <w:numFmt w:val="bullet"/>
      <w:lvlText w:val="•"/>
      <w:lvlJc w:val="left"/>
      <w:pPr>
        <w:tabs>
          <w:tab w:val="num" w:pos="2880"/>
        </w:tabs>
        <w:ind w:left="2880" w:hanging="360"/>
      </w:pPr>
      <w:rPr>
        <w:rFonts w:ascii="Arial" w:hAnsi="Arial" w:hint="default"/>
      </w:rPr>
    </w:lvl>
    <w:lvl w:ilvl="4" w:tplc="15803CD4" w:tentative="1">
      <w:start w:val="1"/>
      <w:numFmt w:val="bullet"/>
      <w:lvlText w:val="•"/>
      <w:lvlJc w:val="left"/>
      <w:pPr>
        <w:tabs>
          <w:tab w:val="num" w:pos="3600"/>
        </w:tabs>
        <w:ind w:left="3600" w:hanging="360"/>
      </w:pPr>
      <w:rPr>
        <w:rFonts w:ascii="Arial" w:hAnsi="Arial" w:hint="default"/>
      </w:rPr>
    </w:lvl>
    <w:lvl w:ilvl="5" w:tplc="02FAA69E" w:tentative="1">
      <w:start w:val="1"/>
      <w:numFmt w:val="bullet"/>
      <w:lvlText w:val="•"/>
      <w:lvlJc w:val="left"/>
      <w:pPr>
        <w:tabs>
          <w:tab w:val="num" w:pos="4320"/>
        </w:tabs>
        <w:ind w:left="4320" w:hanging="360"/>
      </w:pPr>
      <w:rPr>
        <w:rFonts w:ascii="Arial" w:hAnsi="Arial" w:hint="default"/>
      </w:rPr>
    </w:lvl>
    <w:lvl w:ilvl="6" w:tplc="995CC370" w:tentative="1">
      <w:start w:val="1"/>
      <w:numFmt w:val="bullet"/>
      <w:lvlText w:val="•"/>
      <w:lvlJc w:val="left"/>
      <w:pPr>
        <w:tabs>
          <w:tab w:val="num" w:pos="5040"/>
        </w:tabs>
        <w:ind w:left="5040" w:hanging="360"/>
      </w:pPr>
      <w:rPr>
        <w:rFonts w:ascii="Arial" w:hAnsi="Arial" w:hint="default"/>
      </w:rPr>
    </w:lvl>
    <w:lvl w:ilvl="7" w:tplc="59C686F4" w:tentative="1">
      <w:start w:val="1"/>
      <w:numFmt w:val="bullet"/>
      <w:lvlText w:val="•"/>
      <w:lvlJc w:val="left"/>
      <w:pPr>
        <w:tabs>
          <w:tab w:val="num" w:pos="5760"/>
        </w:tabs>
        <w:ind w:left="5760" w:hanging="360"/>
      </w:pPr>
      <w:rPr>
        <w:rFonts w:ascii="Arial" w:hAnsi="Arial" w:hint="default"/>
      </w:rPr>
    </w:lvl>
    <w:lvl w:ilvl="8" w:tplc="E5E4229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C982420"/>
    <w:multiLevelType w:val="hybridMultilevel"/>
    <w:tmpl w:val="37680E78"/>
    <w:lvl w:ilvl="0" w:tplc="4E60222E">
      <w:start w:val="1"/>
      <w:numFmt w:val="bullet"/>
      <w:lvlText w:val="•"/>
      <w:lvlJc w:val="left"/>
      <w:pPr>
        <w:tabs>
          <w:tab w:val="num" w:pos="720"/>
        </w:tabs>
        <w:ind w:left="720" w:hanging="360"/>
      </w:pPr>
      <w:rPr>
        <w:rFonts w:ascii="Arial" w:hAnsi="Arial" w:hint="default"/>
      </w:rPr>
    </w:lvl>
    <w:lvl w:ilvl="1" w:tplc="B6C8A93C" w:tentative="1">
      <w:start w:val="1"/>
      <w:numFmt w:val="bullet"/>
      <w:lvlText w:val="•"/>
      <w:lvlJc w:val="left"/>
      <w:pPr>
        <w:tabs>
          <w:tab w:val="num" w:pos="1440"/>
        </w:tabs>
        <w:ind w:left="1440" w:hanging="360"/>
      </w:pPr>
      <w:rPr>
        <w:rFonts w:ascii="Arial" w:hAnsi="Arial" w:hint="default"/>
      </w:rPr>
    </w:lvl>
    <w:lvl w:ilvl="2" w:tplc="ED846BA6" w:tentative="1">
      <w:start w:val="1"/>
      <w:numFmt w:val="bullet"/>
      <w:lvlText w:val="•"/>
      <w:lvlJc w:val="left"/>
      <w:pPr>
        <w:tabs>
          <w:tab w:val="num" w:pos="2160"/>
        </w:tabs>
        <w:ind w:left="2160" w:hanging="360"/>
      </w:pPr>
      <w:rPr>
        <w:rFonts w:ascii="Arial" w:hAnsi="Arial" w:hint="default"/>
      </w:rPr>
    </w:lvl>
    <w:lvl w:ilvl="3" w:tplc="483A2F9A" w:tentative="1">
      <w:start w:val="1"/>
      <w:numFmt w:val="bullet"/>
      <w:lvlText w:val="•"/>
      <w:lvlJc w:val="left"/>
      <w:pPr>
        <w:tabs>
          <w:tab w:val="num" w:pos="2880"/>
        </w:tabs>
        <w:ind w:left="2880" w:hanging="360"/>
      </w:pPr>
      <w:rPr>
        <w:rFonts w:ascii="Arial" w:hAnsi="Arial" w:hint="default"/>
      </w:rPr>
    </w:lvl>
    <w:lvl w:ilvl="4" w:tplc="9EC8005A" w:tentative="1">
      <w:start w:val="1"/>
      <w:numFmt w:val="bullet"/>
      <w:lvlText w:val="•"/>
      <w:lvlJc w:val="left"/>
      <w:pPr>
        <w:tabs>
          <w:tab w:val="num" w:pos="3600"/>
        </w:tabs>
        <w:ind w:left="3600" w:hanging="360"/>
      </w:pPr>
      <w:rPr>
        <w:rFonts w:ascii="Arial" w:hAnsi="Arial" w:hint="default"/>
      </w:rPr>
    </w:lvl>
    <w:lvl w:ilvl="5" w:tplc="E6062B00" w:tentative="1">
      <w:start w:val="1"/>
      <w:numFmt w:val="bullet"/>
      <w:lvlText w:val="•"/>
      <w:lvlJc w:val="left"/>
      <w:pPr>
        <w:tabs>
          <w:tab w:val="num" w:pos="4320"/>
        </w:tabs>
        <w:ind w:left="4320" w:hanging="360"/>
      </w:pPr>
      <w:rPr>
        <w:rFonts w:ascii="Arial" w:hAnsi="Arial" w:hint="default"/>
      </w:rPr>
    </w:lvl>
    <w:lvl w:ilvl="6" w:tplc="2AB6EDBA" w:tentative="1">
      <w:start w:val="1"/>
      <w:numFmt w:val="bullet"/>
      <w:lvlText w:val="•"/>
      <w:lvlJc w:val="left"/>
      <w:pPr>
        <w:tabs>
          <w:tab w:val="num" w:pos="5040"/>
        </w:tabs>
        <w:ind w:left="5040" w:hanging="360"/>
      </w:pPr>
      <w:rPr>
        <w:rFonts w:ascii="Arial" w:hAnsi="Arial" w:hint="default"/>
      </w:rPr>
    </w:lvl>
    <w:lvl w:ilvl="7" w:tplc="A872B12C" w:tentative="1">
      <w:start w:val="1"/>
      <w:numFmt w:val="bullet"/>
      <w:lvlText w:val="•"/>
      <w:lvlJc w:val="left"/>
      <w:pPr>
        <w:tabs>
          <w:tab w:val="num" w:pos="5760"/>
        </w:tabs>
        <w:ind w:left="5760" w:hanging="360"/>
      </w:pPr>
      <w:rPr>
        <w:rFonts w:ascii="Arial" w:hAnsi="Arial" w:hint="default"/>
      </w:rPr>
    </w:lvl>
    <w:lvl w:ilvl="8" w:tplc="9AFC4BD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DE631D2"/>
    <w:multiLevelType w:val="hybridMultilevel"/>
    <w:tmpl w:val="F2FC4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A16635"/>
    <w:multiLevelType w:val="hybridMultilevel"/>
    <w:tmpl w:val="739247E0"/>
    <w:lvl w:ilvl="0" w:tplc="B414DB70">
      <w:start w:val="1"/>
      <w:numFmt w:val="bullet"/>
      <w:lvlText w:val="•"/>
      <w:lvlJc w:val="left"/>
      <w:pPr>
        <w:tabs>
          <w:tab w:val="num" w:pos="720"/>
        </w:tabs>
        <w:ind w:left="720" w:hanging="360"/>
      </w:pPr>
      <w:rPr>
        <w:rFonts w:ascii="Arial" w:hAnsi="Arial" w:hint="default"/>
      </w:rPr>
    </w:lvl>
    <w:lvl w:ilvl="1" w:tplc="F6EECECC" w:tentative="1">
      <w:start w:val="1"/>
      <w:numFmt w:val="bullet"/>
      <w:lvlText w:val="•"/>
      <w:lvlJc w:val="left"/>
      <w:pPr>
        <w:tabs>
          <w:tab w:val="num" w:pos="1440"/>
        </w:tabs>
        <w:ind w:left="1440" w:hanging="360"/>
      </w:pPr>
      <w:rPr>
        <w:rFonts w:ascii="Arial" w:hAnsi="Arial" w:hint="default"/>
      </w:rPr>
    </w:lvl>
    <w:lvl w:ilvl="2" w:tplc="0B6A575C" w:tentative="1">
      <w:start w:val="1"/>
      <w:numFmt w:val="bullet"/>
      <w:lvlText w:val="•"/>
      <w:lvlJc w:val="left"/>
      <w:pPr>
        <w:tabs>
          <w:tab w:val="num" w:pos="2160"/>
        </w:tabs>
        <w:ind w:left="2160" w:hanging="360"/>
      </w:pPr>
      <w:rPr>
        <w:rFonts w:ascii="Arial" w:hAnsi="Arial" w:hint="default"/>
      </w:rPr>
    </w:lvl>
    <w:lvl w:ilvl="3" w:tplc="D1763BDA" w:tentative="1">
      <w:start w:val="1"/>
      <w:numFmt w:val="bullet"/>
      <w:lvlText w:val="•"/>
      <w:lvlJc w:val="left"/>
      <w:pPr>
        <w:tabs>
          <w:tab w:val="num" w:pos="2880"/>
        </w:tabs>
        <w:ind w:left="2880" w:hanging="360"/>
      </w:pPr>
      <w:rPr>
        <w:rFonts w:ascii="Arial" w:hAnsi="Arial" w:hint="default"/>
      </w:rPr>
    </w:lvl>
    <w:lvl w:ilvl="4" w:tplc="65EC71DA" w:tentative="1">
      <w:start w:val="1"/>
      <w:numFmt w:val="bullet"/>
      <w:lvlText w:val="•"/>
      <w:lvlJc w:val="left"/>
      <w:pPr>
        <w:tabs>
          <w:tab w:val="num" w:pos="3600"/>
        </w:tabs>
        <w:ind w:left="3600" w:hanging="360"/>
      </w:pPr>
      <w:rPr>
        <w:rFonts w:ascii="Arial" w:hAnsi="Arial" w:hint="default"/>
      </w:rPr>
    </w:lvl>
    <w:lvl w:ilvl="5" w:tplc="3E7A1788" w:tentative="1">
      <w:start w:val="1"/>
      <w:numFmt w:val="bullet"/>
      <w:lvlText w:val="•"/>
      <w:lvlJc w:val="left"/>
      <w:pPr>
        <w:tabs>
          <w:tab w:val="num" w:pos="4320"/>
        </w:tabs>
        <w:ind w:left="4320" w:hanging="360"/>
      </w:pPr>
      <w:rPr>
        <w:rFonts w:ascii="Arial" w:hAnsi="Arial" w:hint="default"/>
      </w:rPr>
    </w:lvl>
    <w:lvl w:ilvl="6" w:tplc="428663B8" w:tentative="1">
      <w:start w:val="1"/>
      <w:numFmt w:val="bullet"/>
      <w:lvlText w:val="•"/>
      <w:lvlJc w:val="left"/>
      <w:pPr>
        <w:tabs>
          <w:tab w:val="num" w:pos="5040"/>
        </w:tabs>
        <w:ind w:left="5040" w:hanging="360"/>
      </w:pPr>
      <w:rPr>
        <w:rFonts w:ascii="Arial" w:hAnsi="Arial" w:hint="default"/>
      </w:rPr>
    </w:lvl>
    <w:lvl w:ilvl="7" w:tplc="FB3A8662" w:tentative="1">
      <w:start w:val="1"/>
      <w:numFmt w:val="bullet"/>
      <w:lvlText w:val="•"/>
      <w:lvlJc w:val="left"/>
      <w:pPr>
        <w:tabs>
          <w:tab w:val="num" w:pos="5760"/>
        </w:tabs>
        <w:ind w:left="5760" w:hanging="360"/>
      </w:pPr>
      <w:rPr>
        <w:rFonts w:ascii="Arial" w:hAnsi="Arial" w:hint="default"/>
      </w:rPr>
    </w:lvl>
    <w:lvl w:ilvl="8" w:tplc="05B66F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26C4B79"/>
    <w:multiLevelType w:val="hybridMultilevel"/>
    <w:tmpl w:val="698CBF5A"/>
    <w:lvl w:ilvl="0" w:tplc="7216413E">
      <w:start w:val="1"/>
      <w:numFmt w:val="bullet"/>
      <w:lvlText w:val="•"/>
      <w:lvlJc w:val="left"/>
      <w:pPr>
        <w:tabs>
          <w:tab w:val="num" w:pos="720"/>
        </w:tabs>
        <w:ind w:left="720" w:hanging="360"/>
      </w:pPr>
      <w:rPr>
        <w:rFonts w:ascii="Arial" w:hAnsi="Arial" w:hint="default"/>
      </w:rPr>
    </w:lvl>
    <w:lvl w:ilvl="1" w:tplc="3B86D21E" w:tentative="1">
      <w:start w:val="1"/>
      <w:numFmt w:val="bullet"/>
      <w:lvlText w:val="•"/>
      <w:lvlJc w:val="left"/>
      <w:pPr>
        <w:tabs>
          <w:tab w:val="num" w:pos="1440"/>
        </w:tabs>
        <w:ind w:left="1440" w:hanging="360"/>
      </w:pPr>
      <w:rPr>
        <w:rFonts w:ascii="Arial" w:hAnsi="Arial" w:hint="default"/>
      </w:rPr>
    </w:lvl>
    <w:lvl w:ilvl="2" w:tplc="6336754A" w:tentative="1">
      <w:start w:val="1"/>
      <w:numFmt w:val="bullet"/>
      <w:lvlText w:val="•"/>
      <w:lvlJc w:val="left"/>
      <w:pPr>
        <w:tabs>
          <w:tab w:val="num" w:pos="2160"/>
        </w:tabs>
        <w:ind w:left="2160" w:hanging="360"/>
      </w:pPr>
      <w:rPr>
        <w:rFonts w:ascii="Arial" w:hAnsi="Arial" w:hint="default"/>
      </w:rPr>
    </w:lvl>
    <w:lvl w:ilvl="3" w:tplc="F86CFB8C" w:tentative="1">
      <w:start w:val="1"/>
      <w:numFmt w:val="bullet"/>
      <w:lvlText w:val="•"/>
      <w:lvlJc w:val="left"/>
      <w:pPr>
        <w:tabs>
          <w:tab w:val="num" w:pos="2880"/>
        </w:tabs>
        <w:ind w:left="2880" w:hanging="360"/>
      </w:pPr>
      <w:rPr>
        <w:rFonts w:ascii="Arial" w:hAnsi="Arial" w:hint="default"/>
      </w:rPr>
    </w:lvl>
    <w:lvl w:ilvl="4" w:tplc="C31466D2" w:tentative="1">
      <w:start w:val="1"/>
      <w:numFmt w:val="bullet"/>
      <w:lvlText w:val="•"/>
      <w:lvlJc w:val="left"/>
      <w:pPr>
        <w:tabs>
          <w:tab w:val="num" w:pos="3600"/>
        </w:tabs>
        <w:ind w:left="3600" w:hanging="360"/>
      </w:pPr>
      <w:rPr>
        <w:rFonts w:ascii="Arial" w:hAnsi="Arial" w:hint="default"/>
      </w:rPr>
    </w:lvl>
    <w:lvl w:ilvl="5" w:tplc="EC644B32" w:tentative="1">
      <w:start w:val="1"/>
      <w:numFmt w:val="bullet"/>
      <w:lvlText w:val="•"/>
      <w:lvlJc w:val="left"/>
      <w:pPr>
        <w:tabs>
          <w:tab w:val="num" w:pos="4320"/>
        </w:tabs>
        <w:ind w:left="4320" w:hanging="360"/>
      </w:pPr>
      <w:rPr>
        <w:rFonts w:ascii="Arial" w:hAnsi="Arial" w:hint="default"/>
      </w:rPr>
    </w:lvl>
    <w:lvl w:ilvl="6" w:tplc="3738C4B4" w:tentative="1">
      <w:start w:val="1"/>
      <w:numFmt w:val="bullet"/>
      <w:lvlText w:val="•"/>
      <w:lvlJc w:val="left"/>
      <w:pPr>
        <w:tabs>
          <w:tab w:val="num" w:pos="5040"/>
        </w:tabs>
        <w:ind w:left="5040" w:hanging="360"/>
      </w:pPr>
      <w:rPr>
        <w:rFonts w:ascii="Arial" w:hAnsi="Arial" w:hint="default"/>
      </w:rPr>
    </w:lvl>
    <w:lvl w:ilvl="7" w:tplc="CA7A2396" w:tentative="1">
      <w:start w:val="1"/>
      <w:numFmt w:val="bullet"/>
      <w:lvlText w:val="•"/>
      <w:lvlJc w:val="left"/>
      <w:pPr>
        <w:tabs>
          <w:tab w:val="num" w:pos="5760"/>
        </w:tabs>
        <w:ind w:left="5760" w:hanging="360"/>
      </w:pPr>
      <w:rPr>
        <w:rFonts w:ascii="Arial" w:hAnsi="Arial" w:hint="default"/>
      </w:rPr>
    </w:lvl>
    <w:lvl w:ilvl="8" w:tplc="7D34998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49B7A7E"/>
    <w:multiLevelType w:val="hybridMultilevel"/>
    <w:tmpl w:val="EE783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A844EE"/>
    <w:multiLevelType w:val="hybridMultilevel"/>
    <w:tmpl w:val="5942A4DE"/>
    <w:lvl w:ilvl="0" w:tplc="5408193E">
      <w:start w:val="1"/>
      <w:numFmt w:val="bullet"/>
      <w:lvlText w:val="•"/>
      <w:lvlJc w:val="left"/>
      <w:pPr>
        <w:tabs>
          <w:tab w:val="num" w:pos="720"/>
        </w:tabs>
        <w:ind w:left="720" w:hanging="360"/>
      </w:pPr>
      <w:rPr>
        <w:rFonts w:ascii="Arial" w:hAnsi="Arial" w:hint="default"/>
      </w:rPr>
    </w:lvl>
    <w:lvl w:ilvl="1" w:tplc="9E8AC332" w:tentative="1">
      <w:start w:val="1"/>
      <w:numFmt w:val="bullet"/>
      <w:lvlText w:val="•"/>
      <w:lvlJc w:val="left"/>
      <w:pPr>
        <w:tabs>
          <w:tab w:val="num" w:pos="1440"/>
        </w:tabs>
        <w:ind w:left="1440" w:hanging="360"/>
      </w:pPr>
      <w:rPr>
        <w:rFonts w:ascii="Arial" w:hAnsi="Arial" w:hint="default"/>
      </w:rPr>
    </w:lvl>
    <w:lvl w:ilvl="2" w:tplc="D0C6BBF6" w:tentative="1">
      <w:start w:val="1"/>
      <w:numFmt w:val="bullet"/>
      <w:lvlText w:val="•"/>
      <w:lvlJc w:val="left"/>
      <w:pPr>
        <w:tabs>
          <w:tab w:val="num" w:pos="2160"/>
        </w:tabs>
        <w:ind w:left="2160" w:hanging="360"/>
      </w:pPr>
      <w:rPr>
        <w:rFonts w:ascii="Arial" w:hAnsi="Arial" w:hint="default"/>
      </w:rPr>
    </w:lvl>
    <w:lvl w:ilvl="3" w:tplc="47145E66" w:tentative="1">
      <w:start w:val="1"/>
      <w:numFmt w:val="bullet"/>
      <w:lvlText w:val="•"/>
      <w:lvlJc w:val="left"/>
      <w:pPr>
        <w:tabs>
          <w:tab w:val="num" w:pos="2880"/>
        </w:tabs>
        <w:ind w:left="2880" w:hanging="360"/>
      </w:pPr>
      <w:rPr>
        <w:rFonts w:ascii="Arial" w:hAnsi="Arial" w:hint="default"/>
      </w:rPr>
    </w:lvl>
    <w:lvl w:ilvl="4" w:tplc="D972889C" w:tentative="1">
      <w:start w:val="1"/>
      <w:numFmt w:val="bullet"/>
      <w:lvlText w:val="•"/>
      <w:lvlJc w:val="left"/>
      <w:pPr>
        <w:tabs>
          <w:tab w:val="num" w:pos="3600"/>
        </w:tabs>
        <w:ind w:left="3600" w:hanging="360"/>
      </w:pPr>
      <w:rPr>
        <w:rFonts w:ascii="Arial" w:hAnsi="Arial" w:hint="default"/>
      </w:rPr>
    </w:lvl>
    <w:lvl w:ilvl="5" w:tplc="3CE0D130" w:tentative="1">
      <w:start w:val="1"/>
      <w:numFmt w:val="bullet"/>
      <w:lvlText w:val="•"/>
      <w:lvlJc w:val="left"/>
      <w:pPr>
        <w:tabs>
          <w:tab w:val="num" w:pos="4320"/>
        </w:tabs>
        <w:ind w:left="4320" w:hanging="360"/>
      </w:pPr>
      <w:rPr>
        <w:rFonts w:ascii="Arial" w:hAnsi="Arial" w:hint="default"/>
      </w:rPr>
    </w:lvl>
    <w:lvl w:ilvl="6" w:tplc="CA826F28" w:tentative="1">
      <w:start w:val="1"/>
      <w:numFmt w:val="bullet"/>
      <w:lvlText w:val="•"/>
      <w:lvlJc w:val="left"/>
      <w:pPr>
        <w:tabs>
          <w:tab w:val="num" w:pos="5040"/>
        </w:tabs>
        <w:ind w:left="5040" w:hanging="360"/>
      </w:pPr>
      <w:rPr>
        <w:rFonts w:ascii="Arial" w:hAnsi="Arial" w:hint="default"/>
      </w:rPr>
    </w:lvl>
    <w:lvl w:ilvl="7" w:tplc="D5B63418" w:tentative="1">
      <w:start w:val="1"/>
      <w:numFmt w:val="bullet"/>
      <w:lvlText w:val="•"/>
      <w:lvlJc w:val="left"/>
      <w:pPr>
        <w:tabs>
          <w:tab w:val="num" w:pos="5760"/>
        </w:tabs>
        <w:ind w:left="5760" w:hanging="360"/>
      </w:pPr>
      <w:rPr>
        <w:rFonts w:ascii="Arial" w:hAnsi="Arial" w:hint="default"/>
      </w:rPr>
    </w:lvl>
    <w:lvl w:ilvl="8" w:tplc="F10E50C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84E619B"/>
    <w:multiLevelType w:val="hybridMultilevel"/>
    <w:tmpl w:val="A888DA80"/>
    <w:lvl w:ilvl="0" w:tplc="C0367A9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392D1A"/>
    <w:multiLevelType w:val="multilevel"/>
    <w:tmpl w:val="9712F8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9AC5BF8"/>
    <w:multiLevelType w:val="hybridMultilevel"/>
    <w:tmpl w:val="0CB4AD72"/>
    <w:lvl w:ilvl="0" w:tplc="8E78354C">
      <w:start w:val="1"/>
      <w:numFmt w:val="bullet"/>
      <w:lvlText w:val="•"/>
      <w:lvlJc w:val="left"/>
      <w:pPr>
        <w:tabs>
          <w:tab w:val="num" w:pos="720"/>
        </w:tabs>
        <w:ind w:left="720" w:hanging="360"/>
      </w:pPr>
      <w:rPr>
        <w:rFonts w:ascii="Arial" w:hAnsi="Arial" w:hint="default"/>
      </w:rPr>
    </w:lvl>
    <w:lvl w:ilvl="1" w:tplc="10527996" w:tentative="1">
      <w:start w:val="1"/>
      <w:numFmt w:val="bullet"/>
      <w:lvlText w:val="•"/>
      <w:lvlJc w:val="left"/>
      <w:pPr>
        <w:tabs>
          <w:tab w:val="num" w:pos="1440"/>
        </w:tabs>
        <w:ind w:left="1440" w:hanging="360"/>
      </w:pPr>
      <w:rPr>
        <w:rFonts w:ascii="Arial" w:hAnsi="Arial" w:hint="default"/>
      </w:rPr>
    </w:lvl>
    <w:lvl w:ilvl="2" w:tplc="FD6CDE2C" w:tentative="1">
      <w:start w:val="1"/>
      <w:numFmt w:val="bullet"/>
      <w:lvlText w:val="•"/>
      <w:lvlJc w:val="left"/>
      <w:pPr>
        <w:tabs>
          <w:tab w:val="num" w:pos="2160"/>
        </w:tabs>
        <w:ind w:left="2160" w:hanging="360"/>
      </w:pPr>
      <w:rPr>
        <w:rFonts w:ascii="Arial" w:hAnsi="Arial" w:hint="default"/>
      </w:rPr>
    </w:lvl>
    <w:lvl w:ilvl="3" w:tplc="F9643C3E" w:tentative="1">
      <w:start w:val="1"/>
      <w:numFmt w:val="bullet"/>
      <w:lvlText w:val="•"/>
      <w:lvlJc w:val="left"/>
      <w:pPr>
        <w:tabs>
          <w:tab w:val="num" w:pos="2880"/>
        </w:tabs>
        <w:ind w:left="2880" w:hanging="360"/>
      </w:pPr>
      <w:rPr>
        <w:rFonts w:ascii="Arial" w:hAnsi="Arial" w:hint="default"/>
      </w:rPr>
    </w:lvl>
    <w:lvl w:ilvl="4" w:tplc="A194293A" w:tentative="1">
      <w:start w:val="1"/>
      <w:numFmt w:val="bullet"/>
      <w:lvlText w:val="•"/>
      <w:lvlJc w:val="left"/>
      <w:pPr>
        <w:tabs>
          <w:tab w:val="num" w:pos="3600"/>
        </w:tabs>
        <w:ind w:left="3600" w:hanging="360"/>
      </w:pPr>
      <w:rPr>
        <w:rFonts w:ascii="Arial" w:hAnsi="Arial" w:hint="default"/>
      </w:rPr>
    </w:lvl>
    <w:lvl w:ilvl="5" w:tplc="19CE690E" w:tentative="1">
      <w:start w:val="1"/>
      <w:numFmt w:val="bullet"/>
      <w:lvlText w:val="•"/>
      <w:lvlJc w:val="left"/>
      <w:pPr>
        <w:tabs>
          <w:tab w:val="num" w:pos="4320"/>
        </w:tabs>
        <w:ind w:left="4320" w:hanging="360"/>
      </w:pPr>
      <w:rPr>
        <w:rFonts w:ascii="Arial" w:hAnsi="Arial" w:hint="default"/>
      </w:rPr>
    </w:lvl>
    <w:lvl w:ilvl="6" w:tplc="D25A4D9C" w:tentative="1">
      <w:start w:val="1"/>
      <w:numFmt w:val="bullet"/>
      <w:lvlText w:val="•"/>
      <w:lvlJc w:val="left"/>
      <w:pPr>
        <w:tabs>
          <w:tab w:val="num" w:pos="5040"/>
        </w:tabs>
        <w:ind w:left="5040" w:hanging="360"/>
      </w:pPr>
      <w:rPr>
        <w:rFonts w:ascii="Arial" w:hAnsi="Arial" w:hint="default"/>
      </w:rPr>
    </w:lvl>
    <w:lvl w:ilvl="7" w:tplc="AC6AD97E" w:tentative="1">
      <w:start w:val="1"/>
      <w:numFmt w:val="bullet"/>
      <w:lvlText w:val="•"/>
      <w:lvlJc w:val="left"/>
      <w:pPr>
        <w:tabs>
          <w:tab w:val="num" w:pos="5760"/>
        </w:tabs>
        <w:ind w:left="5760" w:hanging="360"/>
      </w:pPr>
      <w:rPr>
        <w:rFonts w:ascii="Arial" w:hAnsi="Arial" w:hint="default"/>
      </w:rPr>
    </w:lvl>
    <w:lvl w:ilvl="8" w:tplc="51B618B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9CD48AA"/>
    <w:multiLevelType w:val="hybridMultilevel"/>
    <w:tmpl w:val="BE706E6C"/>
    <w:lvl w:ilvl="0" w:tplc="B6EAC49E">
      <w:start w:val="1"/>
      <w:numFmt w:val="bullet"/>
      <w:lvlText w:val="•"/>
      <w:lvlJc w:val="left"/>
      <w:pPr>
        <w:tabs>
          <w:tab w:val="num" w:pos="720"/>
        </w:tabs>
        <w:ind w:left="720" w:hanging="360"/>
      </w:pPr>
      <w:rPr>
        <w:rFonts w:ascii="Arial" w:hAnsi="Arial" w:hint="default"/>
      </w:rPr>
    </w:lvl>
    <w:lvl w:ilvl="1" w:tplc="7EDAD6DE" w:tentative="1">
      <w:start w:val="1"/>
      <w:numFmt w:val="bullet"/>
      <w:lvlText w:val="•"/>
      <w:lvlJc w:val="left"/>
      <w:pPr>
        <w:tabs>
          <w:tab w:val="num" w:pos="1440"/>
        </w:tabs>
        <w:ind w:left="1440" w:hanging="360"/>
      </w:pPr>
      <w:rPr>
        <w:rFonts w:ascii="Arial" w:hAnsi="Arial" w:hint="default"/>
      </w:rPr>
    </w:lvl>
    <w:lvl w:ilvl="2" w:tplc="8D2EC71C" w:tentative="1">
      <w:start w:val="1"/>
      <w:numFmt w:val="bullet"/>
      <w:lvlText w:val="•"/>
      <w:lvlJc w:val="left"/>
      <w:pPr>
        <w:tabs>
          <w:tab w:val="num" w:pos="2160"/>
        </w:tabs>
        <w:ind w:left="2160" w:hanging="360"/>
      </w:pPr>
      <w:rPr>
        <w:rFonts w:ascii="Arial" w:hAnsi="Arial" w:hint="default"/>
      </w:rPr>
    </w:lvl>
    <w:lvl w:ilvl="3" w:tplc="34C6E960" w:tentative="1">
      <w:start w:val="1"/>
      <w:numFmt w:val="bullet"/>
      <w:lvlText w:val="•"/>
      <w:lvlJc w:val="left"/>
      <w:pPr>
        <w:tabs>
          <w:tab w:val="num" w:pos="2880"/>
        </w:tabs>
        <w:ind w:left="2880" w:hanging="360"/>
      </w:pPr>
      <w:rPr>
        <w:rFonts w:ascii="Arial" w:hAnsi="Arial" w:hint="default"/>
      </w:rPr>
    </w:lvl>
    <w:lvl w:ilvl="4" w:tplc="A51A8A5E" w:tentative="1">
      <w:start w:val="1"/>
      <w:numFmt w:val="bullet"/>
      <w:lvlText w:val="•"/>
      <w:lvlJc w:val="left"/>
      <w:pPr>
        <w:tabs>
          <w:tab w:val="num" w:pos="3600"/>
        </w:tabs>
        <w:ind w:left="3600" w:hanging="360"/>
      </w:pPr>
      <w:rPr>
        <w:rFonts w:ascii="Arial" w:hAnsi="Arial" w:hint="default"/>
      </w:rPr>
    </w:lvl>
    <w:lvl w:ilvl="5" w:tplc="BC70A6CC" w:tentative="1">
      <w:start w:val="1"/>
      <w:numFmt w:val="bullet"/>
      <w:lvlText w:val="•"/>
      <w:lvlJc w:val="left"/>
      <w:pPr>
        <w:tabs>
          <w:tab w:val="num" w:pos="4320"/>
        </w:tabs>
        <w:ind w:left="4320" w:hanging="360"/>
      </w:pPr>
      <w:rPr>
        <w:rFonts w:ascii="Arial" w:hAnsi="Arial" w:hint="default"/>
      </w:rPr>
    </w:lvl>
    <w:lvl w:ilvl="6" w:tplc="5BC89DB8" w:tentative="1">
      <w:start w:val="1"/>
      <w:numFmt w:val="bullet"/>
      <w:lvlText w:val="•"/>
      <w:lvlJc w:val="left"/>
      <w:pPr>
        <w:tabs>
          <w:tab w:val="num" w:pos="5040"/>
        </w:tabs>
        <w:ind w:left="5040" w:hanging="360"/>
      </w:pPr>
      <w:rPr>
        <w:rFonts w:ascii="Arial" w:hAnsi="Arial" w:hint="default"/>
      </w:rPr>
    </w:lvl>
    <w:lvl w:ilvl="7" w:tplc="38CEB1DC" w:tentative="1">
      <w:start w:val="1"/>
      <w:numFmt w:val="bullet"/>
      <w:lvlText w:val="•"/>
      <w:lvlJc w:val="left"/>
      <w:pPr>
        <w:tabs>
          <w:tab w:val="num" w:pos="5760"/>
        </w:tabs>
        <w:ind w:left="5760" w:hanging="360"/>
      </w:pPr>
      <w:rPr>
        <w:rFonts w:ascii="Arial" w:hAnsi="Arial" w:hint="default"/>
      </w:rPr>
    </w:lvl>
    <w:lvl w:ilvl="8" w:tplc="D99CDF2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0BF405F"/>
    <w:multiLevelType w:val="hybridMultilevel"/>
    <w:tmpl w:val="6364741A"/>
    <w:lvl w:ilvl="0" w:tplc="715C66F8">
      <w:start w:val="1"/>
      <w:numFmt w:val="bullet"/>
      <w:lvlText w:val="•"/>
      <w:lvlJc w:val="left"/>
      <w:pPr>
        <w:tabs>
          <w:tab w:val="num" w:pos="720"/>
        </w:tabs>
        <w:ind w:left="720" w:hanging="360"/>
      </w:pPr>
      <w:rPr>
        <w:rFonts w:ascii="Arial" w:hAnsi="Arial" w:hint="default"/>
      </w:rPr>
    </w:lvl>
    <w:lvl w:ilvl="1" w:tplc="BB72AFAC" w:tentative="1">
      <w:start w:val="1"/>
      <w:numFmt w:val="bullet"/>
      <w:lvlText w:val="•"/>
      <w:lvlJc w:val="left"/>
      <w:pPr>
        <w:tabs>
          <w:tab w:val="num" w:pos="1440"/>
        </w:tabs>
        <w:ind w:left="1440" w:hanging="360"/>
      </w:pPr>
      <w:rPr>
        <w:rFonts w:ascii="Arial" w:hAnsi="Arial" w:hint="default"/>
      </w:rPr>
    </w:lvl>
    <w:lvl w:ilvl="2" w:tplc="FFA284F2" w:tentative="1">
      <w:start w:val="1"/>
      <w:numFmt w:val="bullet"/>
      <w:lvlText w:val="•"/>
      <w:lvlJc w:val="left"/>
      <w:pPr>
        <w:tabs>
          <w:tab w:val="num" w:pos="2160"/>
        </w:tabs>
        <w:ind w:left="2160" w:hanging="360"/>
      </w:pPr>
      <w:rPr>
        <w:rFonts w:ascii="Arial" w:hAnsi="Arial" w:hint="default"/>
      </w:rPr>
    </w:lvl>
    <w:lvl w:ilvl="3" w:tplc="BA0CDE34" w:tentative="1">
      <w:start w:val="1"/>
      <w:numFmt w:val="bullet"/>
      <w:lvlText w:val="•"/>
      <w:lvlJc w:val="left"/>
      <w:pPr>
        <w:tabs>
          <w:tab w:val="num" w:pos="2880"/>
        </w:tabs>
        <w:ind w:left="2880" w:hanging="360"/>
      </w:pPr>
      <w:rPr>
        <w:rFonts w:ascii="Arial" w:hAnsi="Arial" w:hint="default"/>
      </w:rPr>
    </w:lvl>
    <w:lvl w:ilvl="4" w:tplc="F8E28A3E" w:tentative="1">
      <w:start w:val="1"/>
      <w:numFmt w:val="bullet"/>
      <w:lvlText w:val="•"/>
      <w:lvlJc w:val="left"/>
      <w:pPr>
        <w:tabs>
          <w:tab w:val="num" w:pos="3600"/>
        </w:tabs>
        <w:ind w:left="3600" w:hanging="360"/>
      </w:pPr>
      <w:rPr>
        <w:rFonts w:ascii="Arial" w:hAnsi="Arial" w:hint="default"/>
      </w:rPr>
    </w:lvl>
    <w:lvl w:ilvl="5" w:tplc="E4F63930" w:tentative="1">
      <w:start w:val="1"/>
      <w:numFmt w:val="bullet"/>
      <w:lvlText w:val="•"/>
      <w:lvlJc w:val="left"/>
      <w:pPr>
        <w:tabs>
          <w:tab w:val="num" w:pos="4320"/>
        </w:tabs>
        <w:ind w:left="4320" w:hanging="360"/>
      </w:pPr>
      <w:rPr>
        <w:rFonts w:ascii="Arial" w:hAnsi="Arial" w:hint="default"/>
      </w:rPr>
    </w:lvl>
    <w:lvl w:ilvl="6" w:tplc="4A700A8C" w:tentative="1">
      <w:start w:val="1"/>
      <w:numFmt w:val="bullet"/>
      <w:lvlText w:val="•"/>
      <w:lvlJc w:val="left"/>
      <w:pPr>
        <w:tabs>
          <w:tab w:val="num" w:pos="5040"/>
        </w:tabs>
        <w:ind w:left="5040" w:hanging="360"/>
      </w:pPr>
      <w:rPr>
        <w:rFonts w:ascii="Arial" w:hAnsi="Arial" w:hint="default"/>
      </w:rPr>
    </w:lvl>
    <w:lvl w:ilvl="7" w:tplc="F58ECC86" w:tentative="1">
      <w:start w:val="1"/>
      <w:numFmt w:val="bullet"/>
      <w:lvlText w:val="•"/>
      <w:lvlJc w:val="left"/>
      <w:pPr>
        <w:tabs>
          <w:tab w:val="num" w:pos="5760"/>
        </w:tabs>
        <w:ind w:left="5760" w:hanging="360"/>
      </w:pPr>
      <w:rPr>
        <w:rFonts w:ascii="Arial" w:hAnsi="Arial" w:hint="default"/>
      </w:rPr>
    </w:lvl>
    <w:lvl w:ilvl="8" w:tplc="AC2CB08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6D70D1C"/>
    <w:multiLevelType w:val="hybridMultilevel"/>
    <w:tmpl w:val="313E83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92E17"/>
    <w:multiLevelType w:val="hybridMultilevel"/>
    <w:tmpl w:val="EC58A728"/>
    <w:lvl w:ilvl="0" w:tplc="1F9AC42C">
      <w:start w:val="1"/>
      <w:numFmt w:val="bullet"/>
      <w:lvlText w:val=""/>
      <w:lvlJc w:val="left"/>
      <w:pPr>
        <w:tabs>
          <w:tab w:val="num" w:pos="720"/>
        </w:tabs>
        <w:ind w:left="720" w:hanging="360"/>
      </w:pPr>
      <w:rPr>
        <w:rFonts w:ascii="Wingdings" w:hAnsi="Wingdings" w:hint="default"/>
      </w:rPr>
    </w:lvl>
    <w:lvl w:ilvl="1" w:tplc="48E6240E" w:tentative="1">
      <w:start w:val="1"/>
      <w:numFmt w:val="bullet"/>
      <w:lvlText w:val=""/>
      <w:lvlJc w:val="left"/>
      <w:pPr>
        <w:tabs>
          <w:tab w:val="num" w:pos="1440"/>
        </w:tabs>
        <w:ind w:left="1440" w:hanging="360"/>
      </w:pPr>
      <w:rPr>
        <w:rFonts w:ascii="Wingdings" w:hAnsi="Wingdings" w:hint="default"/>
      </w:rPr>
    </w:lvl>
    <w:lvl w:ilvl="2" w:tplc="70D076CC" w:tentative="1">
      <w:start w:val="1"/>
      <w:numFmt w:val="bullet"/>
      <w:lvlText w:val=""/>
      <w:lvlJc w:val="left"/>
      <w:pPr>
        <w:tabs>
          <w:tab w:val="num" w:pos="2160"/>
        </w:tabs>
        <w:ind w:left="2160" w:hanging="360"/>
      </w:pPr>
      <w:rPr>
        <w:rFonts w:ascii="Wingdings" w:hAnsi="Wingdings" w:hint="default"/>
      </w:rPr>
    </w:lvl>
    <w:lvl w:ilvl="3" w:tplc="DC0EAF92" w:tentative="1">
      <w:start w:val="1"/>
      <w:numFmt w:val="bullet"/>
      <w:lvlText w:val=""/>
      <w:lvlJc w:val="left"/>
      <w:pPr>
        <w:tabs>
          <w:tab w:val="num" w:pos="2880"/>
        </w:tabs>
        <w:ind w:left="2880" w:hanging="360"/>
      </w:pPr>
      <w:rPr>
        <w:rFonts w:ascii="Wingdings" w:hAnsi="Wingdings" w:hint="default"/>
      </w:rPr>
    </w:lvl>
    <w:lvl w:ilvl="4" w:tplc="2B688BB2" w:tentative="1">
      <w:start w:val="1"/>
      <w:numFmt w:val="bullet"/>
      <w:lvlText w:val=""/>
      <w:lvlJc w:val="left"/>
      <w:pPr>
        <w:tabs>
          <w:tab w:val="num" w:pos="3600"/>
        </w:tabs>
        <w:ind w:left="3600" w:hanging="360"/>
      </w:pPr>
      <w:rPr>
        <w:rFonts w:ascii="Wingdings" w:hAnsi="Wingdings" w:hint="default"/>
      </w:rPr>
    </w:lvl>
    <w:lvl w:ilvl="5" w:tplc="8C6EE244" w:tentative="1">
      <w:start w:val="1"/>
      <w:numFmt w:val="bullet"/>
      <w:lvlText w:val=""/>
      <w:lvlJc w:val="left"/>
      <w:pPr>
        <w:tabs>
          <w:tab w:val="num" w:pos="4320"/>
        </w:tabs>
        <w:ind w:left="4320" w:hanging="360"/>
      </w:pPr>
      <w:rPr>
        <w:rFonts w:ascii="Wingdings" w:hAnsi="Wingdings" w:hint="default"/>
      </w:rPr>
    </w:lvl>
    <w:lvl w:ilvl="6" w:tplc="0B8650AA" w:tentative="1">
      <w:start w:val="1"/>
      <w:numFmt w:val="bullet"/>
      <w:lvlText w:val=""/>
      <w:lvlJc w:val="left"/>
      <w:pPr>
        <w:tabs>
          <w:tab w:val="num" w:pos="5040"/>
        </w:tabs>
        <w:ind w:left="5040" w:hanging="360"/>
      </w:pPr>
      <w:rPr>
        <w:rFonts w:ascii="Wingdings" w:hAnsi="Wingdings" w:hint="default"/>
      </w:rPr>
    </w:lvl>
    <w:lvl w:ilvl="7" w:tplc="1ACC8442" w:tentative="1">
      <w:start w:val="1"/>
      <w:numFmt w:val="bullet"/>
      <w:lvlText w:val=""/>
      <w:lvlJc w:val="left"/>
      <w:pPr>
        <w:tabs>
          <w:tab w:val="num" w:pos="5760"/>
        </w:tabs>
        <w:ind w:left="5760" w:hanging="360"/>
      </w:pPr>
      <w:rPr>
        <w:rFonts w:ascii="Wingdings" w:hAnsi="Wingdings" w:hint="default"/>
      </w:rPr>
    </w:lvl>
    <w:lvl w:ilvl="8" w:tplc="59C41E3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BB67B3B"/>
    <w:multiLevelType w:val="hybridMultilevel"/>
    <w:tmpl w:val="B25CE1E0"/>
    <w:lvl w:ilvl="0" w:tplc="0928A1D2">
      <w:start w:val="1"/>
      <w:numFmt w:val="bullet"/>
      <w:lvlText w:val="•"/>
      <w:lvlJc w:val="left"/>
      <w:pPr>
        <w:tabs>
          <w:tab w:val="num" w:pos="720"/>
        </w:tabs>
        <w:ind w:left="720" w:hanging="360"/>
      </w:pPr>
      <w:rPr>
        <w:rFonts w:ascii="Arial" w:hAnsi="Arial" w:hint="default"/>
      </w:rPr>
    </w:lvl>
    <w:lvl w:ilvl="1" w:tplc="8BBC2868" w:tentative="1">
      <w:start w:val="1"/>
      <w:numFmt w:val="bullet"/>
      <w:lvlText w:val="•"/>
      <w:lvlJc w:val="left"/>
      <w:pPr>
        <w:tabs>
          <w:tab w:val="num" w:pos="1440"/>
        </w:tabs>
        <w:ind w:left="1440" w:hanging="360"/>
      </w:pPr>
      <w:rPr>
        <w:rFonts w:ascii="Arial" w:hAnsi="Arial" w:hint="default"/>
      </w:rPr>
    </w:lvl>
    <w:lvl w:ilvl="2" w:tplc="86FE259A" w:tentative="1">
      <w:start w:val="1"/>
      <w:numFmt w:val="bullet"/>
      <w:lvlText w:val="•"/>
      <w:lvlJc w:val="left"/>
      <w:pPr>
        <w:tabs>
          <w:tab w:val="num" w:pos="2160"/>
        </w:tabs>
        <w:ind w:left="2160" w:hanging="360"/>
      </w:pPr>
      <w:rPr>
        <w:rFonts w:ascii="Arial" w:hAnsi="Arial" w:hint="default"/>
      </w:rPr>
    </w:lvl>
    <w:lvl w:ilvl="3" w:tplc="DB3287C8" w:tentative="1">
      <w:start w:val="1"/>
      <w:numFmt w:val="bullet"/>
      <w:lvlText w:val="•"/>
      <w:lvlJc w:val="left"/>
      <w:pPr>
        <w:tabs>
          <w:tab w:val="num" w:pos="2880"/>
        </w:tabs>
        <w:ind w:left="2880" w:hanging="360"/>
      </w:pPr>
      <w:rPr>
        <w:rFonts w:ascii="Arial" w:hAnsi="Arial" w:hint="default"/>
      </w:rPr>
    </w:lvl>
    <w:lvl w:ilvl="4" w:tplc="71703C3E" w:tentative="1">
      <w:start w:val="1"/>
      <w:numFmt w:val="bullet"/>
      <w:lvlText w:val="•"/>
      <w:lvlJc w:val="left"/>
      <w:pPr>
        <w:tabs>
          <w:tab w:val="num" w:pos="3600"/>
        </w:tabs>
        <w:ind w:left="3600" w:hanging="360"/>
      </w:pPr>
      <w:rPr>
        <w:rFonts w:ascii="Arial" w:hAnsi="Arial" w:hint="default"/>
      </w:rPr>
    </w:lvl>
    <w:lvl w:ilvl="5" w:tplc="A154B992" w:tentative="1">
      <w:start w:val="1"/>
      <w:numFmt w:val="bullet"/>
      <w:lvlText w:val="•"/>
      <w:lvlJc w:val="left"/>
      <w:pPr>
        <w:tabs>
          <w:tab w:val="num" w:pos="4320"/>
        </w:tabs>
        <w:ind w:left="4320" w:hanging="360"/>
      </w:pPr>
      <w:rPr>
        <w:rFonts w:ascii="Arial" w:hAnsi="Arial" w:hint="default"/>
      </w:rPr>
    </w:lvl>
    <w:lvl w:ilvl="6" w:tplc="B3F2C546" w:tentative="1">
      <w:start w:val="1"/>
      <w:numFmt w:val="bullet"/>
      <w:lvlText w:val="•"/>
      <w:lvlJc w:val="left"/>
      <w:pPr>
        <w:tabs>
          <w:tab w:val="num" w:pos="5040"/>
        </w:tabs>
        <w:ind w:left="5040" w:hanging="360"/>
      </w:pPr>
      <w:rPr>
        <w:rFonts w:ascii="Arial" w:hAnsi="Arial" w:hint="default"/>
      </w:rPr>
    </w:lvl>
    <w:lvl w:ilvl="7" w:tplc="935C9BB8" w:tentative="1">
      <w:start w:val="1"/>
      <w:numFmt w:val="bullet"/>
      <w:lvlText w:val="•"/>
      <w:lvlJc w:val="left"/>
      <w:pPr>
        <w:tabs>
          <w:tab w:val="num" w:pos="5760"/>
        </w:tabs>
        <w:ind w:left="5760" w:hanging="360"/>
      </w:pPr>
      <w:rPr>
        <w:rFonts w:ascii="Arial" w:hAnsi="Arial" w:hint="default"/>
      </w:rPr>
    </w:lvl>
    <w:lvl w:ilvl="8" w:tplc="6E20443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EE104AA"/>
    <w:multiLevelType w:val="hybridMultilevel"/>
    <w:tmpl w:val="367A4E9C"/>
    <w:lvl w:ilvl="0" w:tplc="422626D2">
      <w:start w:val="1"/>
      <w:numFmt w:val="bullet"/>
      <w:lvlText w:val="•"/>
      <w:lvlJc w:val="left"/>
      <w:pPr>
        <w:tabs>
          <w:tab w:val="num" w:pos="720"/>
        </w:tabs>
        <w:ind w:left="720" w:hanging="360"/>
      </w:pPr>
      <w:rPr>
        <w:rFonts w:ascii="Arial" w:hAnsi="Arial" w:hint="default"/>
      </w:rPr>
    </w:lvl>
    <w:lvl w:ilvl="1" w:tplc="C9EC14A8" w:tentative="1">
      <w:start w:val="1"/>
      <w:numFmt w:val="bullet"/>
      <w:lvlText w:val="•"/>
      <w:lvlJc w:val="left"/>
      <w:pPr>
        <w:tabs>
          <w:tab w:val="num" w:pos="1440"/>
        </w:tabs>
        <w:ind w:left="1440" w:hanging="360"/>
      </w:pPr>
      <w:rPr>
        <w:rFonts w:ascii="Arial" w:hAnsi="Arial" w:hint="default"/>
      </w:rPr>
    </w:lvl>
    <w:lvl w:ilvl="2" w:tplc="C7BAB382" w:tentative="1">
      <w:start w:val="1"/>
      <w:numFmt w:val="bullet"/>
      <w:lvlText w:val="•"/>
      <w:lvlJc w:val="left"/>
      <w:pPr>
        <w:tabs>
          <w:tab w:val="num" w:pos="2160"/>
        </w:tabs>
        <w:ind w:left="2160" w:hanging="360"/>
      </w:pPr>
      <w:rPr>
        <w:rFonts w:ascii="Arial" w:hAnsi="Arial" w:hint="default"/>
      </w:rPr>
    </w:lvl>
    <w:lvl w:ilvl="3" w:tplc="06BA6020" w:tentative="1">
      <w:start w:val="1"/>
      <w:numFmt w:val="bullet"/>
      <w:lvlText w:val="•"/>
      <w:lvlJc w:val="left"/>
      <w:pPr>
        <w:tabs>
          <w:tab w:val="num" w:pos="2880"/>
        </w:tabs>
        <w:ind w:left="2880" w:hanging="360"/>
      </w:pPr>
      <w:rPr>
        <w:rFonts w:ascii="Arial" w:hAnsi="Arial" w:hint="default"/>
      </w:rPr>
    </w:lvl>
    <w:lvl w:ilvl="4" w:tplc="06EAAAE8" w:tentative="1">
      <w:start w:val="1"/>
      <w:numFmt w:val="bullet"/>
      <w:lvlText w:val="•"/>
      <w:lvlJc w:val="left"/>
      <w:pPr>
        <w:tabs>
          <w:tab w:val="num" w:pos="3600"/>
        </w:tabs>
        <w:ind w:left="3600" w:hanging="360"/>
      </w:pPr>
      <w:rPr>
        <w:rFonts w:ascii="Arial" w:hAnsi="Arial" w:hint="default"/>
      </w:rPr>
    </w:lvl>
    <w:lvl w:ilvl="5" w:tplc="1F56A3EC" w:tentative="1">
      <w:start w:val="1"/>
      <w:numFmt w:val="bullet"/>
      <w:lvlText w:val="•"/>
      <w:lvlJc w:val="left"/>
      <w:pPr>
        <w:tabs>
          <w:tab w:val="num" w:pos="4320"/>
        </w:tabs>
        <w:ind w:left="4320" w:hanging="360"/>
      </w:pPr>
      <w:rPr>
        <w:rFonts w:ascii="Arial" w:hAnsi="Arial" w:hint="default"/>
      </w:rPr>
    </w:lvl>
    <w:lvl w:ilvl="6" w:tplc="117C415E" w:tentative="1">
      <w:start w:val="1"/>
      <w:numFmt w:val="bullet"/>
      <w:lvlText w:val="•"/>
      <w:lvlJc w:val="left"/>
      <w:pPr>
        <w:tabs>
          <w:tab w:val="num" w:pos="5040"/>
        </w:tabs>
        <w:ind w:left="5040" w:hanging="360"/>
      </w:pPr>
      <w:rPr>
        <w:rFonts w:ascii="Arial" w:hAnsi="Arial" w:hint="default"/>
      </w:rPr>
    </w:lvl>
    <w:lvl w:ilvl="7" w:tplc="2F74BED6" w:tentative="1">
      <w:start w:val="1"/>
      <w:numFmt w:val="bullet"/>
      <w:lvlText w:val="•"/>
      <w:lvlJc w:val="left"/>
      <w:pPr>
        <w:tabs>
          <w:tab w:val="num" w:pos="5760"/>
        </w:tabs>
        <w:ind w:left="5760" w:hanging="360"/>
      </w:pPr>
      <w:rPr>
        <w:rFonts w:ascii="Arial" w:hAnsi="Arial" w:hint="default"/>
      </w:rPr>
    </w:lvl>
    <w:lvl w:ilvl="8" w:tplc="ADF8B81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1034866"/>
    <w:multiLevelType w:val="hybridMultilevel"/>
    <w:tmpl w:val="4A6696C0"/>
    <w:lvl w:ilvl="0" w:tplc="EC040F42">
      <w:start w:val="1"/>
      <w:numFmt w:val="bullet"/>
      <w:lvlText w:val="•"/>
      <w:lvlJc w:val="left"/>
      <w:pPr>
        <w:tabs>
          <w:tab w:val="num" w:pos="720"/>
        </w:tabs>
        <w:ind w:left="720" w:hanging="360"/>
      </w:pPr>
      <w:rPr>
        <w:rFonts w:ascii="Arial" w:hAnsi="Arial" w:hint="default"/>
      </w:rPr>
    </w:lvl>
    <w:lvl w:ilvl="1" w:tplc="A484DF4A" w:tentative="1">
      <w:start w:val="1"/>
      <w:numFmt w:val="bullet"/>
      <w:lvlText w:val="•"/>
      <w:lvlJc w:val="left"/>
      <w:pPr>
        <w:tabs>
          <w:tab w:val="num" w:pos="1440"/>
        </w:tabs>
        <w:ind w:left="1440" w:hanging="360"/>
      </w:pPr>
      <w:rPr>
        <w:rFonts w:ascii="Arial" w:hAnsi="Arial" w:hint="default"/>
      </w:rPr>
    </w:lvl>
    <w:lvl w:ilvl="2" w:tplc="A764439A" w:tentative="1">
      <w:start w:val="1"/>
      <w:numFmt w:val="bullet"/>
      <w:lvlText w:val="•"/>
      <w:lvlJc w:val="left"/>
      <w:pPr>
        <w:tabs>
          <w:tab w:val="num" w:pos="2160"/>
        </w:tabs>
        <w:ind w:left="2160" w:hanging="360"/>
      </w:pPr>
      <w:rPr>
        <w:rFonts w:ascii="Arial" w:hAnsi="Arial" w:hint="default"/>
      </w:rPr>
    </w:lvl>
    <w:lvl w:ilvl="3" w:tplc="E47CEE16" w:tentative="1">
      <w:start w:val="1"/>
      <w:numFmt w:val="bullet"/>
      <w:lvlText w:val="•"/>
      <w:lvlJc w:val="left"/>
      <w:pPr>
        <w:tabs>
          <w:tab w:val="num" w:pos="2880"/>
        </w:tabs>
        <w:ind w:left="2880" w:hanging="360"/>
      </w:pPr>
      <w:rPr>
        <w:rFonts w:ascii="Arial" w:hAnsi="Arial" w:hint="default"/>
      </w:rPr>
    </w:lvl>
    <w:lvl w:ilvl="4" w:tplc="51E4EB92" w:tentative="1">
      <w:start w:val="1"/>
      <w:numFmt w:val="bullet"/>
      <w:lvlText w:val="•"/>
      <w:lvlJc w:val="left"/>
      <w:pPr>
        <w:tabs>
          <w:tab w:val="num" w:pos="3600"/>
        </w:tabs>
        <w:ind w:left="3600" w:hanging="360"/>
      </w:pPr>
      <w:rPr>
        <w:rFonts w:ascii="Arial" w:hAnsi="Arial" w:hint="default"/>
      </w:rPr>
    </w:lvl>
    <w:lvl w:ilvl="5" w:tplc="CAFE1D94" w:tentative="1">
      <w:start w:val="1"/>
      <w:numFmt w:val="bullet"/>
      <w:lvlText w:val="•"/>
      <w:lvlJc w:val="left"/>
      <w:pPr>
        <w:tabs>
          <w:tab w:val="num" w:pos="4320"/>
        </w:tabs>
        <w:ind w:left="4320" w:hanging="360"/>
      </w:pPr>
      <w:rPr>
        <w:rFonts w:ascii="Arial" w:hAnsi="Arial" w:hint="default"/>
      </w:rPr>
    </w:lvl>
    <w:lvl w:ilvl="6" w:tplc="2B7A5C88" w:tentative="1">
      <w:start w:val="1"/>
      <w:numFmt w:val="bullet"/>
      <w:lvlText w:val="•"/>
      <w:lvlJc w:val="left"/>
      <w:pPr>
        <w:tabs>
          <w:tab w:val="num" w:pos="5040"/>
        </w:tabs>
        <w:ind w:left="5040" w:hanging="360"/>
      </w:pPr>
      <w:rPr>
        <w:rFonts w:ascii="Arial" w:hAnsi="Arial" w:hint="default"/>
      </w:rPr>
    </w:lvl>
    <w:lvl w:ilvl="7" w:tplc="38929B8E" w:tentative="1">
      <w:start w:val="1"/>
      <w:numFmt w:val="bullet"/>
      <w:lvlText w:val="•"/>
      <w:lvlJc w:val="left"/>
      <w:pPr>
        <w:tabs>
          <w:tab w:val="num" w:pos="5760"/>
        </w:tabs>
        <w:ind w:left="5760" w:hanging="360"/>
      </w:pPr>
      <w:rPr>
        <w:rFonts w:ascii="Arial" w:hAnsi="Arial" w:hint="default"/>
      </w:rPr>
    </w:lvl>
    <w:lvl w:ilvl="8" w:tplc="1B96D07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2E57E13"/>
    <w:multiLevelType w:val="hybridMultilevel"/>
    <w:tmpl w:val="C4EC1402"/>
    <w:lvl w:ilvl="0" w:tplc="E99CA556">
      <w:start w:val="1"/>
      <w:numFmt w:val="bullet"/>
      <w:lvlText w:val="•"/>
      <w:lvlJc w:val="left"/>
      <w:pPr>
        <w:tabs>
          <w:tab w:val="num" w:pos="720"/>
        </w:tabs>
        <w:ind w:left="720" w:hanging="360"/>
      </w:pPr>
      <w:rPr>
        <w:rFonts w:ascii="Arial" w:hAnsi="Arial" w:hint="default"/>
      </w:rPr>
    </w:lvl>
    <w:lvl w:ilvl="1" w:tplc="42808136" w:tentative="1">
      <w:start w:val="1"/>
      <w:numFmt w:val="bullet"/>
      <w:lvlText w:val="•"/>
      <w:lvlJc w:val="left"/>
      <w:pPr>
        <w:tabs>
          <w:tab w:val="num" w:pos="1440"/>
        </w:tabs>
        <w:ind w:left="1440" w:hanging="360"/>
      </w:pPr>
      <w:rPr>
        <w:rFonts w:ascii="Arial" w:hAnsi="Arial" w:hint="default"/>
      </w:rPr>
    </w:lvl>
    <w:lvl w:ilvl="2" w:tplc="5B0A23FC" w:tentative="1">
      <w:start w:val="1"/>
      <w:numFmt w:val="bullet"/>
      <w:lvlText w:val="•"/>
      <w:lvlJc w:val="left"/>
      <w:pPr>
        <w:tabs>
          <w:tab w:val="num" w:pos="2160"/>
        </w:tabs>
        <w:ind w:left="2160" w:hanging="360"/>
      </w:pPr>
      <w:rPr>
        <w:rFonts w:ascii="Arial" w:hAnsi="Arial" w:hint="default"/>
      </w:rPr>
    </w:lvl>
    <w:lvl w:ilvl="3" w:tplc="BF26C3DC" w:tentative="1">
      <w:start w:val="1"/>
      <w:numFmt w:val="bullet"/>
      <w:lvlText w:val="•"/>
      <w:lvlJc w:val="left"/>
      <w:pPr>
        <w:tabs>
          <w:tab w:val="num" w:pos="2880"/>
        </w:tabs>
        <w:ind w:left="2880" w:hanging="360"/>
      </w:pPr>
      <w:rPr>
        <w:rFonts w:ascii="Arial" w:hAnsi="Arial" w:hint="default"/>
      </w:rPr>
    </w:lvl>
    <w:lvl w:ilvl="4" w:tplc="60AAE1B2" w:tentative="1">
      <w:start w:val="1"/>
      <w:numFmt w:val="bullet"/>
      <w:lvlText w:val="•"/>
      <w:lvlJc w:val="left"/>
      <w:pPr>
        <w:tabs>
          <w:tab w:val="num" w:pos="3600"/>
        </w:tabs>
        <w:ind w:left="3600" w:hanging="360"/>
      </w:pPr>
      <w:rPr>
        <w:rFonts w:ascii="Arial" w:hAnsi="Arial" w:hint="default"/>
      </w:rPr>
    </w:lvl>
    <w:lvl w:ilvl="5" w:tplc="07163C18" w:tentative="1">
      <w:start w:val="1"/>
      <w:numFmt w:val="bullet"/>
      <w:lvlText w:val="•"/>
      <w:lvlJc w:val="left"/>
      <w:pPr>
        <w:tabs>
          <w:tab w:val="num" w:pos="4320"/>
        </w:tabs>
        <w:ind w:left="4320" w:hanging="360"/>
      </w:pPr>
      <w:rPr>
        <w:rFonts w:ascii="Arial" w:hAnsi="Arial" w:hint="default"/>
      </w:rPr>
    </w:lvl>
    <w:lvl w:ilvl="6" w:tplc="C28AA1DA" w:tentative="1">
      <w:start w:val="1"/>
      <w:numFmt w:val="bullet"/>
      <w:lvlText w:val="•"/>
      <w:lvlJc w:val="left"/>
      <w:pPr>
        <w:tabs>
          <w:tab w:val="num" w:pos="5040"/>
        </w:tabs>
        <w:ind w:left="5040" w:hanging="360"/>
      </w:pPr>
      <w:rPr>
        <w:rFonts w:ascii="Arial" w:hAnsi="Arial" w:hint="default"/>
      </w:rPr>
    </w:lvl>
    <w:lvl w:ilvl="7" w:tplc="D1DEB644" w:tentative="1">
      <w:start w:val="1"/>
      <w:numFmt w:val="bullet"/>
      <w:lvlText w:val="•"/>
      <w:lvlJc w:val="left"/>
      <w:pPr>
        <w:tabs>
          <w:tab w:val="num" w:pos="5760"/>
        </w:tabs>
        <w:ind w:left="5760" w:hanging="360"/>
      </w:pPr>
      <w:rPr>
        <w:rFonts w:ascii="Arial" w:hAnsi="Arial" w:hint="default"/>
      </w:rPr>
    </w:lvl>
    <w:lvl w:ilvl="8" w:tplc="EA48681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DFC090C"/>
    <w:multiLevelType w:val="hybridMultilevel"/>
    <w:tmpl w:val="7FD20040"/>
    <w:lvl w:ilvl="0" w:tplc="E1AE83C8">
      <w:start w:val="1"/>
      <w:numFmt w:val="bullet"/>
      <w:lvlText w:val="•"/>
      <w:lvlJc w:val="left"/>
      <w:pPr>
        <w:tabs>
          <w:tab w:val="num" w:pos="720"/>
        </w:tabs>
        <w:ind w:left="720" w:hanging="360"/>
      </w:pPr>
      <w:rPr>
        <w:rFonts w:ascii="Arial" w:hAnsi="Arial" w:hint="default"/>
      </w:rPr>
    </w:lvl>
    <w:lvl w:ilvl="1" w:tplc="2F483E46" w:tentative="1">
      <w:start w:val="1"/>
      <w:numFmt w:val="bullet"/>
      <w:lvlText w:val="•"/>
      <w:lvlJc w:val="left"/>
      <w:pPr>
        <w:tabs>
          <w:tab w:val="num" w:pos="1440"/>
        </w:tabs>
        <w:ind w:left="1440" w:hanging="360"/>
      </w:pPr>
      <w:rPr>
        <w:rFonts w:ascii="Arial" w:hAnsi="Arial" w:hint="default"/>
      </w:rPr>
    </w:lvl>
    <w:lvl w:ilvl="2" w:tplc="7CC4D2CA" w:tentative="1">
      <w:start w:val="1"/>
      <w:numFmt w:val="bullet"/>
      <w:lvlText w:val="•"/>
      <w:lvlJc w:val="left"/>
      <w:pPr>
        <w:tabs>
          <w:tab w:val="num" w:pos="2160"/>
        </w:tabs>
        <w:ind w:left="2160" w:hanging="360"/>
      </w:pPr>
      <w:rPr>
        <w:rFonts w:ascii="Arial" w:hAnsi="Arial" w:hint="default"/>
      </w:rPr>
    </w:lvl>
    <w:lvl w:ilvl="3" w:tplc="3EFE1CF0" w:tentative="1">
      <w:start w:val="1"/>
      <w:numFmt w:val="bullet"/>
      <w:lvlText w:val="•"/>
      <w:lvlJc w:val="left"/>
      <w:pPr>
        <w:tabs>
          <w:tab w:val="num" w:pos="2880"/>
        </w:tabs>
        <w:ind w:left="2880" w:hanging="360"/>
      </w:pPr>
      <w:rPr>
        <w:rFonts w:ascii="Arial" w:hAnsi="Arial" w:hint="default"/>
      </w:rPr>
    </w:lvl>
    <w:lvl w:ilvl="4" w:tplc="6470B478" w:tentative="1">
      <w:start w:val="1"/>
      <w:numFmt w:val="bullet"/>
      <w:lvlText w:val="•"/>
      <w:lvlJc w:val="left"/>
      <w:pPr>
        <w:tabs>
          <w:tab w:val="num" w:pos="3600"/>
        </w:tabs>
        <w:ind w:left="3600" w:hanging="360"/>
      </w:pPr>
      <w:rPr>
        <w:rFonts w:ascii="Arial" w:hAnsi="Arial" w:hint="default"/>
      </w:rPr>
    </w:lvl>
    <w:lvl w:ilvl="5" w:tplc="DC483B50" w:tentative="1">
      <w:start w:val="1"/>
      <w:numFmt w:val="bullet"/>
      <w:lvlText w:val="•"/>
      <w:lvlJc w:val="left"/>
      <w:pPr>
        <w:tabs>
          <w:tab w:val="num" w:pos="4320"/>
        </w:tabs>
        <w:ind w:left="4320" w:hanging="360"/>
      </w:pPr>
      <w:rPr>
        <w:rFonts w:ascii="Arial" w:hAnsi="Arial" w:hint="default"/>
      </w:rPr>
    </w:lvl>
    <w:lvl w:ilvl="6" w:tplc="D9260248" w:tentative="1">
      <w:start w:val="1"/>
      <w:numFmt w:val="bullet"/>
      <w:lvlText w:val="•"/>
      <w:lvlJc w:val="left"/>
      <w:pPr>
        <w:tabs>
          <w:tab w:val="num" w:pos="5040"/>
        </w:tabs>
        <w:ind w:left="5040" w:hanging="360"/>
      </w:pPr>
      <w:rPr>
        <w:rFonts w:ascii="Arial" w:hAnsi="Arial" w:hint="default"/>
      </w:rPr>
    </w:lvl>
    <w:lvl w:ilvl="7" w:tplc="E06408BC" w:tentative="1">
      <w:start w:val="1"/>
      <w:numFmt w:val="bullet"/>
      <w:lvlText w:val="•"/>
      <w:lvlJc w:val="left"/>
      <w:pPr>
        <w:tabs>
          <w:tab w:val="num" w:pos="5760"/>
        </w:tabs>
        <w:ind w:left="5760" w:hanging="360"/>
      </w:pPr>
      <w:rPr>
        <w:rFonts w:ascii="Arial" w:hAnsi="Arial" w:hint="default"/>
      </w:rPr>
    </w:lvl>
    <w:lvl w:ilvl="8" w:tplc="8D0231C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B2477B"/>
    <w:multiLevelType w:val="hybridMultilevel"/>
    <w:tmpl w:val="92C2A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D13A99"/>
    <w:multiLevelType w:val="hybridMultilevel"/>
    <w:tmpl w:val="5AB43EAE"/>
    <w:lvl w:ilvl="0" w:tplc="F944583A">
      <w:start w:val="1"/>
      <w:numFmt w:val="bullet"/>
      <w:lvlText w:val=""/>
      <w:lvlJc w:val="left"/>
      <w:pPr>
        <w:tabs>
          <w:tab w:val="num" w:pos="1440"/>
        </w:tabs>
        <w:ind w:left="1440" w:hanging="360"/>
      </w:pPr>
      <w:rPr>
        <w:rFonts w:ascii="Wingdings" w:hAnsi="Wingdings" w:hint="default"/>
      </w:rPr>
    </w:lvl>
    <w:lvl w:ilvl="1" w:tplc="2982EBCC" w:tentative="1">
      <w:start w:val="1"/>
      <w:numFmt w:val="bullet"/>
      <w:lvlText w:val=""/>
      <w:lvlJc w:val="left"/>
      <w:pPr>
        <w:tabs>
          <w:tab w:val="num" w:pos="2160"/>
        </w:tabs>
        <w:ind w:left="2160" w:hanging="360"/>
      </w:pPr>
      <w:rPr>
        <w:rFonts w:ascii="Wingdings" w:hAnsi="Wingdings" w:hint="default"/>
      </w:rPr>
    </w:lvl>
    <w:lvl w:ilvl="2" w:tplc="8E5E3126" w:tentative="1">
      <w:start w:val="1"/>
      <w:numFmt w:val="bullet"/>
      <w:lvlText w:val=""/>
      <w:lvlJc w:val="left"/>
      <w:pPr>
        <w:tabs>
          <w:tab w:val="num" w:pos="2880"/>
        </w:tabs>
        <w:ind w:left="2880" w:hanging="360"/>
      </w:pPr>
      <w:rPr>
        <w:rFonts w:ascii="Wingdings" w:hAnsi="Wingdings" w:hint="default"/>
      </w:rPr>
    </w:lvl>
    <w:lvl w:ilvl="3" w:tplc="05283DB4" w:tentative="1">
      <w:start w:val="1"/>
      <w:numFmt w:val="bullet"/>
      <w:lvlText w:val=""/>
      <w:lvlJc w:val="left"/>
      <w:pPr>
        <w:tabs>
          <w:tab w:val="num" w:pos="3600"/>
        </w:tabs>
        <w:ind w:left="3600" w:hanging="360"/>
      </w:pPr>
      <w:rPr>
        <w:rFonts w:ascii="Wingdings" w:hAnsi="Wingdings" w:hint="default"/>
      </w:rPr>
    </w:lvl>
    <w:lvl w:ilvl="4" w:tplc="6FB4D896" w:tentative="1">
      <w:start w:val="1"/>
      <w:numFmt w:val="bullet"/>
      <w:lvlText w:val=""/>
      <w:lvlJc w:val="left"/>
      <w:pPr>
        <w:tabs>
          <w:tab w:val="num" w:pos="4320"/>
        </w:tabs>
        <w:ind w:left="4320" w:hanging="360"/>
      </w:pPr>
      <w:rPr>
        <w:rFonts w:ascii="Wingdings" w:hAnsi="Wingdings" w:hint="default"/>
      </w:rPr>
    </w:lvl>
    <w:lvl w:ilvl="5" w:tplc="7226BA9A" w:tentative="1">
      <w:start w:val="1"/>
      <w:numFmt w:val="bullet"/>
      <w:lvlText w:val=""/>
      <w:lvlJc w:val="left"/>
      <w:pPr>
        <w:tabs>
          <w:tab w:val="num" w:pos="5040"/>
        </w:tabs>
        <w:ind w:left="5040" w:hanging="360"/>
      </w:pPr>
      <w:rPr>
        <w:rFonts w:ascii="Wingdings" w:hAnsi="Wingdings" w:hint="default"/>
      </w:rPr>
    </w:lvl>
    <w:lvl w:ilvl="6" w:tplc="29B09248" w:tentative="1">
      <w:start w:val="1"/>
      <w:numFmt w:val="bullet"/>
      <w:lvlText w:val=""/>
      <w:lvlJc w:val="left"/>
      <w:pPr>
        <w:tabs>
          <w:tab w:val="num" w:pos="5760"/>
        </w:tabs>
        <w:ind w:left="5760" w:hanging="360"/>
      </w:pPr>
      <w:rPr>
        <w:rFonts w:ascii="Wingdings" w:hAnsi="Wingdings" w:hint="default"/>
      </w:rPr>
    </w:lvl>
    <w:lvl w:ilvl="7" w:tplc="6BF4E556" w:tentative="1">
      <w:start w:val="1"/>
      <w:numFmt w:val="bullet"/>
      <w:lvlText w:val=""/>
      <w:lvlJc w:val="left"/>
      <w:pPr>
        <w:tabs>
          <w:tab w:val="num" w:pos="6480"/>
        </w:tabs>
        <w:ind w:left="6480" w:hanging="360"/>
      </w:pPr>
      <w:rPr>
        <w:rFonts w:ascii="Wingdings" w:hAnsi="Wingdings" w:hint="default"/>
      </w:rPr>
    </w:lvl>
    <w:lvl w:ilvl="8" w:tplc="BC523AE4"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5C282639"/>
    <w:multiLevelType w:val="hybridMultilevel"/>
    <w:tmpl w:val="0688CEF6"/>
    <w:lvl w:ilvl="0" w:tplc="32403C1C">
      <w:start w:val="1"/>
      <w:numFmt w:val="bullet"/>
      <w:lvlText w:val="•"/>
      <w:lvlJc w:val="left"/>
      <w:pPr>
        <w:tabs>
          <w:tab w:val="num" w:pos="720"/>
        </w:tabs>
        <w:ind w:left="720" w:hanging="360"/>
      </w:pPr>
      <w:rPr>
        <w:rFonts w:ascii="Arial" w:hAnsi="Arial" w:hint="default"/>
      </w:rPr>
    </w:lvl>
    <w:lvl w:ilvl="1" w:tplc="4A0868D2" w:tentative="1">
      <w:start w:val="1"/>
      <w:numFmt w:val="bullet"/>
      <w:lvlText w:val="•"/>
      <w:lvlJc w:val="left"/>
      <w:pPr>
        <w:tabs>
          <w:tab w:val="num" w:pos="1440"/>
        </w:tabs>
        <w:ind w:left="1440" w:hanging="360"/>
      </w:pPr>
      <w:rPr>
        <w:rFonts w:ascii="Arial" w:hAnsi="Arial" w:hint="default"/>
      </w:rPr>
    </w:lvl>
    <w:lvl w:ilvl="2" w:tplc="96A0FA22" w:tentative="1">
      <w:start w:val="1"/>
      <w:numFmt w:val="bullet"/>
      <w:lvlText w:val="•"/>
      <w:lvlJc w:val="left"/>
      <w:pPr>
        <w:tabs>
          <w:tab w:val="num" w:pos="2160"/>
        </w:tabs>
        <w:ind w:left="2160" w:hanging="360"/>
      </w:pPr>
      <w:rPr>
        <w:rFonts w:ascii="Arial" w:hAnsi="Arial" w:hint="default"/>
      </w:rPr>
    </w:lvl>
    <w:lvl w:ilvl="3" w:tplc="992A7FFC" w:tentative="1">
      <w:start w:val="1"/>
      <w:numFmt w:val="bullet"/>
      <w:lvlText w:val="•"/>
      <w:lvlJc w:val="left"/>
      <w:pPr>
        <w:tabs>
          <w:tab w:val="num" w:pos="2880"/>
        </w:tabs>
        <w:ind w:left="2880" w:hanging="360"/>
      </w:pPr>
      <w:rPr>
        <w:rFonts w:ascii="Arial" w:hAnsi="Arial" w:hint="default"/>
      </w:rPr>
    </w:lvl>
    <w:lvl w:ilvl="4" w:tplc="56CE93FA" w:tentative="1">
      <w:start w:val="1"/>
      <w:numFmt w:val="bullet"/>
      <w:lvlText w:val="•"/>
      <w:lvlJc w:val="left"/>
      <w:pPr>
        <w:tabs>
          <w:tab w:val="num" w:pos="3600"/>
        </w:tabs>
        <w:ind w:left="3600" w:hanging="360"/>
      </w:pPr>
      <w:rPr>
        <w:rFonts w:ascii="Arial" w:hAnsi="Arial" w:hint="default"/>
      </w:rPr>
    </w:lvl>
    <w:lvl w:ilvl="5" w:tplc="845AED92" w:tentative="1">
      <w:start w:val="1"/>
      <w:numFmt w:val="bullet"/>
      <w:lvlText w:val="•"/>
      <w:lvlJc w:val="left"/>
      <w:pPr>
        <w:tabs>
          <w:tab w:val="num" w:pos="4320"/>
        </w:tabs>
        <w:ind w:left="4320" w:hanging="360"/>
      </w:pPr>
      <w:rPr>
        <w:rFonts w:ascii="Arial" w:hAnsi="Arial" w:hint="default"/>
      </w:rPr>
    </w:lvl>
    <w:lvl w:ilvl="6" w:tplc="AAA89D34" w:tentative="1">
      <w:start w:val="1"/>
      <w:numFmt w:val="bullet"/>
      <w:lvlText w:val="•"/>
      <w:lvlJc w:val="left"/>
      <w:pPr>
        <w:tabs>
          <w:tab w:val="num" w:pos="5040"/>
        </w:tabs>
        <w:ind w:left="5040" w:hanging="360"/>
      </w:pPr>
      <w:rPr>
        <w:rFonts w:ascii="Arial" w:hAnsi="Arial" w:hint="default"/>
      </w:rPr>
    </w:lvl>
    <w:lvl w:ilvl="7" w:tplc="55146AE2" w:tentative="1">
      <w:start w:val="1"/>
      <w:numFmt w:val="bullet"/>
      <w:lvlText w:val="•"/>
      <w:lvlJc w:val="left"/>
      <w:pPr>
        <w:tabs>
          <w:tab w:val="num" w:pos="5760"/>
        </w:tabs>
        <w:ind w:left="5760" w:hanging="360"/>
      </w:pPr>
      <w:rPr>
        <w:rFonts w:ascii="Arial" w:hAnsi="Arial" w:hint="default"/>
      </w:rPr>
    </w:lvl>
    <w:lvl w:ilvl="8" w:tplc="D33C34D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E262861"/>
    <w:multiLevelType w:val="hybridMultilevel"/>
    <w:tmpl w:val="BCD6CEE2"/>
    <w:lvl w:ilvl="0" w:tplc="472A9352">
      <w:start w:val="1"/>
      <w:numFmt w:val="bullet"/>
      <w:lvlText w:val="•"/>
      <w:lvlJc w:val="left"/>
      <w:pPr>
        <w:tabs>
          <w:tab w:val="num" w:pos="720"/>
        </w:tabs>
        <w:ind w:left="720" w:hanging="360"/>
      </w:pPr>
      <w:rPr>
        <w:rFonts w:ascii="Arial" w:hAnsi="Arial" w:hint="default"/>
      </w:rPr>
    </w:lvl>
    <w:lvl w:ilvl="1" w:tplc="2236D2E6" w:tentative="1">
      <w:start w:val="1"/>
      <w:numFmt w:val="bullet"/>
      <w:lvlText w:val="•"/>
      <w:lvlJc w:val="left"/>
      <w:pPr>
        <w:tabs>
          <w:tab w:val="num" w:pos="1440"/>
        </w:tabs>
        <w:ind w:left="1440" w:hanging="360"/>
      </w:pPr>
      <w:rPr>
        <w:rFonts w:ascii="Arial" w:hAnsi="Arial" w:hint="default"/>
      </w:rPr>
    </w:lvl>
    <w:lvl w:ilvl="2" w:tplc="5A2838CA" w:tentative="1">
      <w:start w:val="1"/>
      <w:numFmt w:val="bullet"/>
      <w:lvlText w:val="•"/>
      <w:lvlJc w:val="left"/>
      <w:pPr>
        <w:tabs>
          <w:tab w:val="num" w:pos="2160"/>
        </w:tabs>
        <w:ind w:left="2160" w:hanging="360"/>
      </w:pPr>
      <w:rPr>
        <w:rFonts w:ascii="Arial" w:hAnsi="Arial" w:hint="default"/>
      </w:rPr>
    </w:lvl>
    <w:lvl w:ilvl="3" w:tplc="E9C84A3E" w:tentative="1">
      <w:start w:val="1"/>
      <w:numFmt w:val="bullet"/>
      <w:lvlText w:val="•"/>
      <w:lvlJc w:val="left"/>
      <w:pPr>
        <w:tabs>
          <w:tab w:val="num" w:pos="2880"/>
        </w:tabs>
        <w:ind w:left="2880" w:hanging="360"/>
      </w:pPr>
      <w:rPr>
        <w:rFonts w:ascii="Arial" w:hAnsi="Arial" w:hint="default"/>
      </w:rPr>
    </w:lvl>
    <w:lvl w:ilvl="4" w:tplc="8F425334" w:tentative="1">
      <w:start w:val="1"/>
      <w:numFmt w:val="bullet"/>
      <w:lvlText w:val="•"/>
      <w:lvlJc w:val="left"/>
      <w:pPr>
        <w:tabs>
          <w:tab w:val="num" w:pos="3600"/>
        </w:tabs>
        <w:ind w:left="3600" w:hanging="360"/>
      </w:pPr>
      <w:rPr>
        <w:rFonts w:ascii="Arial" w:hAnsi="Arial" w:hint="default"/>
      </w:rPr>
    </w:lvl>
    <w:lvl w:ilvl="5" w:tplc="5BB47B24" w:tentative="1">
      <w:start w:val="1"/>
      <w:numFmt w:val="bullet"/>
      <w:lvlText w:val="•"/>
      <w:lvlJc w:val="left"/>
      <w:pPr>
        <w:tabs>
          <w:tab w:val="num" w:pos="4320"/>
        </w:tabs>
        <w:ind w:left="4320" w:hanging="360"/>
      </w:pPr>
      <w:rPr>
        <w:rFonts w:ascii="Arial" w:hAnsi="Arial" w:hint="default"/>
      </w:rPr>
    </w:lvl>
    <w:lvl w:ilvl="6" w:tplc="8E1C3C44" w:tentative="1">
      <w:start w:val="1"/>
      <w:numFmt w:val="bullet"/>
      <w:lvlText w:val="•"/>
      <w:lvlJc w:val="left"/>
      <w:pPr>
        <w:tabs>
          <w:tab w:val="num" w:pos="5040"/>
        </w:tabs>
        <w:ind w:left="5040" w:hanging="360"/>
      </w:pPr>
      <w:rPr>
        <w:rFonts w:ascii="Arial" w:hAnsi="Arial" w:hint="default"/>
      </w:rPr>
    </w:lvl>
    <w:lvl w:ilvl="7" w:tplc="547C723C" w:tentative="1">
      <w:start w:val="1"/>
      <w:numFmt w:val="bullet"/>
      <w:lvlText w:val="•"/>
      <w:lvlJc w:val="left"/>
      <w:pPr>
        <w:tabs>
          <w:tab w:val="num" w:pos="5760"/>
        </w:tabs>
        <w:ind w:left="5760" w:hanging="360"/>
      </w:pPr>
      <w:rPr>
        <w:rFonts w:ascii="Arial" w:hAnsi="Arial" w:hint="default"/>
      </w:rPr>
    </w:lvl>
    <w:lvl w:ilvl="8" w:tplc="C8AE576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F701BB6"/>
    <w:multiLevelType w:val="hybridMultilevel"/>
    <w:tmpl w:val="72A46B92"/>
    <w:lvl w:ilvl="0" w:tplc="2DA47696">
      <w:start w:val="1"/>
      <w:numFmt w:val="bullet"/>
      <w:lvlText w:val="•"/>
      <w:lvlJc w:val="left"/>
      <w:pPr>
        <w:tabs>
          <w:tab w:val="num" w:pos="720"/>
        </w:tabs>
        <w:ind w:left="720" w:hanging="360"/>
      </w:pPr>
      <w:rPr>
        <w:rFonts w:ascii="Arial" w:hAnsi="Arial" w:hint="default"/>
      </w:rPr>
    </w:lvl>
    <w:lvl w:ilvl="1" w:tplc="F86CE07C" w:tentative="1">
      <w:start w:val="1"/>
      <w:numFmt w:val="bullet"/>
      <w:lvlText w:val="•"/>
      <w:lvlJc w:val="left"/>
      <w:pPr>
        <w:tabs>
          <w:tab w:val="num" w:pos="1440"/>
        </w:tabs>
        <w:ind w:left="1440" w:hanging="360"/>
      </w:pPr>
      <w:rPr>
        <w:rFonts w:ascii="Arial" w:hAnsi="Arial" w:hint="default"/>
      </w:rPr>
    </w:lvl>
    <w:lvl w:ilvl="2" w:tplc="7218A508" w:tentative="1">
      <w:start w:val="1"/>
      <w:numFmt w:val="bullet"/>
      <w:lvlText w:val="•"/>
      <w:lvlJc w:val="left"/>
      <w:pPr>
        <w:tabs>
          <w:tab w:val="num" w:pos="2160"/>
        </w:tabs>
        <w:ind w:left="2160" w:hanging="360"/>
      </w:pPr>
      <w:rPr>
        <w:rFonts w:ascii="Arial" w:hAnsi="Arial" w:hint="default"/>
      </w:rPr>
    </w:lvl>
    <w:lvl w:ilvl="3" w:tplc="A03A68C2" w:tentative="1">
      <w:start w:val="1"/>
      <w:numFmt w:val="bullet"/>
      <w:lvlText w:val="•"/>
      <w:lvlJc w:val="left"/>
      <w:pPr>
        <w:tabs>
          <w:tab w:val="num" w:pos="2880"/>
        </w:tabs>
        <w:ind w:left="2880" w:hanging="360"/>
      </w:pPr>
      <w:rPr>
        <w:rFonts w:ascii="Arial" w:hAnsi="Arial" w:hint="default"/>
      </w:rPr>
    </w:lvl>
    <w:lvl w:ilvl="4" w:tplc="4DB2084C" w:tentative="1">
      <w:start w:val="1"/>
      <w:numFmt w:val="bullet"/>
      <w:lvlText w:val="•"/>
      <w:lvlJc w:val="left"/>
      <w:pPr>
        <w:tabs>
          <w:tab w:val="num" w:pos="3600"/>
        </w:tabs>
        <w:ind w:left="3600" w:hanging="360"/>
      </w:pPr>
      <w:rPr>
        <w:rFonts w:ascii="Arial" w:hAnsi="Arial" w:hint="default"/>
      </w:rPr>
    </w:lvl>
    <w:lvl w:ilvl="5" w:tplc="A9F6C7CA" w:tentative="1">
      <w:start w:val="1"/>
      <w:numFmt w:val="bullet"/>
      <w:lvlText w:val="•"/>
      <w:lvlJc w:val="left"/>
      <w:pPr>
        <w:tabs>
          <w:tab w:val="num" w:pos="4320"/>
        </w:tabs>
        <w:ind w:left="4320" w:hanging="360"/>
      </w:pPr>
      <w:rPr>
        <w:rFonts w:ascii="Arial" w:hAnsi="Arial" w:hint="default"/>
      </w:rPr>
    </w:lvl>
    <w:lvl w:ilvl="6" w:tplc="43300D56" w:tentative="1">
      <w:start w:val="1"/>
      <w:numFmt w:val="bullet"/>
      <w:lvlText w:val="•"/>
      <w:lvlJc w:val="left"/>
      <w:pPr>
        <w:tabs>
          <w:tab w:val="num" w:pos="5040"/>
        </w:tabs>
        <w:ind w:left="5040" w:hanging="360"/>
      </w:pPr>
      <w:rPr>
        <w:rFonts w:ascii="Arial" w:hAnsi="Arial" w:hint="default"/>
      </w:rPr>
    </w:lvl>
    <w:lvl w:ilvl="7" w:tplc="EF5664EC" w:tentative="1">
      <w:start w:val="1"/>
      <w:numFmt w:val="bullet"/>
      <w:lvlText w:val="•"/>
      <w:lvlJc w:val="left"/>
      <w:pPr>
        <w:tabs>
          <w:tab w:val="num" w:pos="5760"/>
        </w:tabs>
        <w:ind w:left="5760" w:hanging="360"/>
      </w:pPr>
      <w:rPr>
        <w:rFonts w:ascii="Arial" w:hAnsi="Arial" w:hint="default"/>
      </w:rPr>
    </w:lvl>
    <w:lvl w:ilvl="8" w:tplc="4FEA479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2DD09B3"/>
    <w:multiLevelType w:val="hybridMultilevel"/>
    <w:tmpl w:val="A3C2F680"/>
    <w:lvl w:ilvl="0" w:tplc="163082D4">
      <w:start w:val="1"/>
      <w:numFmt w:val="bullet"/>
      <w:lvlText w:val=""/>
      <w:lvlJc w:val="left"/>
      <w:pPr>
        <w:tabs>
          <w:tab w:val="num" w:pos="1800"/>
        </w:tabs>
        <w:ind w:left="1800" w:hanging="360"/>
      </w:pPr>
      <w:rPr>
        <w:rFonts w:ascii="Wingdings" w:hAnsi="Wingdings" w:hint="default"/>
      </w:rPr>
    </w:lvl>
    <w:lvl w:ilvl="1" w:tplc="7A8CBFE8" w:tentative="1">
      <w:start w:val="1"/>
      <w:numFmt w:val="bullet"/>
      <w:lvlText w:val=""/>
      <w:lvlJc w:val="left"/>
      <w:pPr>
        <w:tabs>
          <w:tab w:val="num" w:pos="2520"/>
        </w:tabs>
        <w:ind w:left="2520" w:hanging="360"/>
      </w:pPr>
      <w:rPr>
        <w:rFonts w:ascii="Wingdings" w:hAnsi="Wingdings" w:hint="default"/>
      </w:rPr>
    </w:lvl>
    <w:lvl w:ilvl="2" w:tplc="CC58C55C" w:tentative="1">
      <w:start w:val="1"/>
      <w:numFmt w:val="bullet"/>
      <w:lvlText w:val=""/>
      <w:lvlJc w:val="left"/>
      <w:pPr>
        <w:tabs>
          <w:tab w:val="num" w:pos="3240"/>
        </w:tabs>
        <w:ind w:left="3240" w:hanging="360"/>
      </w:pPr>
      <w:rPr>
        <w:rFonts w:ascii="Wingdings" w:hAnsi="Wingdings" w:hint="default"/>
      </w:rPr>
    </w:lvl>
    <w:lvl w:ilvl="3" w:tplc="1012F1DC" w:tentative="1">
      <w:start w:val="1"/>
      <w:numFmt w:val="bullet"/>
      <w:lvlText w:val=""/>
      <w:lvlJc w:val="left"/>
      <w:pPr>
        <w:tabs>
          <w:tab w:val="num" w:pos="3960"/>
        </w:tabs>
        <w:ind w:left="3960" w:hanging="360"/>
      </w:pPr>
      <w:rPr>
        <w:rFonts w:ascii="Wingdings" w:hAnsi="Wingdings" w:hint="default"/>
      </w:rPr>
    </w:lvl>
    <w:lvl w:ilvl="4" w:tplc="22AC9724" w:tentative="1">
      <w:start w:val="1"/>
      <w:numFmt w:val="bullet"/>
      <w:lvlText w:val=""/>
      <w:lvlJc w:val="left"/>
      <w:pPr>
        <w:tabs>
          <w:tab w:val="num" w:pos="4680"/>
        </w:tabs>
        <w:ind w:left="4680" w:hanging="360"/>
      </w:pPr>
      <w:rPr>
        <w:rFonts w:ascii="Wingdings" w:hAnsi="Wingdings" w:hint="default"/>
      </w:rPr>
    </w:lvl>
    <w:lvl w:ilvl="5" w:tplc="B0286A64" w:tentative="1">
      <w:start w:val="1"/>
      <w:numFmt w:val="bullet"/>
      <w:lvlText w:val=""/>
      <w:lvlJc w:val="left"/>
      <w:pPr>
        <w:tabs>
          <w:tab w:val="num" w:pos="5400"/>
        </w:tabs>
        <w:ind w:left="5400" w:hanging="360"/>
      </w:pPr>
      <w:rPr>
        <w:rFonts w:ascii="Wingdings" w:hAnsi="Wingdings" w:hint="default"/>
      </w:rPr>
    </w:lvl>
    <w:lvl w:ilvl="6" w:tplc="DF2E9008" w:tentative="1">
      <w:start w:val="1"/>
      <w:numFmt w:val="bullet"/>
      <w:lvlText w:val=""/>
      <w:lvlJc w:val="left"/>
      <w:pPr>
        <w:tabs>
          <w:tab w:val="num" w:pos="6120"/>
        </w:tabs>
        <w:ind w:left="6120" w:hanging="360"/>
      </w:pPr>
      <w:rPr>
        <w:rFonts w:ascii="Wingdings" w:hAnsi="Wingdings" w:hint="default"/>
      </w:rPr>
    </w:lvl>
    <w:lvl w:ilvl="7" w:tplc="1A988B6C" w:tentative="1">
      <w:start w:val="1"/>
      <w:numFmt w:val="bullet"/>
      <w:lvlText w:val=""/>
      <w:lvlJc w:val="left"/>
      <w:pPr>
        <w:tabs>
          <w:tab w:val="num" w:pos="6840"/>
        </w:tabs>
        <w:ind w:left="6840" w:hanging="360"/>
      </w:pPr>
      <w:rPr>
        <w:rFonts w:ascii="Wingdings" w:hAnsi="Wingdings" w:hint="default"/>
      </w:rPr>
    </w:lvl>
    <w:lvl w:ilvl="8" w:tplc="36AA72BC" w:tentative="1">
      <w:start w:val="1"/>
      <w:numFmt w:val="bullet"/>
      <w:lvlText w:val=""/>
      <w:lvlJc w:val="left"/>
      <w:pPr>
        <w:tabs>
          <w:tab w:val="num" w:pos="7560"/>
        </w:tabs>
        <w:ind w:left="7560" w:hanging="360"/>
      </w:pPr>
      <w:rPr>
        <w:rFonts w:ascii="Wingdings" w:hAnsi="Wingdings" w:hint="default"/>
      </w:rPr>
    </w:lvl>
  </w:abstractNum>
  <w:abstractNum w:abstractNumId="37" w15:restartNumberingAfterBreak="0">
    <w:nsid w:val="66935BCE"/>
    <w:multiLevelType w:val="multilevel"/>
    <w:tmpl w:val="54CEB6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A8654C0"/>
    <w:multiLevelType w:val="hybridMultilevel"/>
    <w:tmpl w:val="23364204"/>
    <w:lvl w:ilvl="0" w:tplc="EB826B9A">
      <w:start w:val="1"/>
      <w:numFmt w:val="bullet"/>
      <w:lvlText w:val=""/>
      <w:lvlJc w:val="left"/>
      <w:pPr>
        <w:tabs>
          <w:tab w:val="num" w:pos="1440"/>
        </w:tabs>
        <w:ind w:left="1440" w:hanging="360"/>
      </w:pPr>
      <w:rPr>
        <w:rFonts w:ascii="Wingdings" w:hAnsi="Wingdings" w:hint="default"/>
      </w:rPr>
    </w:lvl>
    <w:lvl w:ilvl="1" w:tplc="5016ECBC" w:tentative="1">
      <w:start w:val="1"/>
      <w:numFmt w:val="bullet"/>
      <w:lvlText w:val=""/>
      <w:lvlJc w:val="left"/>
      <w:pPr>
        <w:tabs>
          <w:tab w:val="num" w:pos="2160"/>
        </w:tabs>
        <w:ind w:left="2160" w:hanging="360"/>
      </w:pPr>
      <w:rPr>
        <w:rFonts w:ascii="Wingdings" w:hAnsi="Wingdings" w:hint="default"/>
      </w:rPr>
    </w:lvl>
    <w:lvl w:ilvl="2" w:tplc="93664E58" w:tentative="1">
      <w:start w:val="1"/>
      <w:numFmt w:val="bullet"/>
      <w:lvlText w:val=""/>
      <w:lvlJc w:val="left"/>
      <w:pPr>
        <w:tabs>
          <w:tab w:val="num" w:pos="2880"/>
        </w:tabs>
        <w:ind w:left="2880" w:hanging="360"/>
      </w:pPr>
      <w:rPr>
        <w:rFonts w:ascii="Wingdings" w:hAnsi="Wingdings" w:hint="default"/>
      </w:rPr>
    </w:lvl>
    <w:lvl w:ilvl="3" w:tplc="1D00E9F6" w:tentative="1">
      <w:start w:val="1"/>
      <w:numFmt w:val="bullet"/>
      <w:lvlText w:val=""/>
      <w:lvlJc w:val="left"/>
      <w:pPr>
        <w:tabs>
          <w:tab w:val="num" w:pos="3600"/>
        </w:tabs>
        <w:ind w:left="3600" w:hanging="360"/>
      </w:pPr>
      <w:rPr>
        <w:rFonts w:ascii="Wingdings" w:hAnsi="Wingdings" w:hint="default"/>
      </w:rPr>
    </w:lvl>
    <w:lvl w:ilvl="4" w:tplc="4660229E" w:tentative="1">
      <w:start w:val="1"/>
      <w:numFmt w:val="bullet"/>
      <w:lvlText w:val=""/>
      <w:lvlJc w:val="left"/>
      <w:pPr>
        <w:tabs>
          <w:tab w:val="num" w:pos="4320"/>
        </w:tabs>
        <w:ind w:left="4320" w:hanging="360"/>
      </w:pPr>
      <w:rPr>
        <w:rFonts w:ascii="Wingdings" w:hAnsi="Wingdings" w:hint="default"/>
      </w:rPr>
    </w:lvl>
    <w:lvl w:ilvl="5" w:tplc="5B320644" w:tentative="1">
      <w:start w:val="1"/>
      <w:numFmt w:val="bullet"/>
      <w:lvlText w:val=""/>
      <w:lvlJc w:val="left"/>
      <w:pPr>
        <w:tabs>
          <w:tab w:val="num" w:pos="5040"/>
        </w:tabs>
        <w:ind w:left="5040" w:hanging="360"/>
      </w:pPr>
      <w:rPr>
        <w:rFonts w:ascii="Wingdings" w:hAnsi="Wingdings" w:hint="default"/>
      </w:rPr>
    </w:lvl>
    <w:lvl w:ilvl="6" w:tplc="CC382804" w:tentative="1">
      <w:start w:val="1"/>
      <w:numFmt w:val="bullet"/>
      <w:lvlText w:val=""/>
      <w:lvlJc w:val="left"/>
      <w:pPr>
        <w:tabs>
          <w:tab w:val="num" w:pos="5760"/>
        </w:tabs>
        <w:ind w:left="5760" w:hanging="360"/>
      </w:pPr>
      <w:rPr>
        <w:rFonts w:ascii="Wingdings" w:hAnsi="Wingdings" w:hint="default"/>
      </w:rPr>
    </w:lvl>
    <w:lvl w:ilvl="7" w:tplc="79F07962" w:tentative="1">
      <w:start w:val="1"/>
      <w:numFmt w:val="bullet"/>
      <w:lvlText w:val=""/>
      <w:lvlJc w:val="left"/>
      <w:pPr>
        <w:tabs>
          <w:tab w:val="num" w:pos="6480"/>
        </w:tabs>
        <w:ind w:left="6480" w:hanging="360"/>
      </w:pPr>
      <w:rPr>
        <w:rFonts w:ascii="Wingdings" w:hAnsi="Wingdings" w:hint="default"/>
      </w:rPr>
    </w:lvl>
    <w:lvl w:ilvl="8" w:tplc="17F0BF1A"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ACF4E0D"/>
    <w:multiLevelType w:val="hybridMultilevel"/>
    <w:tmpl w:val="D18C6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296A07"/>
    <w:multiLevelType w:val="hybridMultilevel"/>
    <w:tmpl w:val="9FA0514E"/>
    <w:lvl w:ilvl="0" w:tplc="0409000F">
      <w:start w:val="1"/>
      <w:numFmt w:val="decimal"/>
      <w:lvlText w:val="%1."/>
      <w:lvlJc w:val="left"/>
      <w:pPr>
        <w:ind w:left="99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60467C"/>
    <w:multiLevelType w:val="hybridMultilevel"/>
    <w:tmpl w:val="6E4CBBD2"/>
    <w:lvl w:ilvl="0" w:tplc="021662B0">
      <w:start w:val="1"/>
      <w:numFmt w:val="bullet"/>
      <w:lvlText w:val="•"/>
      <w:lvlJc w:val="left"/>
      <w:pPr>
        <w:tabs>
          <w:tab w:val="num" w:pos="720"/>
        </w:tabs>
        <w:ind w:left="720" w:hanging="360"/>
      </w:pPr>
      <w:rPr>
        <w:rFonts w:ascii="Arial" w:hAnsi="Arial" w:hint="default"/>
      </w:rPr>
    </w:lvl>
    <w:lvl w:ilvl="1" w:tplc="6136D4BA" w:tentative="1">
      <w:start w:val="1"/>
      <w:numFmt w:val="bullet"/>
      <w:lvlText w:val="•"/>
      <w:lvlJc w:val="left"/>
      <w:pPr>
        <w:tabs>
          <w:tab w:val="num" w:pos="1440"/>
        </w:tabs>
        <w:ind w:left="1440" w:hanging="360"/>
      </w:pPr>
      <w:rPr>
        <w:rFonts w:ascii="Arial" w:hAnsi="Arial" w:hint="default"/>
      </w:rPr>
    </w:lvl>
    <w:lvl w:ilvl="2" w:tplc="92C076D8" w:tentative="1">
      <w:start w:val="1"/>
      <w:numFmt w:val="bullet"/>
      <w:lvlText w:val="•"/>
      <w:lvlJc w:val="left"/>
      <w:pPr>
        <w:tabs>
          <w:tab w:val="num" w:pos="2160"/>
        </w:tabs>
        <w:ind w:left="2160" w:hanging="360"/>
      </w:pPr>
      <w:rPr>
        <w:rFonts w:ascii="Arial" w:hAnsi="Arial" w:hint="default"/>
      </w:rPr>
    </w:lvl>
    <w:lvl w:ilvl="3" w:tplc="DE98289C" w:tentative="1">
      <w:start w:val="1"/>
      <w:numFmt w:val="bullet"/>
      <w:lvlText w:val="•"/>
      <w:lvlJc w:val="left"/>
      <w:pPr>
        <w:tabs>
          <w:tab w:val="num" w:pos="2880"/>
        </w:tabs>
        <w:ind w:left="2880" w:hanging="360"/>
      </w:pPr>
      <w:rPr>
        <w:rFonts w:ascii="Arial" w:hAnsi="Arial" w:hint="default"/>
      </w:rPr>
    </w:lvl>
    <w:lvl w:ilvl="4" w:tplc="6D92FD8C" w:tentative="1">
      <w:start w:val="1"/>
      <w:numFmt w:val="bullet"/>
      <w:lvlText w:val="•"/>
      <w:lvlJc w:val="left"/>
      <w:pPr>
        <w:tabs>
          <w:tab w:val="num" w:pos="3600"/>
        </w:tabs>
        <w:ind w:left="3600" w:hanging="360"/>
      </w:pPr>
      <w:rPr>
        <w:rFonts w:ascii="Arial" w:hAnsi="Arial" w:hint="default"/>
      </w:rPr>
    </w:lvl>
    <w:lvl w:ilvl="5" w:tplc="B2109E7C" w:tentative="1">
      <w:start w:val="1"/>
      <w:numFmt w:val="bullet"/>
      <w:lvlText w:val="•"/>
      <w:lvlJc w:val="left"/>
      <w:pPr>
        <w:tabs>
          <w:tab w:val="num" w:pos="4320"/>
        </w:tabs>
        <w:ind w:left="4320" w:hanging="360"/>
      </w:pPr>
      <w:rPr>
        <w:rFonts w:ascii="Arial" w:hAnsi="Arial" w:hint="default"/>
      </w:rPr>
    </w:lvl>
    <w:lvl w:ilvl="6" w:tplc="A1C0D682" w:tentative="1">
      <w:start w:val="1"/>
      <w:numFmt w:val="bullet"/>
      <w:lvlText w:val="•"/>
      <w:lvlJc w:val="left"/>
      <w:pPr>
        <w:tabs>
          <w:tab w:val="num" w:pos="5040"/>
        </w:tabs>
        <w:ind w:left="5040" w:hanging="360"/>
      </w:pPr>
      <w:rPr>
        <w:rFonts w:ascii="Arial" w:hAnsi="Arial" w:hint="default"/>
      </w:rPr>
    </w:lvl>
    <w:lvl w:ilvl="7" w:tplc="C4847C0E" w:tentative="1">
      <w:start w:val="1"/>
      <w:numFmt w:val="bullet"/>
      <w:lvlText w:val="•"/>
      <w:lvlJc w:val="left"/>
      <w:pPr>
        <w:tabs>
          <w:tab w:val="num" w:pos="5760"/>
        </w:tabs>
        <w:ind w:left="5760" w:hanging="360"/>
      </w:pPr>
      <w:rPr>
        <w:rFonts w:ascii="Arial" w:hAnsi="Arial" w:hint="default"/>
      </w:rPr>
    </w:lvl>
    <w:lvl w:ilvl="8" w:tplc="9A265242"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29A41E6"/>
    <w:multiLevelType w:val="hybridMultilevel"/>
    <w:tmpl w:val="CF1E2738"/>
    <w:lvl w:ilvl="0" w:tplc="EE64F9F2">
      <w:start w:val="1"/>
      <w:numFmt w:val="bullet"/>
      <w:lvlText w:val="•"/>
      <w:lvlJc w:val="left"/>
      <w:pPr>
        <w:tabs>
          <w:tab w:val="num" w:pos="720"/>
        </w:tabs>
        <w:ind w:left="720" w:hanging="360"/>
      </w:pPr>
      <w:rPr>
        <w:rFonts w:ascii="Arial" w:hAnsi="Arial" w:hint="default"/>
      </w:rPr>
    </w:lvl>
    <w:lvl w:ilvl="1" w:tplc="4274BE68" w:tentative="1">
      <w:start w:val="1"/>
      <w:numFmt w:val="bullet"/>
      <w:lvlText w:val="•"/>
      <w:lvlJc w:val="left"/>
      <w:pPr>
        <w:tabs>
          <w:tab w:val="num" w:pos="1440"/>
        </w:tabs>
        <w:ind w:left="1440" w:hanging="360"/>
      </w:pPr>
      <w:rPr>
        <w:rFonts w:ascii="Arial" w:hAnsi="Arial" w:hint="default"/>
      </w:rPr>
    </w:lvl>
    <w:lvl w:ilvl="2" w:tplc="1DCEB90C" w:tentative="1">
      <w:start w:val="1"/>
      <w:numFmt w:val="bullet"/>
      <w:lvlText w:val="•"/>
      <w:lvlJc w:val="left"/>
      <w:pPr>
        <w:tabs>
          <w:tab w:val="num" w:pos="2160"/>
        </w:tabs>
        <w:ind w:left="2160" w:hanging="360"/>
      </w:pPr>
      <w:rPr>
        <w:rFonts w:ascii="Arial" w:hAnsi="Arial" w:hint="default"/>
      </w:rPr>
    </w:lvl>
    <w:lvl w:ilvl="3" w:tplc="7CECF3F2" w:tentative="1">
      <w:start w:val="1"/>
      <w:numFmt w:val="bullet"/>
      <w:lvlText w:val="•"/>
      <w:lvlJc w:val="left"/>
      <w:pPr>
        <w:tabs>
          <w:tab w:val="num" w:pos="2880"/>
        </w:tabs>
        <w:ind w:left="2880" w:hanging="360"/>
      </w:pPr>
      <w:rPr>
        <w:rFonts w:ascii="Arial" w:hAnsi="Arial" w:hint="default"/>
      </w:rPr>
    </w:lvl>
    <w:lvl w:ilvl="4" w:tplc="48E84800" w:tentative="1">
      <w:start w:val="1"/>
      <w:numFmt w:val="bullet"/>
      <w:lvlText w:val="•"/>
      <w:lvlJc w:val="left"/>
      <w:pPr>
        <w:tabs>
          <w:tab w:val="num" w:pos="3600"/>
        </w:tabs>
        <w:ind w:left="3600" w:hanging="360"/>
      </w:pPr>
      <w:rPr>
        <w:rFonts w:ascii="Arial" w:hAnsi="Arial" w:hint="default"/>
      </w:rPr>
    </w:lvl>
    <w:lvl w:ilvl="5" w:tplc="7F10F4E8" w:tentative="1">
      <w:start w:val="1"/>
      <w:numFmt w:val="bullet"/>
      <w:lvlText w:val="•"/>
      <w:lvlJc w:val="left"/>
      <w:pPr>
        <w:tabs>
          <w:tab w:val="num" w:pos="4320"/>
        </w:tabs>
        <w:ind w:left="4320" w:hanging="360"/>
      </w:pPr>
      <w:rPr>
        <w:rFonts w:ascii="Arial" w:hAnsi="Arial" w:hint="default"/>
      </w:rPr>
    </w:lvl>
    <w:lvl w:ilvl="6" w:tplc="15362EDC" w:tentative="1">
      <w:start w:val="1"/>
      <w:numFmt w:val="bullet"/>
      <w:lvlText w:val="•"/>
      <w:lvlJc w:val="left"/>
      <w:pPr>
        <w:tabs>
          <w:tab w:val="num" w:pos="5040"/>
        </w:tabs>
        <w:ind w:left="5040" w:hanging="360"/>
      </w:pPr>
      <w:rPr>
        <w:rFonts w:ascii="Arial" w:hAnsi="Arial" w:hint="default"/>
      </w:rPr>
    </w:lvl>
    <w:lvl w:ilvl="7" w:tplc="165C4EC2" w:tentative="1">
      <w:start w:val="1"/>
      <w:numFmt w:val="bullet"/>
      <w:lvlText w:val="•"/>
      <w:lvlJc w:val="left"/>
      <w:pPr>
        <w:tabs>
          <w:tab w:val="num" w:pos="5760"/>
        </w:tabs>
        <w:ind w:left="5760" w:hanging="360"/>
      </w:pPr>
      <w:rPr>
        <w:rFonts w:ascii="Arial" w:hAnsi="Arial" w:hint="default"/>
      </w:rPr>
    </w:lvl>
    <w:lvl w:ilvl="8" w:tplc="DDAEE266"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6CF2B3A"/>
    <w:multiLevelType w:val="hybridMultilevel"/>
    <w:tmpl w:val="C84CB240"/>
    <w:lvl w:ilvl="0" w:tplc="57B6630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3A1FE3"/>
    <w:multiLevelType w:val="hybridMultilevel"/>
    <w:tmpl w:val="E592A092"/>
    <w:lvl w:ilvl="0" w:tplc="9EF0D572">
      <w:start w:val="1"/>
      <w:numFmt w:val="bullet"/>
      <w:lvlText w:val="•"/>
      <w:lvlJc w:val="left"/>
      <w:pPr>
        <w:tabs>
          <w:tab w:val="num" w:pos="720"/>
        </w:tabs>
        <w:ind w:left="720" w:hanging="360"/>
      </w:pPr>
      <w:rPr>
        <w:rFonts w:ascii="Arial" w:hAnsi="Arial" w:hint="default"/>
      </w:rPr>
    </w:lvl>
    <w:lvl w:ilvl="1" w:tplc="237CC210" w:tentative="1">
      <w:start w:val="1"/>
      <w:numFmt w:val="bullet"/>
      <w:lvlText w:val="•"/>
      <w:lvlJc w:val="left"/>
      <w:pPr>
        <w:tabs>
          <w:tab w:val="num" w:pos="1440"/>
        </w:tabs>
        <w:ind w:left="1440" w:hanging="360"/>
      </w:pPr>
      <w:rPr>
        <w:rFonts w:ascii="Arial" w:hAnsi="Arial" w:hint="default"/>
      </w:rPr>
    </w:lvl>
    <w:lvl w:ilvl="2" w:tplc="868E7F04" w:tentative="1">
      <w:start w:val="1"/>
      <w:numFmt w:val="bullet"/>
      <w:lvlText w:val="•"/>
      <w:lvlJc w:val="left"/>
      <w:pPr>
        <w:tabs>
          <w:tab w:val="num" w:pos="2160"/>
        </w:tabs>
        <w:ind w:left="2160" w:hanging="360"/>
      </w:pPr>
      <w:rPr>
        <w:rFonts w:ascii="Arial" w:hAnsi="Arial" w:hint="default"/>
      </w:rPr>
    </w:lvl>
    <w:lvl w:ilvl="3" w:tplc="32D4647A" w:tentative="1">
      <w:start w:val="1"/>
      <w:numFmt w:val="bullet"/>
      <w:lvlText w:val="•"/>
      <w:lvlJc w:val="left"/>
      <w:pPr>
        <w:tabs>
          <w:tab w:val="num" w:pos="2880"/>
        </w:tabs>
        <w:ind w:left="2880" w:hanging="360"/>
      </w:pPr>
      <w:rPr>
        <w:rFonts w:ascii="Arial" w:hAnsi="Arial" w:hint="default"/>
      </w:rPr>
    </w:lvl>
    <w:lvl w:ilvl="4" w:tplc="0622A300" w:tentative="1">
      <w:start w:val="1"/>
      <w:numFmt w:val="bullet"/>
      <w:lvlText w:val="•"/>
      <w:lvlJc w:val="left"/>
      <w:pPr>
        <w:tabs>
          <w:tab w:val="num" w:pos="3600"/>
        </w:tabs>
        <w:ind w:left="3600" w:hanging="360"/>
      </w:pPr>
      <w:rPr>
        <w:rFonts w:ascii="Arial" w:hAnsi="Arial" w:hint="default"/>
      </w:rPr>
    </w:lvl>
    <w:lvl w:ilvl="5" w:tplc="D72A25C2" w:tentative="1">
      <w:start w:val="1"/>
      <w:numFmt w:val="bullet"/>
      <w:lvlText w:val="•"/>
      <w:lvlJc w:val="left"/>
      <w:pPr>
        <w:tabs>
          <w:tab w:val="num" w:pos="4320"/>
        </w:tabs>
        <w:ind w:left="4320" w:hanging="360"/>
      </w:pPr>
      <w:rPr>
        <w:rFonts w:ascii="Arial" w:hAnsi="Arial" w:hint="default"/>
      </w:rPr>
    </w:lvl>
    <w:lvl w:ilvl="6" w:tplc="CCB6ECD6" w:tentative="1">
      <w:start w:val="1"/>
      <w:numFmt w:val="bullet"/>
      <w:lvlText w:val="•"/>
      <w:lvlJc w:val="left"/>
      <w:pPr>
        <w:tabs>
          <w:tab w:val="num" w:pos="5040"/>
        </w:tabs>
        <w:ind w:left="5040" w:hanging="360"/>
      </w:pPr>
      <w:rPr>
        <w:rFonts w:ascii="Arial" w:hAnsi="Arial" w:hint="default"/>
      </w:rPr>
    </w:lvl>
    <w:lvl w:ilvl="7" w:tplc="637C2842" w:tentative="1">
      <w:start w:val="1"/>
      <w:numFmt w:val="bullet"/>
      <w:lvlText w:val="•"/>
      <w:lvlJc w:val="left"/>
      <w:pPr>
        <w:tabs>
          <w:tab w:val="num" w:pos="5760"/>
        </w:tabs>
        <w:ind w:left="5760" w:hanging="360"/>
      </w:pPr>
      <w:rPr>
        <w:rFonts w:ascii="Arial" w:hAnsi="Arial" w:hint="default"/>
      </w:rPr>
    </w:lvl>
    <w:lvl w:ilvl="8" w:tplc="E98888F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952053A"/>
    <w:multiLevelType w:val="hybridMultilevel"/>
    <w:tmpl w:val="850221C8"/>
    <w:lvl w:ilvl="0" w:tplc="45623E0E">
      <w:start w:val="1"/>
      <w:numFmt w:val="bullet"/>
      <w:lvlText w:val="•"/>
      <w:lvlJc w:val="left"/>
      <w:pPr>
        <w:tabs>
          <w:tab w:val="num" w:pos="720"/>
        </w:tabs>
        <w:ind w:left="720" w:hanging="360"/>
      </w:pPr>
      <w:rPr>
        <w:rFonts w:ascii="Arial" w:hAnsi="Arial" w:hint="default"/>
      </w:rPr>
    </w:lvl>
    <w:lvl w:ilvl="1" w:tplc="0E32EC08" w:tentative="1">
      <w:start w:val="1"/>
      <w:numFmt w:val="bullet"/>
      <w:lvlText w:val="•"/>
      <w:lvlJc w:val="left"/>
      <w:pPr>
        <w:tabs>
          <w:tab w:val="num" w:pos="1440"/>
        </w:tabs>
        <w:ind w:left="1440" w:hanging="360"/>
      </w:pPr>
      <w:rPr>
        <w:rFonts w:ascii="Arial" w:hAnsi="Arial" w:hint="default"/>
      </w:rPr>
    </w:lvl>
    <w:lvl w:ilvl="2" w:tplc="72E8897C" w:tentative="1">
      <w:start w:val="1"/>
      <w:numFmt w:val="bullet"/>
      <w:lvlText w:val="•"/>
      <w:lvlJc w:val="left"/>
      <w:pPr>
        <w:tabs>
          <w:tab w:val="num" w:pos="2160"/>
        </w:tabs>
        <w:ind w:left="2160" w:hanging="360"/>
      </w:pPr>
      <w:rPr>
        <w:rFonts w:ascii="Arial" w:hAnsi="Arial" w:hint="default"/>
      </w:rPr>
    </w:lvl>
    <w:lvl w:ilvl="3" w:tplc="F9F260A2" w:tentative="1">
      <w:start w:val="1"/>
      <w:numFmt w:val="bullet"/>
      <w:lvlText w:val="•"/>
      <w:lvlJc w:val="left"/>
      <w:pPr>
        <w:tabs>
          <w:tab w:val="num" w:pos="2880"/>
        </w:tabs>
        <w:ind w:left="2880" w:hanging="360"/>
      </w:pPr>
      <w:rPr>
        <w:rFonts w:ascii="Arial" w:hAnsi="Arial" w:hint="default"/>
      </w:rPr>
    </w:lvl>
    <w:lvl w:ilvl="4" w:tplc="BD1A1520" w:tentative="1">
      <w:start w:val="1"/>
      <w:numFmt w:val="bullet"/>
      <w:lvlText w:val="•"/>
      <w:lvlJc w:val="left"/>
      <w:pPr>
        <w:tabs>
          <w:tab w:val="num" w:pos="3600"/>
        </w:tabs>
        <w:ind w:left="3600" w:hanging="360"/>
      </w:pPr>
      <w:rPr>
        <w:rFonts w:ascii="Arial" w:hAnsi="Arial" w:hint="default"/>
      </w:rPr>
    </w:lvl>
    <w:lvl w:ilvl="5" w:tplc="B40CC12C" w:tentative="1">
      <w:start w:val="1"/>
      <w:numFmt w:val="bullet"/>
      <w:lvlText w:val="•"/>
      <w:lvlJc w:val="left"/>
      <w:pPr>
        <w:tabs>
          <w:tab w:val="num" w:pos="4320"/>
        </w:tabs>
        <w:ind w:left="4320" w:hanging="360"/>
      </w:pPr>
      <w:rPr>
        <w:rFonts w:ascii="Arial" w:hAnsi="Arial" w:hint="default"/>
      </w:rPr>
    </w:lvl>
    <w:lvl w:ilvl="6" w:tplc="3AEA9EF2" w:tentative="1">
      <w:start w:val="1"/>
      <w:numFmt w:val="bullet"/>
      <w:lvlText w:val="•"/>
      <w:lvlJc w:val="left"/>
      <w:pPr>
        <w:tabs>
          <w:tab w:val="num" w:pos="5040"/>
        </w:tabs>
        <w:ind w:left="5040" w:hanging="360"/>
      </w:pPr>
      <w:rPr>
        <w:rFonts w:ascii="Arial" w:hAnsi="Arial" w:hint="default"/>
      </w:rPr>
    </w:lvl>
    <w:lvl w:ilvl="7" w:tplc="5896D6E0" w:tentative="1">
      <w:start w:val="1"/>
      <w:numFmt w:val="bullet"/>
      <w:lvlText w:val="•"/>
      <w:lvlJc w:val="left"/>
      <w:pPr>
        <w:tabs>
          <w:tab w:val="num" w:pos="5760"/>
        </w:tabs>
        <w:ind w:left="5760" w:hanging="360"/>
      </w:pPr>
      <w:rPr>
        <w:rFonts w:ascii="Arial" w:hAnsi="Arial" w:hint="default"/>
      </w:rPr>
    </w:lvl>
    <w:lvl w:ilvl="8" w:tplc="0E7C231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B80388D"/>
    <w:multiLevelType w:val="hybridMultilevel"/>
    <w:tmpl w:val="8E0E4E78"/>
    <w:lvl w:ilvl="0" w:tplc="B896CBBA">
      <w:start w:val="1"/>
      <w:numFmt w:val="bullet"/>
      <w:lvlText w:val="•"/>
      <w:lvlJc w:val="left"/>
      <w:pPr>
        <w:tabs>
          <w:tab w:val="num" w:pos="720"/>
        </w:tabs>
        <w:ind w:left="720" w:hanging="360"/>
      </w:pPr>
      <w:rPr>
        <w:rFonts w:ascii="Arial" w:hAnsi="Arial" w:hint="default"/>
      </w:rPr>
    </w:lvl>
    <w:lvl w:ilvl="1" w:tplc="13E21524" w:tentative="1">
      <w:start w:val="1"/>
      <w:numFmt w:val="bullet"/>
      <w:lvlText w:val="•"/>
      <w:lvlJc w:val="left"/>
      <w:pPr>
        <w:tabs>
          <w:tab w:val="num" w:pos="1440"/>
        </w:tabs>
        <w:ind w:left="1440" w:hanging="360"/>
      </w:pPr>
      <w:rPr>
        <w:rFonts w:ascii="Arial" w:hAnsi="Arial" w:hint="default"/>
      </w:rPr>
    </w:lvl>
    <w:lvl w:ilvl="2" w:tplc="75CE0058" w:tentative="1">
      <w:start w:val="1"/>
      <w:numFmt w:val="bullet"/>
      <w:lvlText w:val="•"/>
      <w:lvlJc w:val="left"/>
      <w:pPr>
        <w:tabs>
          <w:tab w:val="num" w:pos="2160"/>
        </w:tabs>
        <w:ind w:left="2160" w:hanging="360"/>
      </w:pPr>
      <w:rPr>
        <w:rFonts w:ascii="Arial" w:hAnsi="Arial" w:hint="default"/>
      </w:rPr>
    </w:lvl>
    <w:lvl w:ilvl="3" w:tplc="A1BAF96E" w:tentative="1">
      <w:start w:val="1"/>
      <w:numFmt w:val="bullet"/>
      <w:lvlText w:val="•"/>
      <w:lvlJc w:val="left"/>
      <w:pPr>
        <w:tabs>
          <w:tab w:val="num" w:pos="2880"/>
        </w:tabs>
        <w:ind w:left="2880" w:hanging="360"/>
      </w:pPr>
      <w:rPr>
        <w:rFonts w:ascii="Arial" w:hAnsi="Arial" w:hint="default"/>
      </w:rPr>
    </w:lvl>
    <w:lvl w:ilvl="4" w:tplc="B50E767A" w:tentative="1">
      <w:start w:val="1"/>
      <w:numFmt w:val="bullet"/>
      <w:lvlText w:val="•"/>
      <w:lvlJc w:val="left"/>
      <w:pPr>
        <w:tabs>
          <w:tab w:val="num" w:pos="3600"/>
        </w:tabs>
        <w:ind w:left="3600" w:hanging="360"/>
      </w:pPr>
      <w:rPr>
        <w:rFonts w:ascii="Arial" w:hAnsi="Arial" w:hint="default"/>
      </w:rPr>
    </w:lvl>
    <w:lvl w:ilvl="5" w:tplc="C3C4D270" w:tentative="1">
      <w:start w:val="1"/>
      <w:numFmt w:val="bullet"/>
      <w:lvlText w:val="•"/>
      <w:lvlJc w:val="left"/>
      <w:pPr>
        <w:tabs>
          <w:tab w:val="num" w:pos="4320"/>
        </w:tabs>
        <w:ind w:left="4320" w:hanging="360"/>
      </w:pPr>
      <w:rPr>
        <w:rFonts w:ascii="Arial" w:hAnsi="Arial" w:hint="default"/>
      </w:rPr>
    </w:lvl>
    <w:lvl w:ilvl="6" w:tplc="93861148" w:tentative="1">
      <w:start w:val="1"/>
      <w:numFmt w:val="bullet"/>
      <w:lvlText w:val="•"/>
      <w:lvlJc w:val="left"/>
      <w:pPr>
        <w:tabs>
          <w:tab w:val="num" w:pos="5040"/>
        </w:tabs>
        <w:ind w:left="5040" w:hanging="360"/>
      </w:pPr>
      <w:rPr>
        <w:rFonts w:ascii="Arial" w:hAnsi="Arial" w:hint="default"/>
      </w:rPr>
    </w:lvl>
    <w:lvl w:ilvl="7" w:tplc="512EE6C8" w:tentative="1">
      <w:start w:val="1"/>
      <w:numFmt w:val="bullet"/>
      <w:lvlText w:val="•"/>
      <w:lvlJc w:val="left"/>
      <w:pPr>
        <w:tabs>
          <w:tab w:val="num" w:pos="5760"/>
        </w:tabs>
        <w:ind w:left="5760" w:hanging="360"/>
      </w:pPr>
      <w:rPr>
        <w:rFonts w:ascii="Arial" w:hAnsi="Arial" w:hint="default"/>
      </w:rPr>
    </w:lvl>
    <w:lvl w:ilvl="8" w:tplc="078E2D9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D0B558D"/>
    <w:multiLevelType w:val="hybridMultilevel"/>
    <w:tmpl w:val="7BD638CE"/>
    <w:lvl w:ilvl="0" w:tplc="B896D20E">
      <w:start w:val="1"/>
      <w:numFmt w:val="bullet"/>
      <w:lvlText w:val="•"/>
      <w:lvlJc w:val="left"/>
      <w:pPr>
        <w:tabs>
          <w:tab w:val="num" w:pos="720"/>
        </w:tabs>
        <w:ind w:left="720" w:hanging="360"/>
      </w:pPr>
      <w:rPr>
        <w:rFonts w:ascii="Arial" w:hAnsi="Arial" w:hint="default"/>
      </w:rPr>
    </w:lvl>
    <w:lvl w:ilvl="1" w:tplc="DE0CEDDE" w:tentative="1">
      <w:start w:val="1"/>
      <w:numFmt w:val="bullet"/>
      <w:lvlText w:val="•"/>
      <w:lvlJc w:val="left"/>
      <w:pPr>
        <w:tabs>
          <w:tab w:val="num" w:pos="1440"/>
        </w:tabs>
        <w:ind w:left="1440" w:hanging="360"/>
      </w:pPr>
      <w:rPr>
        <w:rFonts w:ascii="Arial" w:hAnsi="Arial" w:hint="default"/>
      </w:rPr>
    </w:lvl>
    <w:lvl w:ilvl="2" w:tplc="10B40DB2" w:tentative="1">
      <w:start w:val="1"/>
      <w:numFmt w:val="bullet"/>
      <w:lvlText w:val="•"/>
      <w:lvlJc w:val="left"/>
      <w:pPr>
        <w:tabs>
          <w:tab w:val="num" w:pos="2160"/>
        </w:tabs>
        <w:ind w:left="2160" w:hanging="360"/>
      </w:pPr>
      <w:rPr>
        <w:rFonts w:ascii="Arial" w:hAnsi="Arial" w:hint="default"/>
      </w:rPr>
    </w:lvl>
    <w:lvl w:ilvl="3" w:tplc="D3585A04" w:tentative="1">
      <w:start w:val="1"/>
      <w:numFmt w:val="bullet"/>
      <w:lvlText w:val="•"/>
      <w:lvlJc w:val="left"/>
      <w:pPr>
        <w:tabs>
          <w:tab w:val="num" w:pos="2880"/>
        </w:tabs>
        <w:ind w:left="2880" w:hanging="360"/>
      </w:pPr>
      <w:rPr>
        <w:rFonts w:ascii="Arial" w:hAnsi="Arial" w:hint="default"/>
      </w:rPr>
    </w:lvl>
    <w:lvl w:ilvl="4" w:tplc="E374757A" w:tentative="1">
      <w:start w:val="1"/>
      <w:numFmt w:val="bullet"/>
      <w:lvlText w:val="•"/>
      <w:lvlJc w:val="left"/>
      <w:pPr>
        <w:tabs>
          <w:tab w:val="num" w:pos="3600"/>
        </w:tabs>
        <w:ind w:left="3600" w:hanging="360"/>
      </w:pPr>
      <w:rPr>
        <w:rFonts w:ascii="Arial" w:hAnsi="Arial" w:hint="default"/>
      </w:rPr>
    </w:lvl>
    <w:lvl w:ilvl="5" w:tplc="383E224A" w:tentative="1">
      <w:start w:val="1"/>
      <w:numFmt w:val="bullet"/>
      <w:lvlText w:val="•"/>
      <w:lvlJc w:val="left"/>
      <w:pPr>
        <w:tabs>
          <w:tab w:val="num" w:pos="4320"/>
        </w:tabs>
        <w:ind w:left="4320" w:hanging="360"/>
      </w:pPr>
      <w:rPr>
        <w:rFonts w:ascii="Arial" w:hAnsi="Arial" w:hint="default"/>
      </w:rPr>
    </w:lvl>
    <w:lvl w:ilvl="6" w:tplc="BD5E3480" w:tentative="1">
      <w:start w:val="1"/>
      <w:numFmt w:val="bullet"/>
      <w:lvlText w:val="•"/>
      <w:lvlJc w:val="left"/>
      <w:pPr>
        <w:tabs>
          <w:tab w:val="num" w:pos="5040"/>
        </w:tabs>
        <w:ind w:left="5040" w:hanging="360"/>
      </w:pPr>
      <w:rPr>
        <w:rFonts w:ascii="Arial" w:hAnsi="Arial" w:hint="default"/>
      </w:rPr>
    </w:lvl>
    <w:lvl w:ilvl="7" w:tplc="6C2672EE" w:tentative="1">
      <w:start w:val="1"/>
      <w:numFmt w:val="bullet"/>
      <w:lvlText w:val="•"/>
      <w:lvlJc w:val="left"/>
      <w:pPr>
        <w:tabs>
          <w:tab w:val="num" w:pos="5760"/>
        </w:tabs>
        <w:ind w:left="5760" w:hanging="360"/>
      </w:pPr>
      <w:rPr>
        <w:rFonts w:ascii="Arial" w:hAnsi="Arial" w:hint="default"/>
      </w:rPr>
    </w:lvl>
    <w:lvl w:ilvl="8" w:tplc="75408E6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F942338"/>
    <w:multiLevelType w:val="hybridMultilevel"/>
    <w:tmpl w:val="AE7C7B68"/>
    <w:lvl w:ilvl="0" w:tplc="B1F49230">
      <w:start w:val="1"/>
      <w:numFmt w:val="bullet"/>
      <w:lvlText w:val="•"/>
      <w:lvlJc w:val="left"/>
      <w:pPr>
        <w:tabs>
          <w:tab w:val="num" w:pos="720"/>
        </w:tabs>
        <w:ind w:left="720" w:hanging="360"/>
      </w:pPr>
      <w:rPr>
        <w:rFonts w:ascii="Arial" w:hAnsi="Arial" w:hint="default"/>
      </w:rPr>
    </w:lvl>
    <w:lvl w:ilvl="1" w:tplc="A956DE1C" w:tentative="1">
      <w:start w:val="1"/>
      <w:numFmt w:val="bullet"/>
      <w:lvlText w:val="•"/>
      <w:lvlJc w:val="left"/>
      <w:pPr>
        <w:tabs>
          <w:tab w:val="num" w:pos="1440"/>
        </w:tabs>
        <w:ind w:left="1440" w:hanging="360"/>
      </w:pPr>
      <w:rPr>
        <w:rFonts w:ascii="Arial" w:hAnsi="Arial" w:hint="default"/>
      </w:rPr>
    </w:lvl>
    <w:lvl w:ilvl="2" w:tplc="8CD8DB32" w:tentative="1">
      <w:start w:val="1"/>
      <w:numFmt w:val="bullet"/>
      <w:lvlText w:val="•"/>
      <w:lvlJc w:val="left"/>
      <w:pPr>
        <w:tabs>
          <w:tab w:val="num" w:pos="2160"/>
        </w:tabs>
        <w:ind w:left="2160" w:hanging="360"/>
      </w:pPr>
      <w:rPr>
        <w:rFonts w:ascii="Arial" w:hAnsi="Arial" w:hint="default"/>
      </w:rPr>
    </w:lvl>
    <w:lvl w:ilvl="3" w:tplc="ABEE68FC" w:tentative="1">
      <w:start w:val="1"/>
      <w:numFmt w:val="bullet"/>
      <w:lvlText w:val="•"/>
      <w:lvlJc w:val="left"/>
      <w:pPr>
        <w:tabs>
          <w:tab w:val="num" w:pos="2880"/>
        </w:tabs>
        <w:ind w:left="2880" w:hanging="360"/>
      </w:pPr>
      <w:rPr>
        <w:rFonts w:ascii="Arial" w:hAnsi="Arial" w:hint="default"/>
      </w:rPr>
    </w:lvl>
    <w:lvl w:ilvl="4" w:tplc="1E4A7BB6" w:tentative="1">
      <w:start w:val="1"/>
      <w:numFmt w:val="bullet"/>
      <w:lvlText w:val="•"/>
      <w:lvlJc w:val="left"/>
      <w:pPr>
        <w:tabs>
          <w:tab w:val="num" w:pos="3600"/>
        </w:tabs>
        <w:ind w:left="3600" w:hanging="360"/>
      </w:pPr>
      <w:rPr>
        <w:rFonts w:ascii="Arial" w:hAnsi="Arial" w:hint="default"/>
      </w:rPr>
    </w:lvl>
    <w:lvl w:ilvl="5" w:tplc="64B4BF46" w:tentative="1">
      <w:start w:val="1"/>
      <w:numFmt w:val="bullet"/>
      <w:lvlText w:val="•"/>
      <w:lvlJc w:val="left"/>
      <w:pPr>
        <w:tabs>
          <w:tab w:val="num" w:pos="4320"/>
        </w:tabs>
        <w:ind w:left="4320" w:hanging="360"/>
      </w:pPr>
      <w:rPr>
        <w:rFonts w:ascii="Arial" w:hAnsi="Arial" w:hint="default"/>
      </w:rPr>
    </w:lvl>
    <w:lvl w:ilvl="6" w:tplc="51905B5E" w:tentative="1">
      <w:start w:val="1"/>
      <w:numFmt w:val="bullet"/>
      <w:lvlText w:val="•"/>
      <w:lvlJc w:val="left"/>
      <w:pPr>
        <w:tabs>
          <w:tab w:val="num" w:pos="5040"/>
        </w:tabs>
        <w:ind w:left="5040" w:hanging="360"/>
      </w:pPr>
      <w:rPr>
        <w:rFonts w:ascii="Arial" w:hAnsi="Arial" w:hint="default"/>
      </w:rPr>
    </w:lvl>
    <w:lvl w:ilvl="7" w:tplc="BF9EBF4A" w:tentative="1">
      <w:start w:val="1"/>
      <w:numFmt w:val="bullet"/>
      <w:lvlText w:val="•"/>
      <w:lvlJc w:val="left"/>
      <w:pPr>
        <w:tabs>
          <w:tab w:val="num" w:pos="5760"/>
        </w:tabs>
        <w:ind w:left="5760" w:hanging="360"/>
      </w:pPr>
      <w:rPr>
        <w:rFonts w:ascii="Arial" w:hAnsi="Arial" w:hint="default"/>
      </w:rPr>
    </w:lvl>
    <w:lvl w:ilvl="8" w:tplc="F5B2518C"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25"/>
  </w:num>
  <w:num w:numId="3">
    <w:abstractNumId w:val="40"/>
  </w:num>
  <w:num w:numId="4">
    <w:abstractNumId w:val="20"/>
  </w:num>
  <w:num w:numId="5">
    <w:abstractNumId w:val="39"/>
  </w:num>
  <w:num w:numId="6">
    <w:abstractNumId w:val="31"/>
  </w:num>
  <w:num w:numId="7">
    <w:abstractNumId w:val="37"/>
  </w:num>
  <w:num w:numId="8">
    <w:abstractNumId w:val="2"/>
  </w:num>
  <w:num w:numId="9">
    <w:abstractNumId w:val="5"/>
  </w:num>
  <w:num w:numId="10">
    <w:abstractNumId w:val="19"/>
  </w:num>
  <w:num w:numId="11">
    <w:abstractNumId w:val="43"/>
  </w:num>
  <w:num w:numId="12">
    <w:abstractNumId w:val="7"/>
  </w:num>
  <w:num w:numId="13">
    <w:abstractNumId w:val="1"/>
  </w:num>
  <w:num w:numId="14">
    <w:abstractNumId w:val="26"/>
  </w:num>
  <w:num w:numId="15">
    <w:abstractNumId w:val="9"/>
  </w:num>
  <w:num w:numId="16">
    <w:abstractNumId w:val="33"/>
  </w:num>
  <w:num w:numId="17">
    <w:abstractNumId w:val="13"/>
  </w:num>
  <w:num w:numId="18">
    <w:abstractNumId w:val="48"/>
  </w:num>
  <w:num w:numId="19">
    <w:abstractNumId w:val="34"/>
  </w:num>
  <w:num w:numId="20">
    <w:abstractNumId w:val="15"/>
  </w:num>
  <w:num w:numId="21">
    <w:abstractNumId w:val="16"/>
  </w:num>
  <w:num w:numId="22">
    <w:abstractNumId w:val="42"/>
  </w:num>
  <w:num w:numId="23">
    <w:abstractNumId w:val="22"/>
  </w:num>
  <w:num w:numId="24">
    <w:abstractNumId w:val="44"/>
  </w:num>
  <w:num w:numId="25">
    <w:abstractNumId w:val="12"/>
  </w:num>
  <w:num w:numId="26">
    <w:abstractNumId w:val="35"/>
  </w:num>
  <w:num w:numId="27">
    <w:abstractNumId w:val="27"/>
  </w:num>
  <w:num w:numId="28">
    <w:abstractNumId w:val="41"/>
  </w:num>
  <w:num w:numId="29">
    <w:abstractNumId w:val="47"/>
  </w:num>
  <w:num w:numId="30">
    <w:abstractNumId w:val="29"/>
  </w:num>
  <w:num w:numId="31">
    <w:abstractNumId w:val="30"/>
  </w:num>
  <w:num w:numId="32">
    <w:abstractNumId w:val="46"/>
  </w:num>
  <w:num w:numId="33">
    <w:abstractNumId w:val="45"/>
  </w:num>
  <w:num w:numId="34">
    <w:abstractNumId w:val="28"/>
  </w:num>
  <w:num w:numId="35">
    <w:abstractNumId w:val="18"/>
  </w:num>
  <w:num w:numId="36">
    <w:abstractNumId w:val="21"/>
  </w:num>
  <w:num w:numId="37">
    <w:abstractNumId w:val="23"/>
  </w:num>
  <w:num w:numId="38">
    <w:abstractNumId w:val="0"/>
  </w:num>
  <w:num w:numId="39">
    <w:abstractNumId w:val="3"/>
  </w:num>
  <w:num w:numId="40">
    <w:abstractNumId w:val="11"/>
  </w:num>
  <w:num w:numId="41">
    <w:abstractNumId w:val="24"/>
  </w:num>
  <w:num w:numId="42">
    <w:abstractNumId w:val="17"/>
  </w:num>
  <w:num w:numId="43">
    <w:abstractNumId w:val="14"/>
  </w:num>
  <w:num w:numId="44">
    <w:abstractNumId w:val="8"/>
  </w:num>
  <w:num w:numId="45">
    <w:abstractNumId w:val="4"/>
  </w:num>
  <w:num w:numId="46">
    <w:abstractNumId w:val="38"/>
  </w:num>
  <w:num w:numId="47">
    <w:abstractNumId w:val="32"/>
  </w:num>
  <w:num w:numId="48">
    <w:abstractNumId w:val="36"/>
  </w:num>
  <w:num w:numId="4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o Vi">
    <w15:presenceInfo w15:providerId="Windows Live" w15:userId="e827fc17adf5e060"/>
  </w15:person>
  <w15:person w15:author="Hoan Ng">
    <w15:presenceInfo w15:providerId="None" w15:userId="Hoan Ng"/>
  </w15:person>
  <w15:person w15:author="Hoan Nguyễn Công">
    <w15:presenceInfo w15:providerId="None" w15:userId="Hoan Nguyễn Công"/>
  </w15:person>
  <w15:person w15:author="DAO NAM LY">
    <w15:presenceInfo w15:providerId="Windows Live" w15:userId="7f0f205d24305f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EA"/>
    <w:rsid w:val="00046086"/>
    <w:rsid w:val="000A62CC"/>
    <w:rsid w:val="000B6656"/>
    <w:rsid w:val="001673CF"/>
    <w:rsid w:val="00184921"/>
    <w:rsid w:val="001A1B19"/>
    <w:rsid w:val="001E2CC0"/>
    <w:rsid w:val="00280609"/>
    <w:rsid w:val="00287B41"/>
    <w:rsid w:val="002B50C8"/>
    <w:rsid w:val="00360A31"/>
    <w:rsid w:val="003715AE"/>
    <w:rsid w:val="00377256"/>
    <w:rsid w:val="0038751B"/>
    <w:rsid w:val="003A1EEA"/>
    <w:rsid w:val="003C3852"/>
    <w:rsid w:val="003D719D"/>
    <w:rsid w:val="00493F51"/>
    <w:rsid w:val="004D06CE"/>
    <w:rsid w:val="004D3F4A"/>
    <w:rsid w:val="004E24B0"/>
    <w:rsid w:val="004F7C19"/>
    <w:rsid w:val="005021B9"/>
    <w:rsid w:val="005046D2"/>
    <w:rsid w:val="00565BFF"/>
    <w:rsid w:val="00576D27"/>
    <w:rsid w:val="005D20B5"/>
    <w:rsid w:val="005F3BAC"/>
    <w:rsid w:val="00676234"/>
    <w:rsid w:val="00682C9C"/>
    <w:rsid w:val="006C76EB"/>
    <w:rsid w:val="00704AD5"/>
    <w:rsid w:val="007269C2"/>
    <w:rsid w:val="0074296D"/>
    <w:rsid w:val="00746327"/>
    <w:rsid w:val="007572A0"/>
    <w:rsid w:val="00780B90"/>
    <w:rsid w:val="00797C26"/>
    <w:rsid w:val="007A0F3E"/>
    <w:rsid w:val="007A7351"/>
    <w:rsid w:val="007D15AE"/>
    <w:rsid w:val="007E56BA"/>
    <w:rsid w:val="00863D73"/>
    <w:rsid w:val="00882F46"/>
    <w:rsid w:val="008854BF"/>
    <w:rsid w:val="008967CF"/>
    <w:rsid w:val="008B6860"/>
    <w:rsid w:val="008B68E5"/>
    <w:rsid w:val="008D234F"/>
    <w:rsid w:val="00904260"/>
    <w:rsid w:val="00921EC5"/>
    <w:rsid w:val="0095052C"/>
    <w:rsid w:val="00970972"/>
    <w:rsid w:val="00971E6E"/>
    <w:rsid w:val="00973E83"/>
    <w:rsid w:val="009927A6"/>
    <w:rsid w:val="009A5936"/>
    <w:rsid w:val="00A535A4"/>
    <w:rsid w:val="00A61FE8"/>
    <w:rsid w:val="00AB5353"/>
    <w:rsid w:val="00AB6EEB"/>
    <w:rsid w:val="00AC2FF4"/>
    <w:rsid w:val="00AE6DE2"/>
    <w:rsid w:val="00B5087B"/>
    <w:rsid w:val="00BC30BA"/>
    <w:rsid w:val="00BE259E"/>
    <w:rsid w:val="00C65BB0"/>
    <w:rsid w:val="00C93436"/>
    <w:rsid w:val="00D37C15"/>
    <w:rsid w:val="00D50486"/>
    <w:rsid w:val="00DD2E2A"/>
    <w:rsid w:val="00DF7DD4"/>
    <w:rsid w:val="00E054FE"/>
    <w:rsid w:val="00E3538F"/>
    <w:rsid w:val="00E61DC3"/>
    <w:rsid w:val="00E62EE1"/>
    <w:rsid w:val="00E70A22"/>
    <w:rsid w:val="00E73405"/>
    <w:rsid w:val="00E765A6"/>
    <w:rsid w:val="00EB75AC"/>
    <w:rsid w:val="00F02E35"/>
    <w:rsid w:val="00F506AD"/>
    <w:rsid w:val="00FA48BB"/>
    <w:rsid w:val="00FE6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3AA34"/>
  <w15:chartTrackingRefBased/>
  <w15:docId w15:val="{C80AB35D-7522-4C3E-9BB2-5354452E1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56BA"/>
    <w:pPr>
      <w:ind w:left="720"/>
      <w:contextualSpacing/>
    </w:pPr>
  </w:style>
  <w:style w:type="paragraph" w:styleId="BalloonText">
    <w:name w:val="Balloon Text"/>
    <w:basedOn w:val="Normal"/>
    <w:link w:val="BalloonTextChar"/>
    <w:uiPriority w:val="99"/>
    <w:semiHidden/>
    <w:unhideWhenUsed/>
    <w:rsid w:val="00576D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D27"/>
    <w:rPr>
      <w:rFonts w:ascii="Segoe UI" w:hAnsi="Segoe UI" w:cs="Segoe UI"/>
      <w:sz w:val="18"/>
      <w:szCs w:val="18"/>
    </w:rPr>
  </w:style>
  <w:style w:type="paragraph" w:styleId="Revision">
    <w:name w:val="Revision"/>
    <w:hidden/>
    <w:uiPriority w:val="99"/>
    <w:semiHidden/>
    <w:rsid w:val="008854BF"/>
    <w:pPr>
      <w:spacing w:after="0" w:line="240" w:lineRule="auto"/>
    </w:pPr>
  </w:style>
  <w:style w:type="table" w:styleId="TableGrid">
    <w:name w:val="Table Grid"/>
    <w:basedOn w:val="TableNormal"/>
    <w:uiPriority w:val="39"/>
    <w:rsid w:val="007A7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4D3F4A"/>
  </w:style>
  <w:style w:type="paragraph" w:styleId="NoSpacing">
    <w:name w:val="No Spacing"/>
    <w:link w:val="NoSpacingChar"/>
    <w:uiPriority w:val="1"/>
    <w:qFormat/>
    <w:rsid w:val="00882F46"/>
    <w:pPr>
      <w:spacing w:after="0" w:line="240" w:lineRule="auto"/>
    </w:pPr>
    <w:rPr>
      <w:rFonts w:eastAsiaTheme="minorEastAsia"/>
    </w:rPr>
  </w:style>
  <w:style w:type="character" w:customStyle="1" w:styleId="NoSpacingChar">
    <w:name w:val="No Spacing Char"/>
    <w:basedOn w:val="DefaultParagraphFont"/>
    <w:link w:val="NoSpacing"/>
    <w:uiPriority w:val="1"/>
    <w:rsid w:val="00882F46"/>
    <w:rPr>
      <w:rFonts w:eastAsiaTheme="minorEastAsia"/>
    </w:rPr>
  </w:style>
  <w:style w:type="character" w:customStyle="1" w:styleId="3oh-">
    <w:name w:val="_3oh-"/>
    <w:basedOn w:val="DefaultParagraphFont"/>
    <w:rsid w:val="00E054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2023">
      <w:bodyDiv w:val="1"/>
      <w:marLeft w:val="0"/>
      <w:marRight w:val="0"/>
      <w:marTop w:val="0"/>
      <w:marBottom w:val="0"/>
      <w:divBdr>
        <w:top w:val="none" w:sz="0" w:space="0" w:color="auto"/>
        <w:left w:val="none" w:sz="0" w:space="0" w:color="auto"/>
        <w:bottom w:val="none" w:sz="0" w:space="0" w:color="auto"/>
        <w:right w:val="none" w:sz="0" w:space="0" w:color="auto"/>
      </w:divBdr>
      <w:divsChild>
        <w:div w:id="715738391">
          <w:marLeft w:val="360"/>
          <w:marRight w:val="0"/>
          <w:marTop w:val="200"/>
          <w:marBottom w:val="0"/>
          <w:divBdr>
            <w:top w:val="none" w:sz="0" w:space="0" w:color="auto"/>
            <w:left w:val="none" w:sz="0" w:space="0" w:color="auto"/>
            <w:bottom w:val="none" w:sz="0" w:space="0" w:color="auto"/>
            <w:right w:val="none" w:sz="0" w:space="0" w:color="auto"/>
          </w:divBdr>
        </w:div>
        <w:div w:id="608590659">
          <w:marLeft w:val="360"/>
          <w:marRight w:val="0"/>
          <w:marTop w:val="200"/>
          <w:marBottom w:val="0"/>
          <w:divBdr>
            <w:top w:val="none" w:sz="0" w:space="0" w:color="auto"/>
            <w:left w:val="none" w:sz="0" w:space="0" w:color="auto"/>
            <w:bottom w:val="none" w:sz="0" w:space="0" w:color="auto"/>
            <w:right w:val="none" w:sz="0" w:space="0" w:color="auto"/>
          </w:divBdr>
        </w:div>
        <w:div w:id="1066294731">
          <w:marLeft w:val="360"/>
          <w:marRight w:val="0"/>
          <w:marTop w:val="200"/>
          <w:marBottom w:val="0"/>
          <w:divBdr>
            <w:top w:val="none" w:sz="0" w:space="0" w:color="auto"/>
            <w:left w:val="none" w:sz="0" w:space="0" w:color="auto"/>
            <w:bottom w:val="none" w:sz="0" w:space="0" w:color="auto"/>
            <w:right w:val="none" w:sz="0" w:space="0" w:color="auto"/>
          </w:divBdr>
        </w:div>
        <w:div w:id="2120492321">
          <w:marLeft w:val="360"/>
          <w:marRight w:val="0"/>
          <w:marTop w:val="200"/>
          <w:marBottom w:val="0"/>
          <w:divBdr>
            <w:top w:val="none" w:sz="0" w:space="0" w:color="auto"/>
            <w:left w:val="none" w:sz="0" w:space="0" w:color="auto"/>
            <w:bottom w:val="none" w:sz="0" w:space="0" w:color="auto"/>
            <w:right w:val="none" w:sz="0" w:space="0" w:color="auto"/>
          </w:divBdr>
        </w:div>
        <w:div w:id="2142530328">
          <w:marLeft w:val="360"/>
          <w:marRight w:val="0"/>
          <w:marTop w:val="200"/>
          <w:marBottom w:val="0"/>
          <w:divBdr>
            <w:top w:val="none" w:sz="0" w:space="0" w:color="auto"/>
            <w:left w:val="none" w:sz="0" w:space="0" w:color="auto"/>
            <w:bottom w:val="none" w:sz="0" w:space="0" w:color="auto"/>
            <w:right w:val="none" w:sz="0" w:space="0" w:color="auto"/>
          </w:divBdr>
        </w:div>
        <w:div w:id="252275796">
          <w:marLeft w:val="360"/>
          <w:marRight w:val="0"/>
          <w:marTop w:val="200"/>
          <w:marBottom w:val="0"/>
          <w:divBdr>
            <w:top w:val="none" w:sz="0" w:space="0" w:color="auto"/>
            <w:left w:val="none" w:sz="0" w:space="0" w:color="auto"/>
            <w:bottom w:val="none" w:sz="0" w:space="0" w:color="auto"/>
            <w:right w:val="none" w:sz="0" w:space="0" w:color="auto"/>
          </w:divBdr>
        </w:div>
      </w:divsChild>
    </w:div>
    <w:div w:id="158010975">
      <w:bodyDiv w:val="1"/>
      <w:marLeft w:val="0"/>
      <w:marRight w:val="0"/>
      <w:marTop w:val="0"/>
      <w:marBottom w:val="0"/>
      <w:divBdr>
        <w:top w:val="none" w:sz="0" w:space="0" w:color="auto"/>
        <w:left w:val="none" w:sz="0" w:space="0" w:color="auto"/>
        <w:bottom w:val="none" w:sz="0" w:space="0" w:color="auto"/>
        <w:right w:val="none" w:sz="0" w:space="0" w:color="auto"/>
      </w:divBdr>
      <w:divsChild>
        <w:div w:id="1794594968">
          <w:marLeft w:val="360"/>
          <w:marRight w:val="0"/>
          <w:marTop w:val="200"/>
          <w:marBottom w:val="0"/>
          <w:divBdr>
            <w:top w:val="none" w:sz="0" w:space="0" w:color="auto"/>
            <w:left w:val="none" w:sz="0" w:space="0" w:color="auto"/>
            <w:bottom w:val="none" w:sz="0" w:space="0" w:color="auto"/>
            <w:right w:val="none" w:sz="0" w:space="0" w:color="auto"/>
          </w:divBdr>
        </w:div>
        <w:div w:id="1849561883">
          <w:marLeft w:val="360"/>
          <w:marRight w:val="0"/>
          <w:marTop w:val="200"/>
          <w:marBottom w:val="0"/>
          <w:divBdr>
            <w:top w:val="none" w:sz="0" w:space="0" w:color="auto"/>
            <w:left w:val="none" w:sz="0" w:space="0" w:color="auto"/>
            <w:bottom w:val="none" w:sz="0" w:space="0" w:color="auto"/>
            <w:right w:val="none" w:sz="0" w:space="0" w:color="auto"/>
          </w:divBdr>
        </w:div>
        <w:div w:id="179247685">
          <w:marLeft w:val="360"/>
          <w:marRight w:val="0"/>
          <w:marTop w:val="200"/>
          <w:marBottom w:val="0"/>
          <w:divBdr>
            <w:top w:val="none" w:sz="0" w:space="0" w:color="auto"/>
            <w:left w:val="none" w:sz="0" w:space="0" w:color="auto"/>
            <w:bottom w:val="none" w:sz="0" w:space="0" w:color="auto"/>
            <w:right w:val="none" w:sz="0" w:space="0" w:color="auto"/>
          </w:divBdr>
        </w:div>
        <w:div w:id="417017157">
          <w:marLeft w:val="360"/>
          <w:marRight w:val="0"/>
          <w:marTop w:val="200"/>
          <w:marBottom w:val="0"/>
          <w:divBdr>
            <w:top w:val="none" w:sz="0" w:space="0" w:color="auto"/>
            <w:left w:val="none" w:sz="0" w:space="0" w:color="auto"/>
            <w:bottom w:val="none" w:sz="0" w:space="0" w:color="auto"/>
            <w:right w:val="none" w:sz="0" w:space="0" w:color="auto"/>
          </w:divBdr>
        </w:div>
        <w:div w:id="432169568">
          <w:marLeft w:val="360"/>
          <w:marRight w:val="0"/>
          <w:marTop w:val="200"/>
          <w:marBottom w:val="0"/>
          <w:divBdr>
            <w:top w:val="none" w:sz="0" w:space="0" w:color="auto"/>
            <w:left w:val="none" w:sz="0" w:space="0" w:color="auto"/>
            <w:bottom w:val="none" w:sz="0" w:space="0" w:color="auto"/>
            <w:right w:val="none" w:sz="0" w:space="0" w:color="auto"/>
          </w:divBdr>
        </w:div>
        <w:div w:id="147092328">
          <w:marLeft w:val="360"/>
          <w:marRight w:val="0"/>
          <w:marTop w:val="200"/>
          <w:marBottom w:val="0"/>
          <w:divBdr>
            <w:top w:val="none" w:sz="0" w:space="0" w:color="auto"/>
            <w:left w:val="none" w:sz="0" w:space="0" w:color="auto"/>
            <w:bottom w:val="none" w:sz="0" w:space="0" w:color="auto"/>
            <w:right w:val="none" w:sz="0" w:space="0" w:color="auto"/>
          </w:divBdr>
        </w:div>
      </w:divsChild>
    </w:div>
    <w:div w:id="186797548">
      <w:bodyDiv w:val="1"/>
      <w:marLeft w:val="0"/>
      <w:marRight w:val="0"/>
      <w:marTop w:val="0"/>
      <w:marBottom w:val="0"/>
      <w:divBdr>
        <w:top w:val="none" w:sz="0" w:space="0" w:color="auto"/>
        <w:left w:val="none" w:sz="0" w:space="0" w:color="auto"/>
        <w:bottom w:val="none" w:sz="0" w:space="0" w:color="auto"/>
        <w:right w:val="none" w:sz="0" w:space="0" w:color="auto"/>
      </w:divBdr>
    </w:div>
    <w:div w:id="245462283">
      <w:bodyDiv w:val="1"/>
      <w:marLeft w:val="0"/>
      <w:marRight w:val="0"/>
      <w:marTop w:val="0"/>
      <w:marBottom w:val="0"/>
      <w:divBdr>
        <w:top w:val="none" w:sz="0" w:space="0" w:color="auto"/>
        <w:left w:val="none" w:sz="0" w:space="0" w:color="auto"/>
        <w:bottom w:val="none" w:sz="0" w:space="0" w:color="auto"/>
        <w:right w:val="none" w:sz="0" w:space="0" w:color="auto"/>
      </w:divBdr>
      <w:divsChild>
        <w:div w:id="297029851">
          <w:marLeft w:val="274"/>
          <w:marRight w:val="0"/>
          <w:marTop w:val="0"/>
          <w:marBottom w:val="0"/>
          <w:divBdr>
            <w:top w:val="none" w:sz="0" w:space="0" w:color="auto"/>
            <w:left w:val="none" w:sz="0" w:space="0" w:color="auto"/>
            <w:bottom w:val="none" w:sz="0" w:space="0" w:color="auto"/>
            <w:right w:val="none" w:sz="0" w:space="0" w:color="auto"/>
          </w:divBdr>
        </w:div>
        <w:div w:id="1997565119">
          <w:marLeft w:val="274"/>
          <w:marRight w:val="0"/>
          <w:marTop w:val="0"/>
          <w:marBottom w:val="0"/>
          <w:divBdr>
            <w:top w:val="none" w:sz="0" w:space="0" w:color="auto"/>
            <w:left w:val="none" w:sz="0" w:space="0" w:color="auto"/>
            <w:bottom w:val="none" w:sz="0" w:space="0" w:color="auto"/>
            <w:right w:val="none" w:sz="0" w:space="0" w:color="auto"/>
          </w:divBdr>
        </w:div>
        <w:div w:id="1582988560">
          <w:marLeft w:val="274"/>
          <w:marRight w:val="0"/>
          <w:marTop w:val="0"/>
          <w:marBottom w:val="0"/>
          <w:divBdr>
            <w:top w:val="none" w:sz="0" w:space="0" w:color="auto"/>
            <w:left w:val="none" w:sz="0" w:space="0" w:color="auto"/>
            <w:bottom w:val="none" w:sz="0" w:space="0" w:color="auto"/>
            <w:right w:val="none" w:sz="0" w:space="0" w:color="auto"/>
          </w:divBdr>
        </w:div>
      </w:divsChild>
    </w:div>
    <w:div w:id="249778535">
      <w:bodyDiv w:val="1"/>
      <w:marLeft w:val="0"/>
      <w:marRight w:val="0"/>
      <w:marTop w:val="0"/>
      <w:marBottom w:val="0"/>
      <w:divBdr>
        <w:top w:val="none" w:sz="0" w:space="0" w:color="auto"/>
        <w:left w:val="none" w:sz="0" w:space="0" w:color="auto"/>
        <w:bottom w:val="none" w:sz="0" w:space="0" w:color="auto"/>
        <w:right w:val="none" w:sz="0" w:space="0" w:color="auto"/>
      </w:divBdr>
      <w:divsChild>
        <w:div w:id="1109543967">
          <w:marLeft w:val="360"/>
          <w:marRight w:val="0"/>
          <w:marTop w:val="200"/>
          <w:marBottom w:val="0"/>
          <w:divBdr>
            <w:top w:val="none" w:sz="0" w:space="0" w:color="auto"/>
            <w:left w:val="none" w:sz="0" w:space="0" w:color="auto"/>
            <w:bottom w:val="none" w:sz="0" w:space="0" w:color="auto"/>
            <w:right w:val="none" w:sz="0" w:space="0" w:color="auto"/>
          </w:divBdr>
        </w:div>
        <w:div w:id="1027213923">
          <w:marLeft w:val="360"/>
          <w:marRight w:val="0"/>
          <w:marTop w:val="200"/>
          <w:marBottom w:val="0"/>
          <w:divBdr>
            <w:top w:val="none" w:sz="0" w:space="0" w:color="auto"/>
            <w:left w:val="none" w:sz="0" w:space="0" w:color="auto"/>
            <w:bottom w:val="none" w:sz="0" w:space="0" w:color="auto"/>
            <w:right w:val="none" w:sz="0" w:space="0" w:color="auto"/>
          </w:divBdr>
        </w:div>
        <w:div w:id="1011178603">
          <w:marLeft w:val="360"/>
          <w:marRight w:val="0"/>
          <w:marTop w:val="200"/>
          <w:marBottom w:val="0"/>
          <w:divBdr>
            <w:top w:val="none" w:sz="0" w:space="0" w:color="auto"/>
            <w:left w:val="none" w:sz="0" w:space="0" w:color="auto"/>
            <w:bottom w:val="none" w:sz="0" w:space="0" w:color="auto"/>
            <w:right w:val="none" w:sz="0" w:space="0" w:color="auto"/>
          </w:divBdr>
        </w:div>
        <w:div w:id="1276475822">
          <w:marLeft w:val="360"/>
          <w:marRight w:val="0"/>
          <w:marTop w:val="200"/>
          <w:marBottom w:val="0"/>
          <w:divBdr>
            <w:top w:val="none" w:sz="0" w:space="0" w:color="auto"/>
            <w:left w:val="none" w:sz="0" w:space="0" w:color="auto"/>
            <w:bottom w:val="none" w:sz="0" w:space="0" w:color="auto"/>
            <w:right w:val="none" w:sz="0" w:space="0" w:color="auto"/>
          </w:divBdr>
        </w:div>
        <w:div w:id="641735065">
          <w:marLeft w:val="360"/>
          <w:marRight w:val="0"/>
          <w:marTop w:val="200"/>
          <w:marBottom w:val="0"/>
          <w:divBdr>
            <w:top w:val="none" w:sz="0" w:space="0" w:color="auto"/>
            <w:left w:val="none" w:sz="0" w:space="0" w:color="auto"/>
            <w:bottom w:val="none" w:sz="0" w:space="0" w:color="auto"/>
            <w:right w:val="none" w:sz="0" w:space="0" w:color="auto"/>
          </w:divBdr>
        </w:div>
        <w:div w:id="32655525">
          <w:marLeft w:val="360"/>
          <w:marRight w:val="0"/>
          <w:marTop w:val="200"/>
          <w:marBottom w:val="0"/>
          <w:divBdr>
            <w:top w:val="none" w:sz="0" w:space="0" w:color="auto"/>
            <w:left w:val="none" w:sz="0" w:space="0" w:color="auto"/>
            <w:bottom w:val="none" w:sz="0" w:space="0" w:color="auto"/>
            <w:right w:val="none" w:sz="0" w:space="0" w:color="auto"/>
          </w:divBdr>
        </w:div>
      </w:divsChild>
    </w:div>
    <w:div w:id="320044357">
      <w:bodyDiv w:val="1"/>
      <w:marLeft w:val="0"/>
      <w:marRight w:val="0"/>
      <w:marTop w:val="0"/>
      <w:marBottom w:val="0"/>
      <w:divBdr>
        <w:top w:val="none" w:sz="0" w:space="0" w:color="auto"/>
        <w:left w:val="none" w:sz="0" w:space="0" w:color="auto"/>
        <w:bottom w:val="none" w:sz="0" w:space="0" w:color="auto"/>
        <w:right w:val="none" w:sz="0" w:space="0" w:color="auto"/>
      </w:divBdr>
      <w:divsChild>
        <w:div w:id="207957474">
          <w:marLeft w:val="360"/>
          <w:marRight w:val="0"/>
          <w:marTop w:val="200"/>
          <w:marBottom w:val="0"/>
          <w:divBdr>
            <w:top w:val="none" w:sz="0" w:space="0" w:color="auto"/>
            <w:left w:val="none" w:sz="0" w:space="0" w:color="auto"/>
            <w:bottom w:val="none" w:sz="0" w:space="0" w:color="auto"/>
            <w:right w:val="none" w:sz="0" w:space="0" w:color="auto"/>
          </w:divBdr>
        </w:div>
        <w:div w:id="1198157602">
          <w:marLeft w:val="360"/>
          <w:marRight w:val="0"/>
          <w:marTop w:val="200"/>
          <w:marBottom w:val="0"/>
          <w:divBdr>
            <w:top w:val="none" w:sz="0" w:space="0" w:color="auto"/>
            <w:left w:val="none" w:sz="0" w:space="0" w:color="auto"/>
            <w:bottom w:val="none" w:sz="0" w:space="0" w:color="auto"/>
            <w:right w:val="none" w:sz="0" w:space="0" w:color="auto"/>
          </w:divBdr>
        </w:div>
        <w:div w:id="1093666719">
          <w:marLeft w:val="360"/>
          <w:marRight w:val="0"/>
          <w:marTop w:val="200"/>
          <w:marBottom w:val="0"/>
          <w:divBdr>
            <w:top w:val="none" w:sz="0" w:space="0" w:color="auto"/>
            <w:left w:val="none" w:sz="0" w:space="0" w:color="auto"/>
            <w:bottom w:val="none" w:sz="0" w:space="0" w:color="auto"/>
            <w:right w:val="none" w:sz="0" w:space="0" w:color="auto"/>
          </w:divBdr>
        </w:div>
        <w:div w:id="242030492">
          <w:marLeft w:val="360"/>
          <w:marRight w:val="0"/>
          <w:marTop w:val="200"/>
          <w:marBottom w:val="0"/>
          <w:divBdr>
            <w:top w:val="none" w:sz="0" w:space="0" w:color="auto"/>
            <w:left w:val="none" w:sz="0" w:space="0" w:color="auto"/>
            <w:bottom w:val="none" w:sz="0" w:space="0" w:color="auto"/>
            <w:right w:val="none" w:sz="0" w:space="0" w:color="auto"/>
          </w:divBdr>
        </w:div>
        <w:div w:id="1858735484">
          <w:marLeft w:val="360"/>
          <w:marRight w:val="0"/>
          <w:marTop w:val="200"/>
          <w:marBottom w:val="0"/>
          <w:divBdr>
            <w:top w:val="none" w:sz="0" w:space="0" w:color="auto"/>
            <w:left w:val="none" w:sz="0" w:space="0" w:color="auto"/>
            <w:bottom w:val="none" w:sz="0" w:space="0" w:color="auto"/>
            <w:right w:val="none" w:sz="0" w:space="0" w:color="auto"/>
          </w:divBdr>
        </w:div>
        <w:div w:id="201597683">
          <w:marLeft w:val="360"/>
          <w:marRight w:val="0"/>
          <w:marTop w:val="200"/>
          <w:marBottom w:val="0"/>
          <w:divBdr>
            <w:top w:val="none" w:sz="0" w:space="0" w:color="auto"/>
            <w:left w:val="none" w:sz="0" w:space="0" w:color="auto"/>
            <w:bottom w:val="none" w:sz="0" w:space="0" w:color="auto"/>
            <w:right w:val="none" w:sz="0" w:space="0" w:color="auto"/>
          </w:divBdr>
        </w:div>
        <w:div w:id="1330719725">
          <w:marLeft w:val="360"/>
          <w:marRight w:val="0"/>
          <w:marTop w:val="200"/>
          <w:marBottom w:val="0"/>
          <w:divBdr>
            <w:top w:val="none" w:sz="0" w:space="0" w:color="auto"/>
            <w:left w:val="none" w:sz="0" w:space="0" w:color="auto"/>
            <w:bottom w:val="none" w:sz="0" w:space="0" w:color="auto"/>
            <w:right w:val="none" w:sz="0" w:space="0" w:color="auto"/>
          </w:divBdr>
        </w:div>
        <w:div w:id="1157918835">
          <w:marLeft w:val="360"/>
          <w:marRight w:val="0"/>
          <w:marTop w:val="200"/>
          <w:marBottom w:val="0"/>
          <w:divBdr>
            <w:top w:val="none" w:sz="0" w:space="0" w:color="auto"/>
            <w:left w:val="none" w:sz="0" w:space="0" w:color="auto"/>
            <w:bottom w:val="none" w:sz="0" w:space="0" w:color="auto"/>
            <w:right w:val="none" w:sz="0" w:space="0" w:color="auto"/>
          </w:divBdr>
        </w:div>
        <w:div w:id="2015764740">
          <w:marLeft w:val="360"/>
          <w:marRight w:val="0"/>
          <w:marTop w:val="200"/>
          <w:marBottom w:val="0"/>
          <w:divBdr>
            <w:top w:val="none" w:sz="0" w:space="0" w:color="auto"/>
            <w:left w:val="none" w:sz="0" w:space="0" w:color="auto"/>
            <w:bottom w:val="none" w:sz="0" w:space="0" w:color="auto"/>
            <w:right w:val="none" w:sz="0" w:space="0" w:color="auto"/>
          </w:divBdr>
        </w:div>
        <w:div w:id="436222126">
          <w:marLeft w:val="360"/>
          <w:marRight w:val="0"/>
          <w:marTop w:val="200"/>
          <w:marBottom w:val="0"/>
          <w:divBdr>
            <w:top w:val="none" w:sz="0" w:space="0" w:color="auto"/>
            <w:left w:val="none" w:sz="0" w:space="0" w:color="auto"/>
            <w:bottom w:val="none" w:sz="0" w:space="0" w:color="auto"/>
            <w:right w:val="none" w:sz="0" w:space="0" w:color="auto"/>
          </w:divBdr>
        </w:div>
      </w:divsChild>
    </w:div>
    <w:div w:id="324089900">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3">
          <w:marLeft w:val="360"/>
          <w:marRight w:val="0"/>
          <w:marTop w:val="200"/>
          <w:marBottom w:val="0"/>
          <w:divBdr>
            <w:top w:val="none" w:sz="0" w:space="0" w:color="auto"/>
            <w:left w:val="none" w:sz="0" w:space="0" w:color="auto"/>
            <w:bottom w:val="none" w:sz="0" w:space="0" w:color="auto"/>
            <w:right w:val="none" w:sz="0" w:space="0" w:color="auto"/>
          </w:divBdr>
        </w:div>
        <w:div w:id="966665079">
          <w:marLeft w:val="360"/>
          <w:marRight w:val="0"/>
          <w:marTop w:val="200"/>
          <w:marBottom w:val="0"/>
          <w:divBdr>
            <w:top w:val="none" w:sz="0" w:space="0" w:color="auto"/>
            <w:left w:val="none" w:sz="0" w:space="0" w:color="auto"/>
            <w:bottom w:val="none" w:sz="0" w:space="0" w:color="auto"/>
            <w:right w:val="none" w:sz="0" w:space="0" w:color="auto"/>
          </w:divBdr>
        </w:div>
        <w:div w:id="2145192648">
          <w:marLeft w:val="360"/>
          <w:marRight w:val="0"/>
          <w:marTop w:val="200"/>
          <w:marBottom w:val="0"/>
          <w:divBdr>
            <w:top w:val="none" w:sz="0" w:space="0" w:color="auto"/>
            <w:left w:val="none" w:sz="0" w:space="0" w:color="auto"/>
            <w:bottom w:val="none" w:sz="0" w:space="0" w:color="auto"/>
            <w:right w:val="none" w:sz="0" w:space="0" w:color="auto"/>
          </w:divBdr>
        </w:div>
        <w:div w:id="2099713554">
          <w:marLeft w:val="360"/>
          <w:marRight w:val="0"/>
          <w:marTop w:val="200"/>
          <w:marBottom w:val="0"/>
          <w:divBdr>
            <w:top w:val="none" w:sz="0" w:space="0" w:color="auto"/>
            <w:left w:val="none" w:sz="0" w:space="0" w:color="auto"/>
            <w:bottom w:val="none" w:sz="0" w:space="0" w:color="auto"/>
            <w:right w:val="none" w:sz="0" w:space="0" w:color="auto"/>
          </w:divBdr>
        </w:div>
        <w:div w:id="670840372">
          <w:marLeft w:val="360"/>
          <w:marRight w:val="0"/>
          <w:marTop w:val="200"/>
          <w:marBottom w:val="0"/>
          <w:divBdr>
            <w:top w:val="none" w:sz="0" w:space="0" w:color="auto"/>
            <w:left w:val="none" w:sz="0" w:space="0" w:color="auto"/>
            <w:bottom w:val="none" w:sz="0" w:space="0" w:color="auto"/>
            <w:right w:val="none" w:sz="0" w:space="0" w:color="auto"/>
          </w:divBdr>
        </w:div>
        <w:div w:id="1689598419">
          <w:marLeft w:val="360"/>
          <w:marRight w:val="0"/>
          <w:marTop w:val="200"/>
          <w:marBottom w:val="0"/>
          <w:divBdr>
            <w:top w:val="none" w:sz="0" w:space="0" w:color="auto"/>
            <w:left w:val="none" w:sz="0" w:space="0" w:color="auto"/>
            <w:bottom w:val="none" w:sz="0" w:space="0" w:color="auto"/>
            <w:right w:val="none" w:sz="0" w:space="0" w:color="auto"/>
          </w:divBdr>
        </w:div>
        <w:div w:id="1137259639">
          <w:marLeft w:val="360"/>
          <w:marRight w:val="0"/>
          <w:marTop w:val="200"/>
          <w:marBottom w:val="0"/>
          <w:divBdr>
            <w:top w:val="none" w:sz="0" w:space="0" w:color="auto"/>
            <w:left w:val="none" w:sz="0" w:space="0" w:color="auto"/>
            <w:bottom w:val="none" w:sz="0" w:space="0" w:color="auto"/>
            <w:right w:val="none" w:sz="0" w:space="0" w:color="auto"/>
          </w:divBdr>
        </w:div>
        <w:div w:id="1587811385">
          <w:marLeft w:val="360"/>
          <w:marRight w:val="0"/>
          <w:marTop w:val="200"/>
          <w:marBottom w:val="0"/>
          <w:divBdr>
            <w:top w:val="none" w:sz="0" w:space="0" w:color="auto"/>
            <w:left w:val="none" w:sz="0" w:space="0" w:color="auto"/>
            <w:bottom w:val="none" w:sz="0" w:space="0" w:color="auto"/>
            <w:right w:val="none" w:sz="0" w:space="0" w:color="auto"/>
          </w:divBdr>
        </w:div>
        <w:div w:id="1761946104">
          <w:marLeft w:val="360"/>
          <w:marRight w:val="0"/>
          <w:marTop w:val="200"/>
          <w:marBottom w:val="0"/>
          <w:divBdr>
            <w:top w:val="none" w:sz="0" w:space="0" w:color="auto"/>
            <w:left w:val="none" w:sz="0" w:space="0" w:color="auto"/>
            <w:bottom w:val="none" w:sz="0" w:space="0" w:color="auto"/>
            <w:right w:val="none" w:sz="0" w:space="0" w:color="auto"/>
          </w:divBdr>
        </w:div>
      </w:divsChild>
    </w:div>
    <w:div w:id="368074464">
      <w:bodyDiv w:val="1"/>
      <w:marLeft w:val="0"/>
      <w:marRight w:val="0"/>
      <w:marTop w:val="0"/>
      <w:marBottom w:val="0"/>
      <w:divBdr>
        <w:top w:val="none" w:sz="0" w:space="0" w:color="auto"/>
        <w:left w:val="none" w:sz="0" w:space="0" w:color="auto"/>
        <w:bottom w:val="none" w:sz="0" w:space="0" w:color="auto"/>
        <w:right w:val="none" w:sz="0" w:space="0" w:color="auto"/>
      </w:divBdr>
      <w:divsChild>
        <w:div w:id="491146868">
          <w:marLeft w:val="274"/>
          <w:marRight w:val="0"/>
          <w:marTop w:val="0"/>
          <w:marBottom w:val="0"/>
          <w:divBdr>
            <w:top w:val="none" w:sz="0" w:space="0" w:color="auto"/>
            <w:left w:val="none" w:sz="0" w:space="0" w:color="auto"/>
            <w:bottom w:val="none" w:sz="0" w:space="0" w:color="auto"/>
            <w:right w:val="none" w:sz="0" w:space="0" w:color="auto"/>
          </w:divBdr>
        </w:div>
        <w:div w:id="264505581">
          <w:marLeft w:val="274"/>
          <w:marRight w:val="0"/>
          <w:marTop w:val="0"/>
          <w:marBottom w:val="0"/>
          <w:divBdr>
            <w:top w:val="none" w:sz="0" w:space="0" w:color="auto"/>
            <w:left w:val="none" w:sz="0" w:space="0" w:color="auto"/>
            <w:bottom w:val="none" w:sz="0" w:space="0" w:color="auto"/>
            <w:right w:val="none" w:sz="0" w:space="0" w:color="auto"/>
          </w:divBdr>
        </w:div>
        <w:div w:id="81724094">
          <w:marLeft w:val="274"/>
          <w:marRight w:val="0"/>
          <w:marTop w:val="0"/>
          <w:marBottom w:val="0"/>
          <w:divBdr>
            <w:top w:val="none" w:sz="0" w:space="0" w:color="auto"/>
            <w:left w:val="none" w:sz="0" w:space="0" w:color="auto"/>
            <w:bottom w:val="none" w:sz="0" w:space="0" w:color="auto"/>
            <w:right w:val="none" w:sz="0" w:space="0" w:color="auto"/>
          </w:divBdr>
        </w:div>
        <w:div w:id="1074862383">
          <w:marLeft w:val="274"/>
          <w:marRight w:val="0"/>
          <w:marTop w:val="0"/>
          <w:marBottom w:val="0"/>
          <w:divBdr>
            <w:top w:val="none" w:sz="0" w:space="0" w:color="auto"/>
            <w:left w:val="none" w:sz="0" w:space="0" w:color="auto"/>
            <w:bottom w:val="none" w:sz="0" w:space="0" w:color="auto"/>
            <w:right w:val="none" w:sz="0" w:space="0" w:color="auto"/>
          </w:divBdr>
        </w:div>
        <w:div w:id="1658343126">
          <w:marLeft w:val="274"/>
          <w:marRight w:val="0"/>
          <w:marTop w:val="0"/>
          <w:marBottom w:val="0"/>
          <w:divBdr>
            <w:top w:val="none" w:sz="0" w:space="0" w:color="auto"/>
            <w:left w:val="none" w:sz="0" w:space="0" w:color="auto"/>
            <w:bottom w:val="none" w:sz="0" w:space="0" w:color="auto"/>
            <w:right w:val="none" w:sz="0" w:space="0" w:color="auto"/>
          </w:divBdr>
        </w:div>
      </w:divsChild>
    </w:div>
    <w:div w:id="384531557">
      <w:bodyDiv w:val="1"/>
      <w:marLeft w:val="0"/>
      <w:marRight w:val="0"/>
      <w:marTop w:val="0"/>
      <w:marBottom w:val="0"/>
      <w:divBdr>
        <w:top w:val="none" w:sz="0" w:space="0" w:color="auto"/>
        <w:left w:val="none" w:sz="0" w:space="0" w:color="auto"/>
        <w:bottom w:val="none" w:sz="0" w:space="0" w:color="auto"/>
        <w:right w:val="none" w:sz="0" w:space="0" w:color="auto"/>
      </w:divBdr>
      <w:divsChild>
        <w:div w:id="1673991404">
          <w:marLeft w:val="360"/>
          <w:marRight w:val="0"/>
          <w:marTop w:val="200"/>
          <w:marBottom w:val="0"/>
          <w:divBdr>
            <w:top w:val="none" w:sz="0" w:space="0" w:color="auto"/>
            <w:left w:val="none" w:sz="0" w:space="0" w:color="auto"/>
            <w:bottom w:val="none" w:sz="0" w:space="0" w:color="auto"/>
            <w:right w:val="none" w:sz="0" w:space="0" w:color="auto"/>
          </w:divBdr>
        </w:div>
        <w:div w:id="1514611202">
          <w:marLeft w:val="360"/>
          <w:marRight w:val="0"/>
          <w:marTop w:val="200"/>
          <w:marBottom w:val="0"/>
          <w:divBdr>
            <w:top w:val="none" w:sz="0" w:space="0" w:color="auto"/>
            <w:left w:val="none" w:sz="0" w:space="0" w:color="auto"/>
            <w:bottom w:val="none" w:sz="0" w:space="0" w:color="auto"/>
            <w:right w:val="none" w:sz="0" w:space="0" w:color="auto"/>
          </w:divBdr>
        </w:div>
        <w:div w:id="47849531">
          <w:marLeft w:val="360"/>
          <w:marRight w:val="0"/>
          <w:marTop w:val="200"/>
          <w:marBottom w:val="0"/>
          <w:divBdr>
            <w:top w:val="none" w:sz="0" w:space="0" w:color="auto"/>
            <w:left w:val="none" w:sz="0" w:space="0" w:color="auto"/>
            <w:bottom w:val="none" w:sz="0" w:space="0" w:color="auto"/>
            <w:right w:val="none" w:sz="0" w:space="0" w:color="auto"/>
          </w:divBdr>
        </w:div>
        <w:div w:id="348602100">
          <w:marLeft w:val="360"/>
          <w:marRight w:val="0"/>
          <w:marTop w:val="200"/>
          <w:marBottom w:val="0"/>
          <w:divBdr>
            <w:top w:val="none" w:sz="0" w:space="0" w:color="auto"/>
            <w:left w:val="none" w:sz="0" w:space="0" w:color="auto"/>
            <w:bottom w:val="none" w:sz="0" w:space="0" w:color="auto"/>
            <w:right w:val="none" w:sz="0" w:space="0" w:color="auto"/>
          </w:divBdr>
        </w:div>
        <w:div w:id="955327403">
          <w:marLeft w:val="360"/>
          <w:marRight w:val="0"/>
          <w:marTop w:val="200"/>
          <w:marBottom w:val="0"/>
          <w:divBdr>
            <w:top w:val="none" w:sz="0" w:space="0" w:color="auto"/>
            <w:left w:val="none" w:sz="0" w:space="0" w:color="auto"/>
            <w:bottom w:val="none" w:sz="0" w:space="0" w:color="auto"/>
            <w:right w:val="none" w:sz="0" w:space="0" w:color="auto"/>
          </w:divBdr>
        </w:div>
        <w:div w:id="1431581008">
          <w:marLeft w:val="360"/>
          <w:marRight w:val="0"/>
          <w:marTop w:val="200"/>
          <w:marBottom w:val="0"/>
          <w:divBdr>
            <w:top w:val="none" w:sz="0" w:space="0" w:color="auto"/>
            <w:left w:val="none" w:sz="0" w:space="0" w:color="auto"/>
            <w:bottom w:val="none" w:sz="0" w:space="0" w:color="auto"/>
            <w:right w:val="none" w:sz="0" w:space="0" w:color="auto"/>
          </w:divBdr>
        </w:div>
        <w:div w:id="1821536591">
          <w:marLeft w:val="360"/>
          <w:marRight w:val="0"/>
          <w:marTop w:val="200"/>
          <w:marBottom w:val="0"/>
          <w:divBdr>
            <w:top w:val="none" w:sz="0" w:space="0" w:color="auto"/>
            <w:left w:val="none" w:sz="0" w:space="0" w:color="auto"/>
            <w:bottom w:val="none" w:sz="0" w:space="0" w:color="auto"/>
            <w:right w:val="none" w:sz="0" w:space="0" w:color="auto"/>
          </w:divBdr>
        </w:div>
      </w:divsChild>
    </w:div>
    <w:div w:id="408354863">
      <w:bodyDiv w:val="1"/>
      <w:marLeft w:val="0"/>
      <w:marRight w:val="0"/>
      <w:marTop w:val="0"/>
      <w:marBottom w:val="0"/>
      <w:divBdr>
        <w:top w:val="none" w:sz="0" w:space="0" w:color="auto"/>
        <w:left w:val="none" w:sz="0" w:space="0" w:color="auto"/>
        <w:bottom w:val="none" w:sz="0" w:space="0" w:color="auto"/>
        <w:right w:val="none" w:sz="0" w:space="0" w:color="auto"/>
      </w:divBdr>
      <w:divsChild>
        <w:div w:id="1283420118">
          <w:marLeft w:val="360"/>
          <w:marRight w:val="0"/>
          <w:marTop w:val="200"/>
          <w:marBottom w:val="0"/>
          <w:divBdr>
            <w:top w:val="none" w:sz="0" w:space="0" w:color="auto"/>
            <w:left w:val="none" w:sz="0" w:space="0" w:color="auto"/>
            <w:bottom w:val="none" w:sz="0" w:space="0" w:color="auto"/>
            <w:right w:val="none" w:sz="0" w:space="0" w:color="auto"/>
          </w:divBdr>
        </w:div>
        <w:div w:id="242304947">
          <w:marLeft w:val="360"/>
          <w:marRight w:val="0"/>
          <w:marTop w:val="200"/>
          <w:marBottom w:val="0"/>
          <w:divBdr>
            <w:top w:val="none" w:sz="0" w:space="0" w:color="auto"/>
            <w:left w:val="none" w:sz="0" w:space="0" w:color="auto"/>
            <w:bottom w:val="none" w:sz="0" w:space="0" w:color="auto"/>
            <w:right w:val="none" w:sz="0" w:space="0" w:color="auto"/>
          </w:divBdr>
        </w:div>
        <w:div w:id="947659702">
          <w:marLeft w:val="360"/>
          <w:marRight w:val="0"/>
          <w:marTop w:val="200"/>
          <w:marBottom w:val="0"/>
          <w:divBdr>
            <w:top w:val="none" w:sz="0" w:space="0" w:color="auto"/>
            <w:left w:val="none" w:sz="0" w:space="0" w:color="auto"/>
            <w:bottom w:val="none" w:sz="0" w:space="0" w:color="auto"/>
            <w:right w:val="none" w:sz="0" w:space="0" w:color="auto"/>
          </w:divBdr>
        </w:div>
        <w:div w:id="758336092">
          <w:marLeft w:val="360"/>
          <w:marRight w:val="0"/>
          <w:marTop w:val="200"/>
          <w:marBottom w:val="0"/>
          <w:divBdr>
            <w:top w:val="none" w:sz="0" w:space="0" w:color="auto"/>
            <w:left w:val="none" w:sz="0" w:space="0" w:color="auto"/>
            <w:bottom w:val="none" w:sz="0" w:space="0" w:color="auto"/>
            <w:right w:val="none" w:sz="0" w:space="0" w:color="auto"/>
          </w:divBdr>
        </w:div>
        <w:div w:id="754279655">
          <w:marLeft w:val="360"/>
          <w:marRight w:val="0"/>
          <w:marTop w:val="200"/>
          <w:marBottom w:val="0"/>
          <w:divBdr>
            <w:top w:val="none" w:sz="0" w:space="0" w:color="auto"/>
            <w:left w:val="none" w:sz="0" w:space="0" w:color="auto"/>
            <w:bottom w:val="none" w:sz="0" w:space="0" w:color="auto"/>
            <w:right w:val="none" w:sz="0" w:space="0" w:color="auto"/>
          </w:divBdr>
        </w:div>
        <w:div w:id="1961254155">
          <w:marLeft w:val="360"/>
          <w:marRight w:val="0"/>
          <w:marTop w:val="200"/>
          <w:marBottom w:val="0"/>
          <w:divBdr>
            <w:top w:val="none" w:sz="0" w:space="0" w:color="auto"/>
            <w:left w:val="none" w:sz="0" w:space="0" w:color="auto"/>
            <w:bottom w:val="none" w:sz="0" w:space="0" w:color="auto"/>
            <w:right w:val="none" w:sz="0" w:space="0" w:color="auto"/>
          </w:divBdr>
        </w:div>
      </w:divsChild>
    </w:div>
    <w:div w:id="410811791">
      <w:bodyDiv w:val="1"/>
      <w:marLeft w:val="0"/>
      <w:marRight w:val="0"/>
      <w:marTop w:val="0"/>
      <w:marBottom w:val="0"/>
      <w:divBdr>
        <w:top w:val="none" w:sz="0" w:space="0" w:color="auto"/>
        <w:left w:val="none" w:sz="0" w:space="0" w:color="auto"/>
        <w:bottom w:val="none" w:sz="0" w:space="0" w:color="auto"/>
        <w:right w:val="none" w:sz="0" w:space="0" w:color="auto"/>
      </w:divBdr>
      <w:divsChild>
        <w:div w:id="236089589">
          <w:marLeft w:val="360"/>
          <w:marRight w:val="0"/>
          <w:marTop w:val="200"/>
          <w:marBottom w:val="0"/>
          <w:divBdr>
            <w:top w:val="none" w:sz="0" w:space="0" w:color="auto"/>
            <w:left w:val="none" w:sz="0" w:space="0" w:color="auto"/>
            <w:bottom w:val="none" w:sz="0" w:space="0" w:color="auto"/>
            <w:right w:val="none" w:sz="0" w:space="0" w:color="auto"/>
          </w:divBdr>
        </w:div>
        <w:div w:id="2047245112">
          <w:marLeft w:val="360"/>
          <w:marRight w:val="0"/>
          <w:marTop w:val="200"/>
          <w:marBottom w:val="0"/>
          <w:divBdr>
            <w:top w:val="none" w:sz="0" w:space="0" w:color="auto"/>
            <w:left w:val="none" w:sz="0" w:space="0" w:color="auto"/>
            <w:bottom w:val="none" w:sz="0" w:space="0" w:color="auto"/>
            <w:right w:val="none" w:sz="0" w:space="0" w:color="auto"/>
          </w:divBdr>
        </w:div>
        <w:div w:id="182135283">
          <w:marLeft w:val="360"/>
          <w:marRight w:val="0"/>
          <w:marTop w:val="200"/>
          <w:marBottom w:val="0"/>
          <w:divBdr>
            <w:top w:val="none" w:sz="0" w:space="0" w:color="auto"/>
            <w:left w:val="none" w:sz="0" w:space="0" w:color="auto"/>
            <w:bottom w:val="none" w:sz="0" w:space="0" w:color="auto"/>
            <w:right w:val="none" w:sz="0" w:space="0" w:color="auto"/>
          </w:divBdr>
        </w:div>
        <w:div w:id="580258445">
          <w:marLeft w:val="360"/>
          <w:marRight w:val="0"/>
          <w:marTop w:val="200"/>
          <w:marBottom w:val="0"/>
          <w:divBdr>
            <w:top w:val="none" w:sz="0" w:space="0" w:color="auto"/>
            <w:left w:val="none" w:sz="0" w:space="0" w:color="auto"/>
            <w:bottom w:val="none" w:sz="0" w:space="0" w:color="auto"/>
            <w:right w:val="none" w:sz="0" w:space="0" w:color="auto"/>
          </w:divBdr>
        </w:div>
        <w:div w:id="1965037294">
          <w:marLeft w:val="360"/>
          <w:marRight w:val="0"/>
          <w:marTop w:val="200"/>
          <w:marBottom w:val="0"/>
          <w:divBdr>
            <w:top w:val="none" w:sz="0" w:space="0" w:color="auto"/>
            <w:left w:val="none" w:sz="0" w:space="0" w:color="auto"/>
            <w:bottom w:val="none" w:sz="0" w:space="0" w:color="auto"/>
            <w:right w:val="none" w:sz="0" w:space="0" w:color="auto"/>
          </w:divBdr>
        </w:div>
        <w:div w:id="2123725797">
          <w:marLeft w:val="360"/>
          <w:marRight w:val="0"/>
          <w:marTop w:val="200"/>
          <w:marBottom w:val="0"/>
          <w:divBdr>
            <w:top w:val="none" w:sz="0" w:space="0" w:color="auto"/>
            <w:left w:val="none" w:sz="0" w:space="0" w:color="auto"/>
            <w:bottom w:val="none" w:sz="0" w:space="0" w:color="auto"/>
            <w:right w:val="none" w:sz="0" w:space="0" w:color="auto"/>
          </w:divBdr>
        </w:div>
        <w:div w:id="570190404">
          <w:marLeft w:val="360"/>
          <w:marRight w:val="0"/>
          <w:marTop w:val="200"/>
          <w:marBottom w:val="0"/>
          <w:divBdr>
            <w:top w:val="none" w:sz="0" w:space="0" w:color="auto"/>
            <w:left w:val="none" w:sz="0" w:space="0" w:color="auto"/>
            <w:bottom w:val="none" w:sz="0" w:space="0" w:color="auto"/>
            <w:right w:val="none" w:sz="0" w:space="0" w:color="auto"/>
          </w:divBdr>
        </w:div>
        <w:div w:id="1237588694">
          <w:marLeft w:val="360"/>
          <w:marRight w:val="0"/>
          <w:marTop w:val="200"/>
          <w:marBottom w:val="0"/>
          <w:divBdr>
            <w:top w:val="none" w:sz="0" w:space="0" w:color="auto"/>
            <w:left w:val="none" w:sz="0" w:space="0" w:color="auto"/>
            <w:bottom w:val="none" w:sz="0" w:space="0" w:color="auto"/>
            <w:right w:val="none" w:sz="0" w:space="0" w:color="auto"/>
          </w:divBdr>
        </w:div>
        <w:div w:id="1794134492">
          <w:marLeft w:val="360"/>
          <w:marRight w:val="0"/>
          <w:marTop w:val="200"/>
          <w:marBottom w:val="0"/>
          <w:divBdr>
            <w:top w:val="none" w:sz="0" w:space="0" w:color="auto"/>
            <w:left w:val="none" w:sz="0" w:space="0" w:color="auto"/>
            <w:bottom w:val="none" w:sz="0" w:space="0" w:color="auto"/>
            <w:right w:val="none" w:sz="0" w:space="0" w:color="auto"/>
          </w:divBdr>
        </w:div>
      </w:divsChild>
    </w:div>
    <w:div w:id="412288754">
      <w:bodyDiv w:val="1"/>
      <w:marLeft w:val="0"/>
      <w:marRight w:val="0"/>
      <w:marTop w:val="0"/>
      <w:marBottom w:val="0"/>
      <w:divBdr>
        <w:top w:val="none" w:sz="0" w:space="0" w:color="auto"/>
        <w:left w:val="none" w:sz="0" w:space="0" w:color="auto"/>
        <w:bottom w:val="none" w:sz="0" w:space="0" w:color="auto"/>
        <w:right w:val="none" w:sz="0" w:space="0" w:color="auto"/>
      </w:divBdr>
    </w:div>
    <w:div w:id="424418245">
      <w:bodyDiv w:val="1"/>
      <w:marLeft w:val="0"/>
      <w:marRight w:val="0"/>
      <w:marTop w:val="0"/>
      <w:marBottom w:val="0"/>
      <w:divBdr>
        <w:top w:val="none" w:sz="0" w:space="0" w:color="auto"/>
        <w:left w:val="none" w:sz="0" w:space="0" w:color="auto"/>
        <w:bottom w:val="none" w:sz="0" w:space="0" w:color="auto"/>
        <w:right w:val="none" w:sz="0" w:space="0" w:color="auto"/>
      </w:divBdr>
      <w:divsChild>
        <w:div w:id="1714233377">
          <w:marLeft w:val="360"/>
          <w:marRight w:val="0"/>
          <w:marTop w:val="200"/>
          <w:marBottom w:val="0"/>
          <w:divBdr>
            <w:top w:val="none" w:sz="0" w:space="0" w:color="auto"/>
            <w:left w:val="none" w:sz="0" w:space="0" w:color="auto"/>
            <w:bottom w:val="none" w:sz="0" w:space="0" w:color="auto"/>
            <w:right w:val="none" w:sz="0" w:space="0" w:color="auto"/>
          </w:divBdr>
        </w:div>
        <w:div w:id="183130043">
          <w:marLeft w:val="360"/>
          <w:marRight w:val="0"/>
          <w:marTop w:val="200"/>
          <w:marBottom w:val="0"/>
          <w:divBdr>
            <w:top w:val="none" w:sz="0" w:space="0" w:color="auto"/>
            <w:left w:val="none" w:sz="0" w:space="0" w:color="auto"/>
            <w:bottom w:val="none" w:sz="0" w:space="0" w:color="auto"/>
            <w:right w:val="none" w:sz="0" w:space="0" w:color="auto"/>
          </w:divBdr>
        </w:div>
        <w:div w:id="1128939100">
          <w:marLeft w:val="360"/>
          <w:marRight w:val="0"/>
          <w:marTop w:val="200"/>
          <w:marBottom w:val="0"/>
          <w:divBdr>
            <w:top w:val="none" w:sz="0" w:space="0" w:color="auto"/>
            <w:left w:val="none" w:sz="0" w:space="0" w:color="auto"/>
            <w:bottom w:val="none" w:sz="0" w:space="0" w:color="auto"/>
            <w:right w:val="none" w:sz="0" w:space="0" w:color="auto"/>
          </w:divBdr>
        </w:div>
        <w:div w:id="452406597">
          <w:marLeft w:val="360"/>
          <w:marRight w:val="0"/>
          <w:marTop w:val="200"/>
          <w:marBottom w:val="0"/>
          <w:divBdr>
            <w:top w:val="none" w:sz="0" w:space="0" w:color="auto"/>
            <w:left w:val="none" w:sz="0" w:space="0" w:color="auto"/>
            <w:bottom w:val="none" w:sz="0" w:space="0" w:color="auto"/>
            <w:right w:val="none" w:sz="0" w:space="0" w:color="auto"/>
          </w:divBdr>
        </w:div>
        <w:div w:id="183905714">
          <w:marLeft w:val="360"/>
          <w:marRight w:val="0"/>
          <w:marTop w:val="200"/>
          <w:marBottom w:val="0"/>
          <w:divBdr>
            <w:top w:val="none" w:sz="0" w:space="0" w:color="auto"/>
            <w:left w:val="none" w:sz="0" w:space="0" w:color="auto"/>
            <w:bottom w:val="none" w:sz="0" w:space="0" w:color="auto"/>
            <w:right w:val="none" w:sz="0" w:space="0" w:color="auto"/>
          </w:divBdr>
        </w:div>
        <w:div w:id="838038156">
          <w:marLeft w:val="360"/>
          <w:marRight w:val="0"/>
          <w:marTop w:val="200"/>
          <w:marBottom w:val="0"/>
          <w:divBdr>
            <w:top w:val="none" w:sz="0" w:space="0" w:color="auto"/>
            <w:left w:val="none" w:sz="0" w:space="0" w:color="auto"/>
            <w:bottom w:val="none" w:sz="0" w:space="0" w:color="auto"/>
            <w:right w:val="none" w:sz="0" w:space="0" w:color="auto"/>
          </w:divBdr>
        </w:div>
      </w:divsChild>
    </w:div>
    <w:div w:id="444352171">
      <w:bodyDiv w:val="1"/>
      <w:marLeft w:val="0"/>
      <w:marRight w:val="0"/>
      <w:marTop w:val="0"/>
      <w:marBottom w:val="0"/>
      <w:divBdr>
        <w:top w:val="none" w:sz="0" w:space="0" w:color="auto"/>
        <w:left w:val="none" w:sz="0" w:space="0" w:color="auto"/>
        <w:bottom w:val="none" w:sz="0" w:space="0" w:color="auto"/>
        <w:right w:val="none" w:sz="0" w:space="0" w:color="auto"/>
      </w:divBdr>
      <w:divsChild>
        <w:div w:id="967510639">
          <w:marLeft w:val="360"/>
          <w:marRight w:val="0"/>
          <w:marTop w:val="200"/>
          <w:marBottom w:val="0"/>
          <w:divBdr>
            <w:top w:val="none" w:sz="0" w:space="0" w:color="auto"/>
            <w:left w:val="none" w:sz="0" w:space="0" w:color="auto"/>
            <w:bottom w:val="none" w:sz="0" w:space="0" w:color="auto"/>
            <w:right w:val="none" w:sz="0" w:space="0" w:color="auto"/>
          </w:divBdr>
        </w:div>
        <w:div w:id="1546915732">
          <w:marLeft w:val="360"/>
          <w:marRight w:val="0"/>
          <w:marTop w:val="200"/>
          <w:marBottom w:val="0"/>
          <w:divBdr>
            <w:top w:val="none" w:sz="0" w:space="0" w:color="auto"/>
            <w:left w:val="none" w:sz="0" w:space="0" w:color="auto"/>
            <w:bottom w:val="none" w:sz="0" w:space="0" w:color="auto"/>
            <w:right w:val="none" w:sz="0" w:space="0" w:color="auto"/>
          </w:divBdr>
        </w:div>
        <w:div w:id="885992810">
          <w:marLeft w:val="360"/>
          <w:marRight w:val="0"/>
          <w:marTop w:val="200"/>
          <w:marBottom w:val="0"/>
          <w:divBdr>
            <w:top w:val="none" w:sz="0" w:space="0" w:color="auto"/>
            <w:left w:val="none" w:sz="0" w:space="0" w:color="auto"/>
            <w:bottom w:val="none" w:sz="0" w:space="0" w:color="auto"/>
            <w:right w:val="none" w:sz="0" w:space="0" w:color="auto"/>
          </w:divBdr>
        </w:div>
        <w:div w:id="735129555">
          <w:marLeft w:val="360"/>
          <w:marRight w:val="0"/>
          <w:marTop w:val="200"/>
          <w:marBottom w:val="0"/>
          <w:divBdr>
            <w:top w:val="none" w:sz="0" w:space="0" w:color="auto"/>
            <w:left w:val="none" w:sz="0" w:space="0" w:color="auto"/>
            <w:bottom w:val="none" w:sz="0" w:space="0" w:color="auto"/>
            <w:right w:val="none" w:sz="0" w:space="0" w:color="auto"/>
          </w:divBdr>
        </w:div>
        <w:div w:id="449781581">
          <w:marLeft w:val="360"/>
          <w:marRight w:val="0"/>
          <w:marTop w:val="200"/>
          <w:marBottom w:val="0"/>
          <w:divBdr>
            <w:top w:val="none" w:sz="0" w:space="0" w:color="auto"/>
            <w:left w:val="none" w:sz="0" w:space="0" w:color="auto"/>
            <w:bottom w:val="none" w:sz="0" w:space="0" w:color="auto"/>
            <w:right w:val="none" w:sz="0" w:space="0" w:color="auto"/>
          </w:divBdr>
        </w:div>
        <w:div w:id="1144661395">
          <w:marLeft w:val="360"/>
          <w:marRight w:val="0"/>
          <w:marTop w:val="200"/>
          <w:marBottom w:val="0"/>
          <w:divBdr>
            <w:top w:val="none" w:sz="0" w:space="0" w:color="auto"/>
            <w:left w:val="none" w:sz="0" w:space="0" w:color="auto"/>
            <w:bottom w:val="none" w:sz="0" w:space="0" w:color="auto"/>
            <w:right w:val="none" w:sz="0" w:space="0" w:color="auto"/>
          </w:divBdr>
        </w:div>
      </w:divsChild>
    </w:div>
    <w:div w:id="459609724">
      <w:bodyDiv w:val="1"/>
      <w:marLeft w:val="0"/>
      <w:marRight w:val="0"/>
      <w:marTop w:val="0"/>
      <w:marBottom w:val="0"/>
      <w:divBdr>
        <w:top w:val="none" w:sz="0" w:space="0" w:color="auto"/>
        <w:left w:val="none" w:sz="0" w:space="0" w:color="auto"/>
        <w:bottom w:val="none" w:sz="0" w:space="0" w:color="auto"/>
        <w:right w:val="none" w:sz="0" w:space="0" w:color="auto"/>
      </w:divBdr>
    </w:div>
    <w:div w:id="589775528">
      <w:bodyDiv w:val="1"/>
      <w:marLeft w:val="0"/>
      <w:marRight w:val="0"/>
      <w:marTop w:val="0"/>
      <w:marBottom w:val="0"/>
      <w:divBdr>
        <w:top w:val="none" w:sz="0" w:space="0" w:color="auto"/>
        <w:left w:val="none" w:sz="0" w:space="0" w:color="auto"/>
        <w:bottom w:val="none" w:sz="0" w:space="0" w:color="auto"/>
        <w:right w:val="none" w:sz="0" w:space="0" w:color="auto"/>
      </w:divBdr>
      <w:divsChild>
        <w:div w:id="1325277519">
          <w:marLeft w:val="274"/>
          <w:marRight w:val="0"/>
          <w:marTop w:val="0"/>
          <w:marBottom w:val="0"/>
          <w:divBdr>
            <w:top w:val="none" w:sz="0" w:space="0" w:color="auto"/>
            <w:left w:val="none" w:sz="0" w:space="0" w:color="auto"/>
            <w:bottom w:val="none" w:sz="0" w:space="0" w:color="auto"/>
            <w:right w:val="none" w:sz="0" w:space="0" w:color="auto"/>
          </w:divBdr>
        </w:div>
        <w:div w:id="600648714">
          <w:marLeft w:val="274"/>
          <w:marRight w:val="0"/>
          <w:marTop w:val="0"/>
          <w:marBottom w:val="0"/>
          <w:divBdr>
            <w:top w:val="none" w:sz="0" w:space="0" w:color="auto"/>
            <w:left w:val="none" w:sz="0" w:space="0" w:color="auto"/>
            <w:bottom w:val="none" w:sz="0" w:space="0" w:color="auto"/>
            <w:right w:val="none" w:sz="0" w:space="0" w:color="auto"/>
          </w:divBdr>
        </w:div>
      </w:divsChild>
    </w:div>
    <w:div w:id="618101916">
      <w:bodyDiv w:val="1"/>
      <w:marLeft w:val="0"/>
      <w:marRight w:val="0"/>
      <w:marTop w:val="0"/>
      <w:marBottom w:val="0"/>
      <w:divBdr>
        <w:top w:val="none" w:sz="0" w:space="0" w:color="auto"/>
        <w:left w:val="none" w:sz="0" w:space="0" w:color="auto"/>
        <w:bottom w:val="none" w:sz="0" w:space="0" w:color="auto"/>
        <w:right w:val="none" w:sz="0" w:space="0" w:color="auto"/>
      </w:divBdr>
      <w:divsChild>
        <w:div w:id="156188041">
          <w:marLeft w:val="360"/>
          <w:marRight w:val="0"/>
          <w:marTop w:val="200"/>
          <w:marBottom w:val="0"/>
          <w:divBdr>
            <w:top w:val="none" w:sz="0" w:space="0" w:color="auto"/>
            <w:left w:val="none" w:sz="0" w:space="0" w:color="auto"/>
            <w:bottom w:val="none" w:sz="0" w:space="0" w:color="auto"/>
            <w:right w:val="none" w:sz="0" w:space="0" w:color="auto"/>
          </w:divBdr>
        </w:div>
        <w:div w:id="619995930">
          <w:marLeft w:val="360"/>
          <w:marRight w:val="0"/>
          <w:marTop w:val="200"/>
          <w:marBottom w:val="0"/>
          <w:divBdr>
            <w:top w:val="none" w:sz="0" w:space="0" w:color="auto"/>
            <w:left w:val="none" w:sz="0" w:space="0" w:color="auto"/>
            <w:bottom w:val="none" w:sz="0" w:space="0" w:color="auto"/>
            <w:right w:val="none" w:sz="0" w:space="0" w:color="auto"/>
          </w:divBdr>
        </w:div>
        <w:div w:id="391199036">
          <w:marLeft w:val="360"/>
          <w:marRight w:val="0"/>
          <w:marTop w:val="200"/>
          <w:marBottom w:val="0"/>
          <w:divBdr>
            <w:top w:val="none" w:sz="0" w:space="0" w:color="auto"/>
            <w:left w:val="none" w:sz="0" w:space="0" w:color="auto"/>
            <w:bottom w:val="none" w:sz="0" w:space="0" w:color="auto"/>
            <w:right w:val="none" w:sz="0" w:space="0" w:color="auto"/>
          </w:divBdr>
        </w:div>
        <w:div w:id="243342900">
          <w:marLeft w:val="360"/>
          <w:marRight w:val="0"/>
          <w:marTop w:val="200"/>
          <w:marBottom w:val="0"/>
          <w:divBdr>
            <w:top w:val="none" w:sz="0" w:space="0" w:color="auto"/>
            <w:left w:val="none" w:sz="0" w:space="0" w:color="auto"/>
            <w:bottom w:val="none" w:sz="0" w:space="0" w:color="auto"/>
            <w:right w:val="none" w:sz="0" w:space="0" w:color="auto"/>
          </w:divBdr>
        </w:div>
        <w:div w:id="1656181330">
          <w:marLeft w:val="360"/>
          <w:marRight w:val="0"/>
          <w:marTop w:val="200"/>
          <w:marBottom w:val="0"/>
          <w:divBdr>
            <w:top w:val="none" w:sz="0" w:space="0" w:color="auto"/>
            <w:left w:val="none" w:sz="0" w:space="0" w:color="auto"/>
            <w:bottom w:val="none" w:sz="0" w:space="0" w:color="auto"/>
            <w:right w:val="none" w:sz="0" w:space="0" w:color="auto"/>
          </w:divBdr>
        </w:div>
        <w:div w:id="1826893640">
          <w:marLeft w:val="360"/>
          <w:marRight w:val="0"/>
          <w:marTop w:val="200"/>
          <w:marBottom w:val="0"/>
          <w:divBdr>
            <w:top w:val="none" w:sz="0" w:space="0" w:color="auto"/>
            <w:left w:val="none" w:sz="0" w:space="0" w:color="auto"/>
            <w:bottom w:val="none" w:sz="0" w:space="0" w:color="auto"/>
            <w:right w:val="none" w:sz="0" w:space="0" w:color="auto"/>
          </w:divBdr>
        </w:div>
        <w:div w:id="1098524201">
          <w:marLeft w:val="360"/>
          <w:marRight w:val="0"/>
          <w:marTop w:val="200"/>
          <w:marBottom w:val="0"/>
          <w:divBdr>
            <w:top w:val="none" w:sz="0" w:space="0" w:color="auto"/>
            <w:left w:val="none" w:sz="0" w:space="0" w:color="auto"/>
            <w:bottom w:val="none" w:sz="0" w:space="0" w:color="auto"/>
            <w:right w:val="none" w:sz="0" w:space="0" w:color="auto"/>
          </w:divBdr>
        </w:div>
        <w:div w:id="486703031">
          <w:marLeft w:val="360"/>
          <w:marRight w:val="0"/>
          <w:marTop w:val="200"/>
          <w:marBottom w:val="0"/>
          <w:divBdr>
            <w:top w:val="none" w:sz="0" w:space="0" w:color="auto"/>
            <w:left w:val="none" w:sz="0" w:space="0" w:color="auto"/>
            <w:bottom w:val="none" w:sz="0" w:space="0" w:color="auto"/>
            <w:right w:val="none" w:sz="0" w:space="0" w:color="auto"/>
          </w:divBdr>
        </w:div>
        <w:div w:id="1683968614">
          <w:marLeft w:val="360"/>
          <w:marRight w:val="0"/>
          <w:marTop w:val="200"/>
          <w:marBottom w:val="0"/>
          <w:divBdr>
            <w:top w:val="none" w:sz="0" w:space="0" w:color="auto"/>
            <w:left w:val="none" w:sz="0" w:space="0" w:color="auto"/>
            <w:bottom w:val="none" w:sz="0" w:space="0" w:color="auto"/>
            <w:right w:val="none" w:sz="0" w:space="0" w:color="auto"/>
          </w:divBdr>
        </w:div>
      </w:divsChild>
    </w:div>
    <w:div w:id="692196457">
      <w:bodyDiv w:val="1"/>
      <w:marLeft w:val="0"/>
      <w:marRight w:val="0"/>
      <w:marTop w:val="0"/>
      <w:marBottom w:val="0"/>
      <w:divBdr>
        <w:top w:val="none" w:sz="0" w:space="0" w:color="auto"/>
        <w:left w:val="none" w:sz="0" w:space="0" w:color="auto"/>
        <w:bottom w:val="none" w:sz="0" w:space="0" w:color="auto"/>
        <w:right w:val="none" w:sz="0" w:space="0" w:color="auto"/>
      </w:divBdr>
      <w:divsChild>
        <w:div w:id="1443181976">
          <w:marLeft w:val="360"/>
          <w:marRight w:val="0"/>
          <w:marTop w:val="200"/>
          <w:marBottom w:val="0"/>
          <w:divBdr>
            <w:top w:val="none" w:sz="0" w:space="0" w:color="auto"/>
            <w:left w:val="none" w:sz="0" w:space="0" w:color="auto"/>
            <w:bottom w:val="none" w:sz="0" w:space="0" w:color="auto"/>
            <w:right w:val="none" w:sz="0" w:space="0" w:color="auto"/>
          </w:divBdr>
        </w:div>
        <w:div w:id="1375273212">
          <w:marLeft w:val="360"/>
          <w:marRight w:val="0"/>
          <w:marTop w:val="200"/>
          <w:marBottom w:val="0"/>
          <w:divBdr>
            <w:top w:val="none" w:sz="0" w:space="0" w:color="auto"/>
            <w:left w:val="none" w:sz="0" w:space="0" w:color="auto"/>
            <w:bottom w:val="none" w:sz="0" w:space="0" w:color="auto"/>
            <w:right w:val="none" w:sz="0" w:space="0" w:color="auto"/>
          </w:divBdr>
        </w:div>
        <w:div w:id="1118916212">
          <w:marLeft w:val="360"/>
          <w:marRight w:val="0"/>
          <w:marTop w:val="200"/>
          <w:marBottom w:val="0"/>
          <w:divBdr>
            <w:top w:val="none" w:sz="0" w:space="0" w:color="auto"/>
            <w:left w:val="none" w:sz="0" w:space="0" w:color="auto"/>
            <w:bottom w:val="none" w:sz="0" w:space="0" w:color="auto"/>
            <w:right w:val="none" w:sz="0" w:space="0" w:color="auto"/>
          </w:divBdr>
        </w:div>
        <w:div w:id="1055664495">
          <w:marLeft w:val="360"/>
          <w:marRight w:val="0"/>
          <w:marTop w:val="200"/>
          <w:marBottom w:val="0"/>
          <w:divBdr>
            <w:top w:val="none" w:sz="0" w:space="0" w:color="auto"/>
            <w:left w:val="none" w:sz="0" w:space="0" w:color="auto"/>
            <w:bottom w:val="none" w:sz="0" w:space="0" w:color="auto"/>
            <w:right w:val="none" w:sz="0" w:space="0" w:color="auto"/>
          </w:divBdr>
        </w:div>
        <w:div w:id="138378076">
          <w:marLeft w:val="360"/>
          <w:marRight w:val="0"/>
          <w:marTop w:val="200"/>
          <w:marBottom w:val="0"/>
          <w:divBdr>
            <w:top w:val="none" w:sz="0" w:space="0" w:color="auto"/>
            <w:left w:val="none" w:sz="0" w:space="0" w:color="auto"/>
            <w:bottom w:val="none" w:sz="0" w:space="0" w:color="auto"/>
            <w:right w:val="none" w:sz="0" w:space="0" w:color="auto"/>
          </w:divBdr>
        </w:div>
        <w:div w:id="273099458">
          <w:marLeft w:val="360"/>
          <w:marRight w:val="0"/>
          <w:marTop w:val="200"/>
          <w:marBottom w:val="0"/>
          <w:divBdr>
            <w:top w:val="none" w:sz="0" w:space="0" w:color="auto"/>
            <w:left w:val="none" w:sz="0" w:space="0" w:color="auto"/>
            <w:bottom w:val="none" w:sz="0" w:space="0" w:color="auto"/>
            <w:right w:val="none" w:sz="0" w:space="0" w:color="auto"/>
          </w:divBdr>
        </w:div>
        <w:div w:id="868377398">
          <w:marLeft w:val="360"/>
          <w:marRight w:val="0"/>
          <w:marTop w:val="200"/>
          <w:marBottom w:val="0"/>
          <w:divBdr>
            <w:top w:val="none" w:sz="0" w:space="0" w:color="auto"/>
            <w:left w:val="none" w:sz="0" w:space="0" w:color="auto"/>
            <w:bottom w:val="none" w:sz="0" w:space="0" w:color="auto"/>
            <w:right w:val="none" w:sz="0" w:space="0" w:color="auto"/>
          </w:divBdr>
        </w:div>
      </w:divsChild>
    </w:div>
    <w:div w:id="727388142">
      <w:bodyDiv w:val="1"/>
      <w:marLeft w:val="0"/>
      <w:marRight w:val="0"/>
      <w:marTop w:val="0"/>
      <w:marBottom w:val="0"/>
      <w:divBdr>
        <w:top w:val="none" w:sz="0" w:space="0" w:color="auto"/>
        <w:left w:val="none" w:sz="0" w:space="0" w:color="auto"/>
        <w:bottom w:val="none" w:sz="0" w:space="0" w:color="auto"/>
        <w:right w:val="none" w:sz="0" w:space="0" w:color="auto"/>
      </w:divBdr>
      <w:divsChild>
        <w:div w:id="1845783787">
          <w:marLeft w:val="360"/>
          <w:marRight w:val="0"/>
          <w:marTop w:val="200"/>
          <w:marBottom w:val="0"/>
          <w:divBdr>
            <w:top w:val="none" w:sz="0" w:space="0" w:color="auto"/>
            <w:left w:val="none" w:sz="0" w:space="0" w:color="auto"/>
            <w:bottom w:val="none" w:sz="0" w:space="0" w:color="auto"/>
            <w:right w:val="none" w:sz="0" w:space="0" w:color="auto"/>
          </w:divBdr>
        </w:div>
        <w:div w:id="1356274171">
          <w:marLeft w:val="360"/>
          <w:marRight w:val="0"/>
          <w:marTop w:val="200"/>
          <w:marBottom w:val="0"/>
          <w:divBdr>
            <w:top w:val="none" w:sz="0" w:space="0" w:color="auto"/>
            <w:left w:val="none" w:sz="0" w:space="0" w:color="auto"/>
            <w:bottom w:val="none" w:sz="0" w:space="0" w:color="auto"/>
            <w:right w:val="none" w:sz="0" w:space="0" w:color="auto"/>
          </w:divBdr>
        </w:div>
        <w:div w:id="1781800309">
          <w:marLeft w:val="360"/>
          <w:marRight w:val="0"/>
          <w:marTop w:val="200"/>
          <w:marBottom w:val="0"/>
          <w:divBdr>
            <w:top w:val="none" w:sz="0" w:space="0" w:color="auto"/>
            <w:left w:val="none" w:sz="0" w:space="0" w:color="auto"/>
            <w:bottom w:val="none" w:sz="0" w:space="0" w:color="auto"/>
            <w:right w:val="none" w:sz="0" w:space="0" w:color="auto"/>
          </w:divBdr>
        </w:div>
        <w:div w:id="753480661">
          <w:marLeft w:val="360"/>
          <w:marRight w:val="0"/>
          <w:marTop w:val="200"/>
          <w:marBottom w:val="0"/>
          <w:divBdr>
            <w:top w:val="none" w:sz="0" w:space="0" w:color="auto"/>
            <w:left w:val="none" w:sz="0" w:space="0" w:color="auto"/>
            <w:bottom w:val="none" w:sz="0" w:space="0" w:color="auto"/>
            <w:right w:val="none" w:sz="0" w:space="0" w:color="auto"/>
          </w:divBdr>
        </w:div>
        <w:div w:id="418138352">
          <w:marLeft w:val="360"/>
          <w:marRight w:val="0"/>
          <w:marTop w:val="200"/>
          <w:marBottom w:val="0"/>
          <w:divBdr>
            <w:top w:val="none" w:sz="0" w:space="0" w:color="auto"/>
            <w:left w:val="none" w:sz="0" w:space="0" w:color="auto"/>
            <w:bottom w:val="none" w:sz="0" w:space="0" w:color="auto"/>
            <w:right w:val="none" w:sz="0" w:space="0" w:color="auto"/>
          </w:divBdr>
        </w:div>
        <w:div w:id="816609792">
          <w:marLeft w:val="360"/>
          <w:marRight w:val="0"/>
          <w:marTop w:val="200"/>
          <w:marBottom w:val="0"/>
          <w:divBdr>
            <w:top w:val="none" w:sz="0" w:space="0" w:color="auto"/>
            <w:left w:val="none" w:sz="0" w:space="0" w:color="auto"/>
            <w:bottom w:val="none" w:sz="0" w:space="0" w:color="auto"/>
            <w:right w:val="none" w:sz="0" w:space="0" w:color="auto"/>
          </w:divBdr>
        </w:div>
        <w:div w:id="1445688015">
          <w:marLeft w:val="360"/>
          <w:marRight w:val="0"/>
          <w:marTop w:val="200"/>
          <w:marBottom w:val="0"/>
          <w:divBdr>
            <w:top w:val="none" w:sz="0" w:space="0" w:color="auto"/>
            <w:left w:val="none" w:sz="0" w:space="0" w:color="auto"/>
            <w:bottom w:val="none" w:sz="0" w:space="0" w:color="auto"/>
            <w:right w:val="none" w:sz="0" w:space="0" w:color="auto"/>
          </w:divBdr>
        </w:div>
        <w:div w:id="1562591571">
          <w:marLeft w:val="360"/>
          <w:marRight w:val="0"/>
          <w:marTop w:val="200"/>
          <w:marBottom w:val="0"/>
          <w:divBdr>
            <w:top w:val="none" w:sz="0" w:space="0" w:color="auto"/>
            <w:left w:val="none" w:sz="0" w:space="0" w:color="auto"/>
            <w:bottom w:val="none" w:sz="0" w:space="0" w:color="auto"/>
            <w:right w:val="none" w:sz="0" w:space="0" w:color="auto"/>
          </w:divBdr>
        </w:div>
        <w:div w:id="2033339786">
          <w:marLeft w:val="360"/>
          <w:marRight w:val="0"/>
          <w:marTop w:val="200"/>
          <w:marBottom w:val="0"/>
          <w:divBdr>
            <w:top w:val="none" w:sz="0" w:space="0" w:color="auto"/>
            <w:left w:val="none" w:sz="0" w:space="0" w:color="auto"/>
            <w:bottom w:val="none" w:sz="0" w:space="0" w:color="auto"/>
            <w:right w:val="none" w:sz="0" w:space="0" w:color="auto"/>
          </w:divBdr>
        </w:div>
        <w:div w:id="1742210822">
          <w:marLeft w:val="360"/>
          <w:marRight w:val="0"/>
          <w:marTop w:val="200"/>
          <w:marBottom w:val="0"/>
          <w:divBdr>
            <w:top w:val="none" w:sz="0" w:space="0" w:color="auto"/>
            <w:left w:val="none" w:sz="0" w:space="0" w:color="auto"/>
            <w:bottom w:val="none" w:sz="0" w:space="0" w:color="auto"/>
            <w:right w:val="none" w:sz="0" w:space="0" w:color="auto"/>
          </w:divBdr>
        </w:div>
        <w:div w:id="1575705601">
          <w:marLeft w:val="360"/>
          <w:marRight w:val="0"/>
          <w:marTop w:val="200"/>
          <w:marBottom w:val="0"/>
          <w:divBdr>
            <w:top w:val="none" w:sz="0" w:space="0" w:color="auto"/>
            <w:left w:val="none" w:sz="0" w:space="0" w:color="auto"/>
            <w:bottom w:val="none" w:sz="0" w:space="0" w:color="auto"/>
            <w:right w:val="none" w:sz="0" w:space="0" w:color="auto"/>
          </w:divBdr>
        </w:div>
      </w:divsChild>
    </w:div>
    <w:div w:id="773980336">
      <w:bodyDiv w:val="1"/>
      <w:marLeft w:val="0"/>
      <w:marRight w:val="0"/>
      <w:marTop w:val="0"/>
      <w:marBottom w:val="0"/>
      <w:divBdr>
        <w:top w:val="none" w:sz="0" w:space="0" w:color="auto"/>
        <w:left w:val="none" w:sz="0" w:space="0" w:color="auto"/>
        <w:bottom w:val="none" w:sz="0" w:space="0" w:color="auto"/>
        <w:right w:val="none" w:sz="0" w:space="0" w:color="auto"/>
      </w:divBdr>
      <w:divsChild>
        <w:div w:id="666248386">
          <w:marLeft w:val="360"/>
          <w:marRight w:val="0"/>
          <w:marTop w:val="200"/>
          <w:marBottom w:val="0"/>
          <w:divBdr>
            <w:top w:val="none" w:sz="0" w:space="0" w:color="auto"/>
            <w:left w:val="none" w:sz="0" w:space="0" w:color="auto"/>
            <w:bottom w:val="none" w:sz="0" w:space="0" w:color="auto"/>
            <w:right w:val="none" w:sz="0" w:space="0" w:color="auto"/>
          </w:divBdr>
        </w:div>
        <w:div w:id="1646161669">
          <w:marLeft w:val="360"/>
          <w:marRight w:val="0"/>
          <w:marTop w:val="200"/>
          <w:marBottom w:val="0"/>
          <w:divBdr>
            <w:top w:val="none" w:sz="0" w:space="0" w:color="auto"/>
            <w:left w:val="none" w:sz="0" w:space="0" w:color="auto"/>
            <w:bottom w:val="none" w:sz="0" w:space="0" w:color="auto"/>
            <w:right w:val="none" w:sz="0" w:space="0" w:color="auto"/>
          </w:divBdr>
        </w:div>
        <w:div w:id="1082604495">
          <w:marLeft w:val="360"/>
          <w:marRight w:val="0"/>
          <w:marTop w:val="200"/>
          <w:marBottom w:val="0"/>
          <w:divBdr>
            <w:top w:val="none" w:sz="0" w:space="0" w:color="auto"/>
            <w:left w:val="none" w:sz="0" w:space="0" w:color="auto"/>
            <w:bottom w:val="none" w:sz="0" w:space="0" w:color="auto"/>
            <w:right w:val="none" w:sz="0" w:space="0" w:color="auto"/>
          </w:divBdr>
        </w:div>
        <w:div w:id="526676092">
          <w:marLeft w:val="360"/>
          <w:marRight w:val="0"/>
          <w:marTop w:val="200"/>
          <w:marBottom w:val="0"/>
          <w:divBdr>
            <w:top w:val="none" w:sz="0" w:space="0" w:color="auto"/>
            <w:left w:val="none" w:sz="0" w:space="0" w:color="auto"/>
            <w:bottom w:val="none" w:sz="0" w:space="0" w:color="auto"/>
            <w:right w:val="none" w:sz="0" w:space="0" w:color="auto"/>
          </w:divBdr>
        </w:div>
        <w:div w:id="317002324">
          <w:marLeft w:val="360"/>
          <w:marRight w:val="0"/>
          <w:marTop w:val="200"/>
          <w:marBottom w:val="0"/>
          <w:divBdr>
            <w:top w:val="none" w:sz="0" w:space="0" w:color="auto"/>
            <w:left w:val="none" w:sz="0" w:space="0" w:color="auto"/>
            <w:bottom w:val="none" w:sz="0" w:space="0" w:color="auto"/>
            <w:right w:val="none" w:sz="0" w:space="0" w:color="auto"/>
          </w:divBdr>
        </w:div>
        <w:div w:id="2118525440">
          <w:marLeft w:val="360"/>
          <w:marRight w:val="0"/>
          <w:marTop w:val="200"/>
          <w:marBottom w:val="0"/>
          <w:divBdr>
            <w:top w:val="none" w:sz="0" w:space="0" w:color="auto"/>
            <w:left w:val="none" w:sz="0" w:space="0" w:color="auto"/>
            <w:bottom w:val="none" w:sz="0" w:space="0" w:color="auto"/>
            <w:right w:val="none" w:sz="0" w:space="0" w:color="auto"/>
          </w:divBdr>
        </w:div>
        <w:div w:id="154496039">
          <w:marLeft w:val="360"/>
          <w:marRight w:val="0"/>
          <w:marTop w:val="200"/>
          <w:marBottom w:val="0"/>
          <w:divBdr>
            <w:top w:val="none" w:sz="0" w:space="0" w:color="auto"/>
            <w:left w:val="none" w:sz="0" w:space="0" w:color="auto"/>
            <w:bottom w:val="none" w:sz="0" w:space="0" w:color="auto"/>
            <w:right w:val="none" w:sz="0" w:space="0" w:color="auto"/>
          </w:divBdr>
        </w:div>
        <w:div w:id="1401175792">
          <w:marLeft w:val="360"/>
          <w:marRight w:val="0"/>
          <w:marTop w:val="200"/>
          <w:marBottom w:val="0"/>
          <w:divBdr>
            <w:top w:val="none" w:sz="0" w:space="0" w:color="auto"/>
            <w:left w:val="none" w:sz="0" w:space="0" w:color="auto"/>
            <w:bottom w:val="none" w:sz="0" w:space="0" w:color="auto"/>
            <w:right w:val="none" w:sz="0" w:space="0" w:color="auto"/>
          </w:divBdr>
        </w:div>
        <w:div w:id="92673385">
          <w:marLeft w:val="360"/>
          <w:marRight w:val="0"/>
          <w:marTop w:val="200"/>
          <w:marBottom w:val="0"/>
          <w:divBdr>
            <w:top w:val="none" w:sz="0" w:space="0" w:color="auto"/>
            <w:left w:val="none" w:sz="0" w:space="0" w:color="auto"/>
            <w:bottom w:val="none" w:sz="0" w:space="0" w:color="auto"/>
            <w:right w:val="none" w:sz="0" w:space="0" w:color="auto"/>
          </w:divBdr>
        </w:div>
        <w:div w:id="1304312213">
          <w:marLeft w:val="360"/>
          <w:marRight w:val="0"/>
          <w:marTop w:val="200"/>
          <w:marBottom w:val="0"/>
          <w:divBdr>
            <w:top w:val="none" w:sz="0" w:space="0" w:color="auto"/>
            <w:left w:val="none" w:sz="0" w:space="0" w:color="auto"/>
            <w:bottom w:val="none" w:sz="0" w:space="0" w:color="auto"/>
            <w:right w:val="none" w:sz="0" w:space="0" w:color="auto"/>
          </w:divBdr>
        </w:div>
        <w:div w:id="1809128572">
          <w:marLeft w:val="360"/>
          <w:marRight w:val="0"/>
          <w:marTop w:val="200"/>
          <w:marBottom w:val="0"/>
          <w:divBdr>
            <w:top w:val="none" w:sz="0" w:space="0" w:color="auto"/>
            <w:left w:val="none" w:sz="0" w:space="0" w:color="auto"/>
            <w:bottom w:val="none" w:sz="0" w:space="0" w:color="auto"/>
            <w:right w:val="none" w:sz="0" w:space="0" w:color="auto"/>
          </w:divBdr>
        </w:div>
        <w:div w:id="794644438">
          <w:marLeft w:val="360"/>
          <w:marRight w:val="0"/>
          <w:marTop w:val="200"/>
          <w:marBottom w:val="0"/>
          <w:divBdr>
            <w:top w:val="none" w:sz="0" w:space="0" w:color="auto"/>
            <w:left w:val="none" w:sz="0" w:space="0" w:color="auto"/>
            <w:bottom w:val="none" w:sz="0" w:space="0" w:color="auto"/>
            <w:right w:val="none" w:sz="0" w:space="0" w:color="auto"/>
          </w:divBdr>
        </w:div>
        <w:div w:id="1959412181">
          <w:marLeft w:val="360"/>
          <w:marRight w:val="0"/>
          <w:marTop w:val="200"/>
          <w:marBottom w:val="0"/>
          <w:divBdr>
            <w:top w:val="none" w:sz="0" w:space="0" w:color="auto"/>
            <w:left w:val="none" w:sz="0" w:space="0" w:color="auto"/>
            <w:bottom w:val="none" w:sz="0" w:space="0" w:color="auto"/>
            <w:right w:val="none" w:sz="0" w:space="0" w:color="auto"/>
          </w:divBdr>
        </w:div>
      </w:divsChild>
    </w:div>
    <w:div w:id="801655328">
      <w:bodyDiv w:val="1"/>
      <w:marLeft w:val="0"/>
      <w:marRight w:val="0"/>
      <w:marTop w:val="0"/>
      <w:marBottom w:val="0"/>
      <w:divBdr>
        <w:top w:val="none" w:sz="0" w:space="0" w:color="auto"/>
        <w:left w:val="none" w:sz="0" w:space="0" w:color="auto"/>
        <w:bottom w:val="none" w:sz="0" w:space="0" w:color="auto"/>
        <w:right w:val="none" w:sz="0" w:space="0" w:color="auto"/>
      </w:divBdr>
      <w:divsChild>
        <w:div w:id="1166091128">
          <w:marLeft w:val="360"/>
          <w:marRight w:val="0"/>
          <w:marTop w:val="200"/>
          <w:marBottom w:val="0"/>
          <w:divBdr>
            <w:top w:val="none" w:sz="0" w:space="0" w:color="auto"/>
            <w:left w:val="none" w:sz="0" w:space="0" w:color="auto"/>
            <w:bottom w:val="none" w:sz="0" w:space="0" w:color="auto"/>
            <w:right w:val="none" w:sz="0" w:space="0" w:color="auto"/>
          </w:divBdr>
        </w:div>
        <w:div w:id="1380009129">
          <w:marLeft w:val="360"/>
          <w:marRight w:val="0"/>
          <w:marTop w:val="200"/>
          <w:marBottom w:val="0"/>
          <w:divBdr>
            <w:top w:val="none" w:sz="0" w:space="0" w:color="auto"/>
            <w:left w:val="none" w:sz="0" w:space="0" w:color="auto"/>
            <w:bottom w:val="none" w:sz="0" w:space="0" w:color="auto"/>
            <w:right w:val="none" w:sz="0" w:space="0" w:color="auto"/>
          </w:divBdr>
        </w:div>
        <w:div w:id="1069689195">
          <w:marLeft w:val="360"/>
          <w:marRight w:val="0"/>
          <w:marTop w:val="200"/>
          <w:marBottom w:val="0"/>
          <w:divBdr>
            <w:top w:val="none" w:sz="0" w:space="0" w:color="auto"/>
            <w:left w:val="none" w:sz="0" w:space="0" w:color="auto"/>
            <w:bottom w:val="none" w:sz="0" w:space="0" w:color="auto"/>
            <w:right w:val="none" w:sz="0" w:space="0" w:color="auto"/>
          </w:divBdr>
        </w:div>
        <w:div w:id="1396663470">
          <w:marLeft w:val="360"/>
          <w:marRight w:val="0"/>
          <w:marTop w:val="200"/>
          <w:marBottom w:val="0"/>
          <w:divBdr>
            <w:top w:val="none" w:sz="0" w:space="0" w:color="auto"/>
            <w:left w:val="none" w:sz="0" w:space="0" w:color="auto"/>
            <w:bottom w:val="none" w:sz="0" w:space="0" w:color="auto"/>
            <w:right w:val="none" w:sz="0" w:space="0" w:color="auto"/>
          </w:divBdr>
        </w:div>
        <w:div w:id="526913404">
          <w:marLeft w:val="360"/>
          <w:marRight w:val="0"/>
          <w:marTop w:val="200"/>
          <w:marBottom w:val="0"/>
          <w:divBdr>
            <w:top w:val="none" w:sz="0" w:space="0" w:color="auto"/>
            <w:left w:val="none" w:sz="0" w:space="0" w:color="auto"/>
            <w:bottom w:val="none" w:sz="0" w:space="0" w:color="auto"/>
            <w:right w:val="none" w:sz="0" w:space="0" w:color="auto"/>
          </w:divBdr>
        </w:div>
        <w:div w:id="1450007388">
          <w:marLeft w:val="360"/>
          <w:marRight w:val="0"/>
          <w:marTop w:val="200"/>
          <w:marBottom w:val="0"/>
          <w:divBdr>
            <w:top w:val="none" w:sz="0" w:space="0" w:color="auto"/>
            <w:left w:val="none" w:sz="0" w:space="0" w:color="auto"/>
            <w:bottom w:val="none" w:sz="0" w:space="0" w:color="auto"/>
            <w:right w:val="none" w:sz="0" w:space="0" w:color="auto"/>
          </w:divBdr>
        </w:div>
        <w:div w:id="379596297">
          <w:marLeft w:val="360"/>
          <w:marRight w:val="0"/>
          <w:marTop w:val="200"/>
          <w:marBottom w:val="0"/>
          <w:divBdr>
            <w:top w:val="none" w:sz="0" w:space="0" w:color="auto"/>
            <w:left w:val="none" w:sz="0" w:space="0" w:color="auto"/>
            <w:bottom w:val="none" w:sz="0" w:space="0" w:color="auto"/>
            <w:right w:val="none" w:sz="0" w:space="0" w:color="auto"/>
          </w:divBdr>
        </w:div>
      </w:divsChild>
    </w:div>
    <w:div w:id="803353804">
      <w:bodyDiv w:val="1"/>
      <w:marLeft w:val="0"/>
      <w:marRight w:val="0"/>
      <w:marTop w:val="0"/>
      <w:marBottom w:val="0"/>
      <w:divBdr>
        <w:top w:val="none" w:sz="0" w:space="0" w:color="auto"/>
        <w:left w:val="none" w:sz="0" w:space="0" w:color="auto"/>
        <w:bottom w:val="none" w:sz="0" w:space="0" w:color="auto"/>
        <w:right w:val="none" w:sz="0" w:space="0" w:color="auto"/>
      </w:divBdr>
      <w:divsChild>
        <w:div w:id="1686057440">
          <w:marLeft w:val="360"/>
          <w:marRight w:val="0"/>
          <w:marTop w:val="200"/>
          <w:marBottom w:val="0"/>
          <w:divBdr>
            <w:top w:val="none" w:sz="0" w:space="0" w:color="auto"/>
            <w:left w:val="none" w:sz="0" w:space="0" w:color="auto"/>
            <w:bottom w:val="none" w:sz="0" w:space="0" w:color="auto"/>
            <w:right w:val="none" w:sz="0" w:space="0" w:color="auto"/>
          </w:divBdr>
        </w:div>
        <w:div w:id="1239024453">
          <w:marLeft w:val="360"/>
          <w:marRight w:val="0"/>
          <w:marTop w:val="200"/>
          <w:marBottom w:val="0"/>
          <w:divBdr>
            <w:top w:val="none" w:sz="0" w:space="0" w:color="auto"/>
            <w:left w:val="none" w:sz="0" w:space="0" w:color="auto"/>
            <w:bottom w:val="none" w:sz="0" w:space="0" w:color="auto"/>
            <w:right w:val="none" w:sz="0" w:space="0" w:color="auto"/>
          </w:divBdr>
        </w:div>
        <w:div w:id="968701185">
          <w:marLeft w:val="360"/>
          <w:marRight w:val="0"/>
          <w:marTop w:val="200"/>
          <w:marBottom w:val="0"/>
          <w:divBdr>
            <w:top w:val="none" w:sz="0" w:space="0" w:color="auto"/>
            <w:left w:val="none" w:sz="0" w:space="0" w:color="auto"/>
            <w:bottom w:val="none" w:sz="0" w:space="0" w:color="auto"/>
            <w:right w:val="none" w:sz="0" w:space="0" w:color="auto"/>
          </w:divBdr>
        </w:div>
        <w:div w:id="314458629">
          <w:marLeft w:val="360"/>
          <w:marRight w:val="0"/>
          <w:marTop w:val="200"/>
          <w:marBottom w:val="0"/>
          <w:divBdr>
            <w:top w:val="none" w:sz="0" w:space="0" w:color="auto"/>
            <w:left w:val="none" w:sz="0" w:space="0" w:color="auto"/>
            <w:bottom w:val="none" w:sz="0" w:space="0" w:color="auto"/>
            <w:right w:val="none" w:sz="0" w:space="0" w:color="auto"/>
          </w:divBdr>
        </w:div>
        <w:div w:id="1469469695">
          <w:marLeft w:val="360"/>
          <w:marRight w:val="0"/>
          <w:marTop w:val="200"/>
          <w:marBottom w:val="0"/>
          <w:divBdr>
            <w:top w:val="none" w:sz="0" w:space="0" w:color="auto"/>
            <w:left w:val="none" w:sz="0" w:space="0" w:color="auto"/>
            <w:bottom w:val="none" w:sz="0" w:space="0" w:color="auto"/>
            <w:right w:val="none" w:sz="0" w:space="0" w:color="auto"/>
          </w:divBdr>
        </w:div>
        <w:div w:id="1207916507">
          <w:marLeft w:val="360"/>
          <w:marRight w:val="0"/>
          <w:marTop w:val="200"/>
          <w:marBottom w:val="0"/>
          <w:divBdr>
            <w:top w:val="none" w:sz="0" w:space="0" w:color="auto"/>
            <w:left w:val="none" w:sz="0" w:space="0" w:color="auto"/>
            <w:bottom w:val="none" w:sz="0" w:space="0" w:color="auto"/>
            <w:right w:val="none" w:sz="0" w:space="0" w:color="auto"/>
          </w:divBdr>
        </w:div>
        <w:div w:id="1915816083">
          <w:marLeft w:val="360"/>
          <w:marRight w:val="0"/>
          <w:marTop w:val="200"/>
          <w:marBottom w:val="0"/>
          <w:divBdr>
            <w:top w:val="none" w:sz="0" w:space="0" w:color="auto"/>
            <w:left w:val="none" w:sz="0" w:space="0" w:color="auto"/>
            <w:bottom w:val="none" w:sz="0" w:space="0" w:color="auto"/>
            <w:right w:val="none" w:sz="0" w:space="0" w:color="auto"/>
          </w:divBdr>
        </w:div>
        <w:div w:id="907495546">
          <w:marLeft w:val="360"/>
          <w:marRight w:val="0"/>
          <w:marTop w:val="200"/>
          <w:marBottom w:val="0"/>
          <w:divBdr>
            <w:top w:val="none" w:sz="0" w:space="0" w:color="auto"/>
            <w:left w:val="none" w:sz="0" w:space="0" w:color="auto"/>
            <w:bottom w:val="none" w:sz="0" w:space="0" w:color="auto"/>
            <w:right w:val="none" w:sz="0" w:space="0" w:color="auto"/>
          </w:divBdr>
        </w:div>
        <w:div w:id="2068870927">
          <w:marLeft w:val="360"/>
          <w:marRight w:val="0"/>
          <w:marTop w:val="200"/>
          <w:marBottom w:val="0"/>
          <w:divBdr>
            <w:top w:val="none" w:sz="0" w:space="0" w:color="auto"/>
            <w:left w:val="none" w:sz="0" w:space="0" w:color="auto"/>
            <w:bottom w:val="none" w:sz="0" w:space="0" w:color="auto"/>
            <w:right w:val="none" w:sz="0" w:space="0" w:color="auto"/>
          </w:divBdr>
        </w:div>
      </w:divsChild>
    </w:div>
    <w:div w:id="812142018">
      <w:bodyDiv w:val="1"/>
      <w:marLeft w:val="0"/>
      <w:marRight w:val="0"/>
      <w:marTop w:val="0"/>
      <w:marBottom w:val="0"/>
      <w:divBdr>
        <w:top w:val="none" w:sz="0" w:space="0" w:color="auto"/>
        <w:left w:val="none" w:sz="0" w:space="0" w:color="auto"/>
        <w:bottom w:val="none" w:sz="0" w:space="0" w:color="auto"/>
        <w:right w:val="none" w:sz="0" w:space="0" w:color="auto"/>
      </w:divBdr>
      <w:divsChild>
        <w:div w:id="989947847">
          <w:marLeft w:val="360"/>
          <w:marRight w:val="0"/>
          <w:marTop w:val="200"/>
          <w:marBottom w:val="0"/>
          <w:divBdr>
            <w:top w:val="none" w:sz="0" w:space="0" w:color="auto"/>
            <w:left w:val="none" w:sz="0" w:space="0" w:color="auto"/>
            <w:bottom w:val="none" w:sz="0" w:space="0" w:color="auto"/>
            <w:right w:val="none" w:sz="0" w:space="0" w:color="auto"/>
          </w:divBdr>
        </w:div>
        <w:div w:id="153566167">
          <w:marLeft w:val="360"/>
          <w:marRight w:val="0"/>
          <w:marTop w:val="200"/>
          <w:marBottom w:val="0"/>
          <w:divBdr>
            <w:top w:val="none" w:sz="0" w:space="0" w:color="auto"/>
            <w:left w:val="none" w:sz="0" w:space="0" w:color="auto"/>
            <w:bottom w:val="none" w:sz="0" w:space="0" w:color="auto"/>
            <w:right w:val="none" w:sz="0" w:space="0" w:color="auto"/>
          </w:divBdr>
        </w:div>
        <w:div w:id="327559395">
          <w:marLeft w:val="360"/>
          <w:marRight w:val="0"/>
          <w:marTop w:val="200"/>
          <w:marBottom w:val="0"/>
          <w:divBdr>
            <w:top w:val="none" w:sz="0" w:space="0" w:color="auto"/>
            <w:left w:val="none" w:sz="0" w:space="0" w:color="auto"/>
            <w:bottom w:val="none" w:sz="0" w:space="0" w:color="auto"/>
            <w:right w:val="none" w:sz="0" w:space="0" w:color="auto"/>
          </w:divBdr>
        </w:div>
        <w:div w:id="2049141510">
          <w:marLeft w:val="360"/>
          <w:marRight w:val="0"/>
          <w:marTop w:val="200"/>
          <w:marBottom w:val="0"/>
          <w:divBdr>
            <w:top w:val="none" w:sz="0" w:space="0" w:color="auto"/>
            <w:left w:val="none" w:sz="0" w:space="0" w:color="auto"/>
            <w:bottom w:val="none" w:sz="0" w:space="0" w:color="auto"/>
            <w:right w:val="none" w:sz="0" w:space="0" w:color="auto"/>
          </w:divBdr>
        </w:div>
        <w:div w:id="1321227810">
          <w:marLeft w:val="360"/>
          <w:marRight w:val="0"/>
          <w:marTop w:val="200"/>
          <w:marBottom w:val="0"/>
          <w:divBdr>
            <w:top w:val="none" w:sz="0" w:space="0" w:color="auto"/>
            <w:left w:val="none" w:sz="0" w:space="0" w:color="auto"/>
            <w:bottom w:val="none" w:sz="0" w:space="0" w:color="auto"/>
            <w:right w:val="none" w:sz="0" w:space="0" w:color="auto"/>
          </w:divBdr>
        </w:div>
        <w:div w:id="1504121375">
          <w:marLeft w:val="360"/>
          <w:marRight w:val="0"/>
          <w:marTop w:val="200"/>
          <w:marBottom w:val="0"/>
          <w:divBdr>
            <w:top w:val="none" w:sz="0" w:space="0" w:color="auto"/>
            <w:left w:val="none" w:sz="0" w:space="0" w:color="auto"/>
            <w:bottom w:val="none" w:sz="0" w:space="0" w:color="auto"/>
            <w:right w:val="none" w:sz="0" w:space="0" w:color="auto"/>
          </w:divBdr>
        </w:div>
      </w:divsChild>
    </w:div>
    <w:div w:id="840387307">
      <w:bodyDiv w:val="1"/>
      <w:marLeft w:val="0"/>
      <w:marRight w:val="0"/>
      <w:marTop w:val="0"/>
      <w:marBottom w:val="0"/>
      <w:divBdr>
        <w:top w:val="none" w:sz="0" w:space="0" w:color="auto"/>
        <w:left w:val="none" w:sz="0" w:space="0" w:color="auto"/>
        <w:bottom w:val="none" w:sz="0" w:space="0" w:color="auto"/>
        <w:right w:val="none" w:sz="0" w:space="0" w:color="auto"/>
      </w:divBdr>
      <w:divsChild>
        <w:div w:id="376782657">
          <w:marLeft w:val="547"/>
          <w:marRight w:val="0"/>
          <w:marTop w:val="144"/>
          <w:marBottom w:val="0"/>
          <w:divBdr>
            <w:top w:val="none" w:sz="0" w:space="0" w:color="auto"/>
            <w:left w:val="none" w:sz="0" w:space="0" w:color="auto"/>
            <w:bottom w:val="none" w:sz="0" w:space="0" w:color="auto"/>
            <w:right w:val="none" w:sz="0" w:space="0" w:color="auto"/>
          </w:divBdr>
        </w:div>
        <w:div w:id="954482877">
          <w:marLeft w:val="547"/>
          <w:marRight w:val="0"/>
          <w:marTop w:val="144"/>
          <w:marBottom w:val="0"/>
          <w:divBdr>
            <w:top w:val="none" w:sz="0" w:space="0" w:color="auto"/>
            <w:left w:val="none" w:sz="0" w:space="0" w:color="auto"/>
            <w:bottom w:val="none" w:sz="0" w:space="0" w:color="auto"/>
            <w:right w:val="none" w:sz="0" w:space="0" w:color="auto"/>
          </w:divBdr>
        </w:div>
        <w:div w:id="1337805967">
          <w:marLeft w:val="547"/>
          <w:marRight w:val="0"/>
          <w:marTop w:val="144"/>
          <w:marBottom w:val="0"/>
          <w:divBdr>
            <w:top w:val="none" w:sz="0" w:space="0" w:color="auto"/>
            <w:left w:val="none" w:sz="0" w:space="0" w:color="auto"/>
            <w:bottom w:val="none" w:sz="0" w:space="0" w:color="auto"/>
            <w:right w:val="none" w:sz="0" w:space="0" w:color="auto"/>
          </w:divBdr>
        </w:div>
      </w:divsChild>
    </w:div>
    <w:div w:id="844592023">
      <w:bodyDiv w:val="1"/>
      <w:marLeft w:val="0"/>
      <w:marRight w:val="0"/>
      <w:marTop w:val="0"/>
      <w:marBottom w:val="0"/>
      <w:divBdr>
        <w:top w:val="none" w:sz="0" w:space="0" w:color="auto"/>
        <w:left w:val="none" w:sz="0" w:space="0" w:color="auto"/>
        <w:bottom w:val="none" w:sz="0" w:space="0" w:color="auto"/>
        <w:right w:val="none" w:sz="0" w:space="0" w:color="auto"/>
      </w:divBdr>
      <w:divsChild>
        <w:div w:id="1104229490">
          <w:marLeft w:val="360"/>
          <w:marRight w:val="0"/>
          <w:marTop w:val="200"/>
          <w:marBottom w:val="0"/>
          <w:divBdr>
            <w:top w:val="none" w:sz="0" w:space="0" w:color="auto"/>
            <w:left w:val="none" w:sz="0" w:space="0" w:color="auto"/>
            <w:bottom w:val="none" w:sz="0" w:space="0" w:color="auto"/>
            <w:right w:val="none" w:sz="0" w:space="0" w:color="auto"/>
          </w:divBdr>
        </w:div>
        <w:div w:id="958217231">
          <w:marLeft w:val="360"/>
          <w:marRight w:val="0"/>
          <w:marTop w:val="200"/>
          <w:marBottom w:val="0"/>
          <w:divBdr>
            <w:top w:val="none" w:sz="0" w:space="0" w:color="auto"/>
            <w:left w:val="none" w:sz="0" w:space="0" w:color="auto"/>
            <w:bottom w:val="none" w:sz="0" w:space="0" w:color="auto"/>
            <w:right w:val="none" w:sz="0" w:space="0" w:color="auto"/>
          </w:divBdr>
        </w:div>
        <w:div w:id="443312345">
          <w:marLeft w:val="360"/>
          <w:marRight w:val="0"/>
          <w:marTop w:val="200"/>
          <w:marBottom w:val="0"/>
          <w:divBdr>
            <w:top w:val="none" w:sz="0" w:space="0" w:color="auto"/>
            <w:left w:val="none" w:sz="0" w:space="0" w:color="auto"/>
            <w:bottom w:val="none" w:sz="0" w:space="0" w:color="auto"/>
            <w:right w:val="none" w:sz="0" w:space="0" w:color="auto"/>
          </w:divBdr>
        </w:div>
        <w:div w:id="916090245">
          <w:marLeft w:val="360"/>
          <w:marRight w:val="0"/>
          <w:marTop w:val="200"/>
          <w:marBottom w:val="0"/>
          <w:divBdr>
            <w:top w:val="none" w:sz="0" w:space="0" w:color="auto"/>
            <w:left w:val="none" w:sz="0" w:space="0" w:color="auto"/>
            <w:bottom w:val="none" w:sz="0" w:space="0" w:color="auto"/>
            <w:right w:val="none" w:sz="0" w:space="0" w:color="auto"/>
          </w:divBdr>
        </w:div>
        <w:div w:id="535847978">
          <w:marLeft w:val="360"/>
          <w:marRight w:val="0"/>
          <w:marTop w:val="200"/>
          <w:marBottom w:val="0"/>
          <w:divBdr>
            <w:top w:val="none" w:sz="0" w:space="0" w:color="auto"/>
            <w:left w:val="none" w:sz="0" w:space="0" w:color="auto"/>
            <w:bottom w:val="none" w:sz="0" w:space="0" w:color="auto"/>
            <w:right w:val="none" w:sz="0" w:space="0" w:color="auto"/>
          </w:divBdr>
        </w:div>
        <w:div w:id="522717224">
          <w:marLeft w:val="360"/>
          <w:marRight w:val="0"/>
          <w:marTop w:val="200"/>
          <w:marBottom w:val="0"/>
          <w:divBdr>
            <w:top w:val="none" w:sz="0" w:space="0" w:color="auto"/>
            <w:left w:val="none" w:sz="0" w:space="0" w:color="auto"/>
            <w:bottom w:val="none" w:sz="0" w:space="0" w:color="auto"/>
            <w:right w:val="none" w:sz="0" w:space="0" w:color="auto"/>
          </w:divBdr>
        </w:div>
        <w:div w:id="653072184">
          <w:marLeft w:val="360"/>
          <w:marRight w:val="0"/>
          <w:marTop w:val="200"/>
          <w:marBottom w:val="0"/>
          <w:divBdr>
            <w:top w:val="none" w:sz="0" w:space="0" w:color="auto"/>
            <w:left w:val="none" w:sz="0" w:space="0" w:color="auto"/>
            <w:bottom w:val="none" w:sz="0" w:space="0" w:color="auto"/>
            <w:right w:val="none" w:sz="0" w:space="0" w:color="auto"/>
          </w:divBdr>
        </w:div>
        <w:div w:id="508831526">
          <w:marLeft w:val="360"/>
          <w:marRight w:val="0"/>
          <w:marTop w:val="200"/>
          <w:marBottom w:val="0"/>
          <w:divBdr>
            <w:top w:val="none" w:sz="0" w:space="0" w:color="auto"/>
            <w:left w:val="none" w:sz="0" w:space="0" w:color="auto"/>
            <w:bottom w:val="none" w:sz="0" w:space="0" w:color="auto"/>
            <w:right w:val="none" w:sz="0" w:space="0" w:color="auto"/>
          </w:divBdr>
        </w:div>
        <w:div w:id="761604480">
          <w:marLeft w:val="360"/>
          <w:marRight w:val="0"/>
          <w:marTop w:val="200"/>
          <w:marBottom w:val="0"/>
          <w:divBdr>
            <w:top w:val="none" w:sz="0" w:space="0" w:color="auto"/>
            <w:left w:val="none" w:sz="0" w:space="0" w:color="auto"/>
            <w:bottom w:val="none" w:sz="0" w:space="0" w:color="auto"/>
            <w:right w:val="none" w:sz="0" w:space="0" w:color="auto"/>
          </w:divBdr>
        </w:div>
      </w:divsChild>
    </w:div>
    <w:div w:id="854811404">
      <w:bodyDiv w:val="1"/>
      <w:marLeft w:val="0"/>
      <w:marRight w:val="0"/>
      <w:marTop w:val="0"/>
      <w:marBottom w:val="0"/>
      <w:divBdr>
        <w:top w:val="none" w:sz="0" w:space="0" w:color="auto"/>
        <w:left w:val="none" w:sz="0" w:space="0" w:color="auto"/>
        <w:bottom w:val="none" w:sz="0" w:space="0" w:color="auto"/>
        <w:right w:val="none" w:sz="0" w:space="0" w:color="auto"/>
      </w:divBdr>
    </w:div>
    <w:div w:id="927273979">
      <w:bodyDiv w:val="1"/>
      <w:marLeft w:val="0"/>
      <w:marRight w:val="0"/>
      <w:marTop w:val="0"/>
      <w:marBottom w:val="0"/>
      <w:divBdr>
        <w:top w:val="none" w:sz="0" w:space="0" w:color="auto"/>
        <w:left w:val="none" w:sz="0" w:space="0" w:color="auto"/>
        <w:bottom w:val="none" w:sz="0" w:space="0" w:color="auto"/>
        <w:right w:val="none" w:sz="0" w:space="0" w:color="auto"/>
      </w:divBdr>
    </w:div>
    <w:div w:id="937252432">
      <w:bodyDiv w:val="1"/>
      <w:marLeft w:val="0"/>
      <w:marRight w:val="0"/>
      <w:marTop w:val="0"/>
      <w:marBottom w:val="0"/>
      <w:divBdr>
        <w:top w:val="none" w:sz="0" w:space="0" w:color="auto"/>
        <w:left w:val="none" w:sz="0" w:space="0" w:color="auto"/>
        <w:bottom w:val="none" w:sz="0" w:space="0" w:color="auto"/>
        <w:right w:val="none" w:sz="0" w:space="0" w:color="auto"/>
      </w:divBdr>
    </w:div>
    <w:div w:id="959259030">
      <w:bodyDiv w:val="1"/>
      <w:marLeft w:val="0"/>
      <w:marRight w:val="0"/>
      <w:marTop w:val="0"/>
      <w:marBottom w:val="0"/>
      <w:divBdr>
        <w:top w:val="none" w:sz="0" w:space="0" w:color="auto"/>
        <w:left w:val="none" w:sz="0" w:space="0" w:color="auto"/>
        <w:bottom w:val="none" w:sz="0" w:space="0" w:color="auto"/>
        <w:right w:val="none" w:sz="0" w:space="0" w:color="auto"/>
      </w:divBdr>
      <w:divsChild>
        <w:div w:id="1140153695">
          <w:marLeft w:val="274"/>
          <w:marRight w:val="0"/>
          <w:marTop w:val="0"/>
          <w:marBottom w:val="0"/>
          <w:divBdr>
            <w:top w:val="none" w:sz="0" w:space="0" w:color="auto"/>
            <w:left w:val="none" w:sz="0" w:space="0" w:color="auto"/>
            <w:bottom w:val="none" w:sz="0" w:space="0" w:color="auto"/>
            <w:right w:val="none" w:sz="0" w:space="0" w:color="auto"/>
          </w:divBdr>
        </w:div>
      </w:divsChild>
    </w:div>
    <w:div w:id="965429866">
      <w:bodyDiv w:val="1"/>
      <w:marLeft w:val="0"/>
      <w:marRight w:val="0"/>
      <w:marTop w:val="0"/>
      <w:marBottom w:val="0"/>
      <w:divBdr>
        <w:top w:val="none" w:sz="0" w:space="0" w:color="auto"/>
        <w:left w:val="none" w:sz="0" w:space="0" w:color="auto"/>
        <w:bottom w:val="none" w:sz="0" w:space="0" w:color="auto"/>
        <w:right w:val="none" w:sz="0" w:space="0" w:color="auto"/>
      </w:divBdr>
    </w:div>
    <w:div w:id="1089817309">
      <w:bodyDiv w:val="1"/>
      <w:marLeft w:val="0"/>
      <w:marRight w:val="0"/>
      <w:marTop w:val="0"/>
      <w:marBottom w:val="0"/>
      <w:divBdr>
        <w:top w:val="none" w:sz="0" w:space="0" w:color="auto"/>
        <w:left w:val="none" w:sz="0" w:space="0" w:color="auto"/>
        <w:bottom w:val="none" w:sz="0" w:space="0" w:color="auto"/>
        <w:right w:val="none" w:sz="0" w:space="0" w:color="auto"/>
      </w:divBdr>
      <w:divsChild>
        <w:div w:id="915437332">
          <w:marLeft w:val="360"/>
          <w:marRight w:val="0"/>
          <w:marTop w:val="200"/>
          <w:marBottom w:val="0"/>
          <w:divBdr>
            <w:top w:val="none" w:sz="0" w:space="0" w:color="auto"/>
            <w:left w:val="none" w:sz="0" w:space="0" w:color="auto"/>
            <w:bottom w:val="none" w:sz="0" w:space="0" w:color="auto"/>
            <w:right w:val="none" w:sz="0" w:space="0" w:color="auto"/>
          </w:divBdr>
        </w:div>
        <w:div w:id="146746514">
          <w:marLeft w:val="360"/>
          <w:marRight w:val="0"/>
          <w:marTop w:val="200"/>
          <w:marBottom w:val="0"/>
          <w:divBdr>
            <w:top w:val="none" w:sz="0" w:space="0" w:color="auto"/>
            <w:left w:val="none" w:sz="0" w:space="0" w:color="auto"/>
            <w:bottom w:val="none" w:sz="0" w:space="0" w:color="auto"/>
            <w:right w:val="none" w:sz="0" w:space="0" w:color="auto"/>
          </w:divBdr>
        </w:div>
        <w:div w:id="1896546799">
          <w:marLeft w:val="360"/>
          <w:marRight w:val="0"/>
          <w:marTop w:val="200"/>
          <w:marBottom w:val="0"/>
          <w:divBdr>
            <w:top w:val="none" w:sz="0" w:space="0" w:color="auto"/>
            <w:left w:val="none" w:sz="0" w:space="0" w:color="auto"/>
            <w:bottom w:val="none" w:sz="0" w:space="0" w:color="auto"/>
            <w:right w:val="none" w:sz="0" w:space="0" w:color="auto"/>
          </w:divBdr>
        </w:div>
        <w:div w:id="743527132">
          <w:marLeft w:val="360"/>
          <w:marRight w:val="0"/>
          <w:marTop w:val="200"/>
          <w:marBottom w:val="0"/>
          <w:divBdr>
            <w:top w:val="none" w:sz="0" w:space="0" w:color="auto"/>
            <w:left w:val="none" w:sz="0" w:space="0" w:color="auto"/>
            <w:bottom w:val="none" w:sz="0" w:space="0" w:color="auto"/>
            <w:right w:val="none" w:sz="0" w:space="0" w:color="auto"/>
          </w:divBdr>
        </w:div>
        <w:div w:id="1679624405">
          <w:marLeft w:val="360"/>
          <w:marRight w:val="0"/>
          <w:marTop w:val="200"/>
          <w:marBottom w:val="0"/>
          <w:divBdr>
            <w:top w:val="none" w:sz="0" w:space="0" w:color="auto"/>
            <w:left w:val="none" w:sz="0" w:space="0" w:color="auto"/>
            <w:bottom w:val="none" w:sz="0" w:space="0" w:color="auto"/>
            <w:right w:val="none" w:sz="0" w:space="0" w:color="auto"/>
          </w:divBdr>
        </w:div>
        <w:div w:id="467237131">
          <w:marLeft w:val="360"/>
          <w:marRight w:val="0"/>
          <w:marTop w:val="200"/>
          <w:marBottom w:val="0"/>
          <w:divBdr>
            <w:top w:val="none" w:sz="0" w:space="0" w:color="auto"/>
            <w:left w:val="none" w:sz="0" w:space="0" w:color="auto"/>
            <w:bottom w:val="none" w:sz="0" w:space="0" w:color="auto"/>
            <w:right w:val="none" w:sz="0" w:space="0" w:color="auto"/>
          </w:divBdr>
        </w:div>
        <w:div w:id="374546653">
          <w:marLeft w:val="360"/>
          <w:marRight w:val="0"/>
          <w:marTop w:val="200"/>
          <w:marBottom w:val="0"/>
          <w:divBdr>
            <w:top w:val="none" w:sz="0" w:space="0" w:color="auto"/>
            <w:left w:val="none" w:sz="0" w:space="0" w:color="auto"/>
            <w:bottom w:val="none" w:sz="0" w:space="0" w:color="auto"/>
            <w:right w:val="none" w:sz="0" w:space="0" w:color="auto"/>
          </w:divBdr>
        </w:div>
      </w:divsChild>
    </w:div>
    <w:div w:id="1098064687">
      <w:bodyDiv w:val="1"/>
      <w:marLeft w:val="0"/>
      <w:marRight w:val="0"/>
      <w:marTop w:val="0"/>
      <w:marBottom w:val="0"/>
      <w:divBdr>
        <w:top w:val="none" w:sz="0" w:space="0" w:color="auto"/>
        <w:left w:val="none" w:sz="0" w:space="0" w:color="auto"/>
        <w:bottom w:val="none" w:sz="0" w:space="0" w:color="auto"/>
        <w:right w:val="none" w:sz="0" w:space="0" w:color="auto"/>
      </w:divBdr>
    </w:div>
    <w:div w:id="1103259247">
      <w:bodyDiv w:val="1"/>
      <w:marLeft w:val="0"/>
      <w:marRight w:val="0"/>
      <w:marTop w:val="0"/>
      <w:marBottom w:val="0"/>
      <w:divBdr>
        <w:top w:val="none" w:sz="0" w:space="0" w:color="auto"/>
        <w:left w:val="none" w:sz="0" w:space="0" w:color="auto"/>
        <w:bottom w:val="none" w:sz="0" w:space="0" w:color="auto"/>
        <w:right w:val="none" w:sz="0" w:space="0" w:color="auto"/>
      </w:divBdr>
      <w:divsChild>
        <w:div w:id="430322717">
          <w:marLeft w:val="360"/>
          <w:marRight w:val="0"/>
          <w:marTop w:val="200"/>
          <w:marBottom w:val="0"/>
          <w:divBdr>
            <w:top w:val="none" w:sz="0" w:space="0" w:color="auto"/>
            <w:left w:val="none" w:sz="0" w:space="0" w:color="auto"/>
            <w:bottom w:val="none" w:sz="0" w:space="0" w:color="auto"/>
            <w:right w:val="none" w:sz="0" w:space="0" w:color="auto"/>
          </w:divBdr>
        </w:div>
        <w:div w:id="1774935023">
          <w:marLeft w:val="360"/>
          <w:marRight w:val="0"/>
          <w:marTop w:val="200"/>
          <w:marBottom w:val="0"/>
          <w:divBdr>
            <w:top w:val="none" w:sz="0" w:space="0" w:color="auto"/>
            <w:left w:val="none" w:sz="0" w:space="0" w:color="auto"/>
            <w:bottom w:val="none" w:sz="0" w:space="0" w:color="auto"/>
            <w:right w:val="none" w:sz="0" w:space="0" w:color="auto"/>
          </w:divBdr>
        </w:div>
        <w:div w:id="1846674753">
          <w:marLeft w:val="360"/>
          <w:marRight w:val="0"/>
          <w:marTop w:val="200"/>
          <w:marBottom w:val="0"/>
          <w:divBdr>
            <w:top w:val="none" w:sz="0" w:space="0" w:color="auto"/>
            <w:left w:val="none" w:sz="0" w:space="0" w:color="auto"/>
            <w:bottom w:val="none" w:sz="0" w:space="0" w:color="auto"/>
            <w:right w:val="none" w:sz="0" w:space="0" w:color="auto"/>
          </w:divBdr>
        </w:div>
        <w:div w:id="2051417171">
          <w:marLeft w:val="360"/>
          <w:marRight w:val="0"/>
          <w:marTop w:val="200"/>
          <w:marBottom w:val="0"/>
          <w:divBdr>
            <w:top w:val="none" w:sz="0" w:space="0" w:color="auto"/>
            <w:left w:val="none" w:sz="0" w:space="0" w:color="auto"/>
            <w:bottom w:val="none" w:sz="0" w:space="0" w:color="auto"/>
            <w:right w:val="none" w:sz="0" w:space="0" w:color="auto"/>
          </w:divBdr>
        </w:div>
        <w:div w:id="382951502">
          <w:marLeft w:val="360"/>
          <w:marRight w:val="0"/>
          <w:marTop w:val="200"/>
          <w:marBottom w:val="0"/>
          <w:divBdr>
            <w:top w:val="none" w:sz="0" w:space="0" w:color="auto"/>
            <w:left w:val="none" w:sz="0" w:space="0" w:color="auto"/>
            <w:bottom w:val="none" w:sz="0" w:space="0" w:color="auto"/>
            <w:right w:val="none" w:sz="0" w:space="0" w:color="auto"/>
          </w:divBdr>
        </w:div>
        <w:div w:id="1294946431">
          <w:marLeft w:val="360"/>
          <w:marRight w:val="0"/>
          <w:marTop w:val="200"/>
          <w:marBottom w:val="0"/>
          <w:divBdr>
            <w:top w:val="none" w:sz="0" w:space="0" w:color="auto"/>
            <w:left w:val="none" w:sz="0" w:space="0" w:color="auto"/>
            <w:bottom w:val="none" w:sz="0" w:space="0" w:color="auto"/>
            <w:right w:val="none" w:sz="0" w:space="0" w:color="auto"/>
          </w:divBdr>
        </w:div>
      </w:divsChild>
    </w:div>
    <w:div w:id="1122531459">
      <w:bodyDiv w:val="1"/>
      <w:marLeft w:val="0"/>
      <w:marRight w:val="0"/>
      <w:marTop w:val="0"/>
      <w:marBottom w:val="0"/>
      <w:divBdr>
        <w:top w:val="none" w:sz="0" w:space="0" w:color="auto"/>
        <w:left w:val="none" w:sz="0" w:space="0" w:color="auto"/>
        <w:bottom w:val="none" w:sz="0" w:space="0" w:color="auto"/>
        <w:right w:val="none" w:sz="0" w:space="0" w:color="auto"/>
      </w:divBdr>
      <w:divsChild>
        <w:div w:id="628173962">
          <w:marLeft w:val="360"/>
          <w:marRight w:val="0"/>
          <w:marTop w:val="200"/>
          <w:marBottom w:val="0"/>
          <w:divBdr>
            <w:top w:val="none" w:sz="0" w:space="0" w:color="auto"/>
            <w:left w:val="none" w:sz="0" w:space="0" w:color="auto"/>
            <w:bottom w:val="none" w:sz="0" w:space="0" w:color="auto"/>
            <w:right w:val="none" w:sz="0" w:space="0" w:color="auto"/>
          </w:divBdr>
        </w:div>
        <w:div w:id="1897743645">
          <w:marLeft w:val="360"/>
          <w:marRight w:val="0"/>
          <w:marTop w:val="200"/>
          <w:marBottom w:val="0"/>
          <w:divBdr>
            <w:top w:val="none" w:sz="0" w:space="0" w:color="auto"/>
            <w:left w:val="none" w:sz="0" w:space="0" w:color="auto"/>
            <w:bottom w:val="none" w:sz="0" w:space="0" w:color="auto"/>
            <w:right w:val="none" w:sz="0" w:space="0" w:color="auto"/>
          </w:divBdr>
        </w:div>
        <w:div w:id="627249480">
          <w:marLeft w:val="360"/>
          <w:marRight w:val="0"/>
          <w:marTop w:val="200"/>
          <w:marBottom w:val="0"/>
          <w:divBdr>
            <w:top w:val="none" w:sz="0" w:space="0" w:color="auto"/>
            <w:left w:val="none" w:sz="0" w:space="0" w:color="auto"/>
            <w:bottom w:val="none" w:sz="0" w:space="0" w:color="auto"/>
            <w:right w:val="none" w:sz="0" w:space="0" w:color="auto"/>
          </w:divBdr>
        </w:div>
        <w:div w:id="326635863">
          <w:marLeft w:val="360"/>
          <w:marRight w:val="0"/>
          <w:marTop w:val="200"/>
          <w:marBottom w:val="0"/>
          <w:divBdr>
            <w:top w:val="none" w:sz="0" w:space="0" w:color="auto"/>
            <w:left w:val="none" w:sz="0" w:space="0" w:color="auto"/>
            <w:bottom w:val="none" w:sz="0" w:space="0" w:color="auto"/>
            <w:right w:val="none" w:sz="0" w:space="0" w:color="auto"/>
          </w:divBdr>
        </w:div>
        <w:div w:id="310132674">
          <w:marLeft w:val="360"/>
          <w:marRight w:val="0"/>
          <w:marTop w:val="200"/>
          <w:marBottom w:val="0"/>
          <w:divBdr>
            <w:top w:val="none" w:sz="0" w:space="0" w:color="auto"/>
            <w:left w:val="none" w:sz="0" w:space="0" w:color="auto"/>
            <w:bottom w:val="none" w:sz="0" w:space="0" w:color="auto"/>
            <w:right w:val="none" w:sz="0" w:space="0" w:color="auto"/>
          </w:divBdr>
        </w:div>
        <w:div w:id="1552419485">
          <w:marLeft w:val="360"/>
          <w:marRight w:val="0"/>
          <w:marTop w:val="200"/>
          <w:marBottom w:val="0"/>
          <w:divBdr>
            <w:top w:val="none" w:sz="0" w:space="0" w:color="auto"/>
            <w:left w:val="none" w:sz="0" w:space="0" w:color="auto"/>
            <w:bottom w:val="none" w:sz="0" w:space="0" w:color="auto"/>
            <w:right w:val="none" w:sz="0" w:space="0" w:color="auto"/>
          </w:divBdr>
        </w:div>
      </w:divsChild>
    </w:div>
    <w:div w:id="1131825058">
      <w:bodyDiv w:val="1"/>
      <w:marLeft w:val="0"/>
      <w:marRight w:val="0"/>
      <w:marTop w:val="0"/>
      <w:marBottom w:val="0"/>
      <w:divBdr>
        <w:top w:val="none" w:sz="0" w:space="0" w:color="auto"/>
        <w:left w:val="none" w:sz="0" w:space="0" w:color="auto"/>
        <w:bottom w:val="none" w:sz="0" w:space="0" w:color="auto"/>
        <w:right w:val="none" w:sz="0" w:space="0" w:color="auto"/>
      </w:divBdr>
    </w:div>
    <w:div w:id="1219979059">
      <w:bodyDiv w:val="1"/>
      <w:marLeft w:val="0"/>
      <w:marRight w:val="0"/>
      <w:marTop w:val="0"/>
      <w:marBottom w:val="0"/>
      <w:divBdr>
        <w:top w:val="none" w:sz="0" w:space="0" w:color="auto"/>
        <w:left w:val="none" w:sz="0" w:space="0" w:color="auto"/>
        <w:bottom w:val="none" w:sz="0" w:space="0" w:color="auto"/>
        <w:right w:val="none" w:sz="0" w:space="0" w:color="auto"/>
      </w:divBdr>
      <w:divsChild>
        <w:div w:id="1798376663">
          <w:marLeft w:val="360"/>
          <w:marRight w:val="0"/>
          <w:marTop w:val="200"/>
          <w:marBottom w:val="0"/>
          <w:divBdr>
            <w:top w:val="none" w:sz="0" w:space="0" w:color="auto"/>
            <w:left w:val="none" w:sz="0" w:space="0" w:color="auto"/>
            <w:bottom w:val="none" w:sz="0" w:space="0" w:color="auto"/>
            <w:right w:val="none" w:sz="0" w:space="0" w:color="auto"/>
          </w:divBdr>
        </w:div>
        <w:div w:id="1685129604">
          <w:marLeft w:val="360"/>
          <w:marRight w:val="0"/>
          <w:marTop w:val="200"/>
          <w:marBottom w:val="0"/>
          <w:divBdr>
            <w:top w:val="none" w:sz="0" w:space="0" w:color="auto"/>
            <w:left w:val="none" w:sz="0" w:space="0" w:color="auto"/>
            <w:bottom w:val="none" w:sz="0" w:space="0" w:color="auto"/>
            <w:right w:val="none" w:sz="0" w:space="0" w:color="auto"/>
          </w:divBdr>
        </w:div>
        <w:div w:id="1385524025">
          <w:marLeft w:val="360"/>
          <w:marRight w:val="0"/>
          <w:marTop w:val="200"/>
          <w:marBottom w:val="0"/>
          <w:divBdr>
            <w:top w:val="none" w:sz="0" w:space="0" w:color="auto"/>
            <w:left w:val="none" w:sz="0" w:space="0" w:color="auto"/>
            <w:bottom w:val="none" w:sz="0" w:space="0" w:color="auto"/>
            <w:right w:val="none" w:sz="0" w:space="0" w:color="auto"/>
          </w:divBdr>
        </w:div>
        <w:div w:id="1127626866">
          <w:marLeft w:val="360"/>
          <w:marRight w:val="0"/>
          <w:marTop w:val="200"/>
          <w:marBottom w:val="0"/>
          <w:divBdr>
            <w:top w:val="none" w:sz="0" w:space="0" w:color="auto"/>
            <w:left w:val="none" w:sz="0" w:space="0" w:color="auto"/>
            <w:bottom w:val="none" w:sz="0" w:space="0" w:color="auto"/>
            <w:right w:val="none" w:sz="0" w:space="0" w:color="auto"/>
          </w:divBdr>
        </w:div>
        <w:div w:id="2321253">
          <w:marLeft w:val="360"/>
          <w:marRight w:val="0"/>
          <w:marTop w:val="200"/>
          <w:marBottom w:val="0"/>
          <w:divBdr>
            <w:top w:val="none" w:sz="0" w:space="0" w:color="auto"/>
            <w:left w:val="none" w:sz="0" w:space="0" w:color="auto"/>
            <w:bottom w:val="none" w:sz="0" w:space="0" w:color="auto"/>
            <w:right w:val="none" w:sz="0" w:space="0" w:color="auto"/>
          </w:divBdr>
        </w:div>
        <w:div w:id="2135442054">
          <w:marLeft w:val="360"/>
          <w:marRight w:val="0"/>
          <w:marTop w:val="200"/>
          <w:marBottom w:val="0"/>
          <w:divBdr>
            <w:top w:val="none" w:sz="0" w:space="0" w:color="auto"/>
            <w:left w:val="none" w:sz="0" w:space="0" w:color="auto"/>
            <w:bottom w:val="none" w:sz="0" w:space="0" w:color="auto"/>
            <w:right w:val="none" w:sz="0" w:space="0" w:color="auto"/>
          </w:divBdr>
        </w:div>
        <w:div w:id="1407454167">
          <w:marLeft w:val="360"/>
          <w:marRight w:val="0"/>
          <w:marTop w:val="200"/>
          <w:marBottom w:val="0"/>
          <w:divBdr>
            <w:top w:val="none" w:sz="0" w:space="0" w:color="auto"/>
            <w:left w:val="none" w:sz="0" w:space="0" w:color="auto"/>
            <w:bottom w:val="none" w:sz="0" w:space="0" w:color="auto"/>
            <w:right w:val="none" w:sz="0" w:space="0" w:color="auto"/>
          </w:divBdr>
        </w:div>
        <w:div w:id="975067885">
          <w:marLeft w:val="360"/>
          <w:marRight w:val="0"/>
          <w:marTop w:val="200"/>
          <w:marBottom w:val="0"/>
          <w:divBdr>
            <w:top w:val="none" w:sz="0" w:space="0" w:color="auto"/>
            <w:left w:val="none" w:sz="0" w:space="0" w:color="auto"/>
            <w:bottom w:val="none" w:sz="0" w:space="0" w:color="auto"/>
            <w:right w:val="none" w:sz="0" w:space="0" w:color="auto"/>
          </w:divBdr>
        </w:div>
        <w:div w:id="753361585">
          <w:marLeft w:val="360"/>
          <w:marRight w:val="0"/>
          <w:marTop w:val="200"/>
          <w:marBottom w:val="0"/>
          <w:divBdr>
            <w:top w:val="none" w:sz="0" w:space="0" w:color="auto"/>
            <w:left w:val="none" w:sz="0" w:space="0" w:color="auto"/>
            <w:bottom w:val="none" w:sz="0" w:space="0" w:color="auto"/>
            <w:right w:val="none" w:sz="0" w:space="0" w:color="auto"/>
          </w:divBdr>
        </w:div>
      </w:divsChild>
    </w:div>
    <w:div w:id="1226798843">
      <w:bodyDiv w:val="1"/>
      <w:marLeft w:val="0"/>
      <w:marRight w:val="0"/>
      <w:marTop w:val="0"/>
      <w:marBottom w:val="0"/>
      <w:divBdr>
        <w:top w:val="none" w:sz="0" w:space="0" w:color="auto"/>
        <w:left w:val="none" w:sz="0" w:space="0" w:color="auto"/>
        <w:bottom w:val="none" w:sz="0" w:space="0" w:color="auto"/>
        <w:right w:val="none" w:sz="0" w:space="0" w:color="auto"/>
      </w:divBdr>
      <w:divsChild>
        <w:div w:id="794838243">
          <w:marLeft w:val="360"/>
          <w:marRight w:val="0"/>
          <w:marTop w:val="200"/>
          <w:marBottom w:val="0"/>
          <w:divBdr>
            <w:top w:val="none" w:sz="0" w:space="0" w:color="auto"/>
            <w:left w:val="none" w:sz="0" w:space="0" w:color="auto"/>
            <w:bottom w:val="none" w:sz="0" w:space="0" w:color="auto"/>
            <w:right w:val="none" w:sz="0" w:space="0" w:color="auto"/>
          </w:divBdr>
        </w:div>
        <w:div w:id="114254445">
          <w:marLeft w:val="360"/>
          <w:marRight w:val="0"/>
          <w:marTop w:val="200"/>
          <w:marBottom w:val="0"/>
          <w:divBdr>
            <w:top w:val="none" w:sz="0" w:space="0" w:color="auto"/>
            <w:left w:val="none" w:sz="0" w:space="0" w:color="auto"/>
            <w:bottom w:val="none" w:sz="0" w:space="0" w:color="auto"/>
            <w:right w:val="none" w:sz="0" w:space="0" w:color="auto"/>
          </w:divBdr>
        </w:div>
        <w:div w:id="883827738">
          <w:marLeft w:val="360"/>
          <w:marRight w:val="0"/>
          <w:marTop w:val="200"/>
          <w:marBottom w:val="0"/>
          <w:divBdr>
            <w:top w:val="none" w:sz="0" w:space="0" w:color="auto"/>
            <w:left w:val="none" w:sz="0" w:space="0" w:color="auto"/>
            <w:bottom w:val="none" w:sz="0" w:space="0" w:color="auto"/>
            <w:right w:val="none" w:sz="0" w:space="0" w:color="auto"/>
          </w:divBdr>
        </w:div>
        <w:div w:id="480779638">
          <w:marLeft w:val="360"/>
          <w:marRight w:val="0"/>
          <w:marTop w:val="200"/>
          <w:marBottom w:val="0"/>
          <w:divBdr>
            <w:top w:val="none" w:sz="0" w:space="0" w:color="auto"/>
            <w:left w:val="none" w:sz="0" w:space="0" w:color="auto"/>
            <w:bottom w:val="none" w:sz="0" w:space="0" w:color="auto"/>
            <w:right w:val="none" w:sz="0" w:space="0" w:color="auto"/>
          </w:divBdr>
        </w:div>
        <w:div w:id="1747264707">
          <w:marLeft w:val="360"/>
          <w:marRight w:val="0"/>
          <w:marTop w:val="200"/>
          <w:marBottom w:val="0"/>
          <w:divBdr>
            <w:top w:val="none" w:sz="0" w:space="0" w:color="auto"/>
            <w:left w:val="none" w:sz="0" w:space="0" w:color="auto"/>
            <w:bottom w:val="none" w:sz="0" w:space="0" w:color="auto"/>
            <w:right w:val="none" w:sz="0" w:space="0" w:color="auto"/>
          </w:divBdr>
        </w:div>
        <w:div w:id="946736387">
          <w:marLeft w:val="360"/>
          <w:marRight w:val="0"/>
          <w:marTop w:val="200"/>
          <w:marBottom w:val="0"/>
          <w:divBdr>
            <w:top w:val="none" w:sz="0" w:space="0" w:color="auto"/>
            <w:left w:val="none" w:sz="0" w:space="0" w:color="auto"/>
            <w:bottom w:val="none" w:sz="0" w:space="0" w:color="auto"/>
            <w:right w:val="none" w:sz="0" w:space="0" w:color="auto"/>
          </w:divBdr>
        </w:div>
        <w:div w:id="993529604">
          <w:marLeft w:val="360"/>
          <w:marRight w:val="0"/>
          <w:marTop w:val="200"/>
          <w:marBottom w:val="0"/>
          <w:divBdr>
            <w:top w:val="none" w:sz="0" w:space="0" w:color="auto"/>
            <w:left w:val="none" w:sz="0" w:space="0" w:color="auto"/>
            <w:bottom w:val="none" w:sz="0" w:space="0" w:color="auto"/>
            <w:right w:val="none" w:sz="0" w:space="0" w:color="auto"/>
          </w:divBdr>
        </w:div>
        <w:div w:id="491332421">
          <w:marLeft w:val="360"/>
          <w:marRight w:val="0"/>
          <w:marTop w:val="200"/>
          <w:marBottom w:val="0"/>
          <w:divBdr>
            <w:top w:val="none" w:sz="0" w:space="0" w:color="auto"/>
            <w:left w:val="none" w:sz="0" w:space="0" w:color="auto"/>
            <w:bottom w:val="none" w:sz="0" w:space="0" w:color="auto"/>
            <w:right w:val="none" w:sz="0" w:space="0" w:color="auto"/>
          </w:divBdr>
        </w:div>
        <w:div w:id="716079037">
          <w:marLeft w:val="360"/>
          <w:marRight w:val="0"/>
          <w:marTop w:val="200"/>
          <w:marBottom w:val="0"/>
          <w:divBdr>
            <w:top w:val="none" w:sz="0" w:space="0" w:color="auto"/>
            <w:left w:val="none" w:sz="0" w:space="0" w:color="auto"/>
            <w:bottom w:val="none" w:sz="0" w:space="0" w:color="auto"/>
            <w:right w:val="none" w:sz="0" w:space="0" w:color="auto"/>
          </w:divBdr>
        </w:div>
        <w:div w:id="331950083">
          <w:marLeft w:val="360"/>
          <w:marRight w:val="0"/>
          <w:marTop w:val="200"/>
          <w:marBottom w:val="0"/>
          <w:divBdr>
            <w:top w:val="none" w:sz="0" w:space="0" w:color="auto"/>
            <w:left w:val="none" w:sz="0" w:space="0" w:color="auto"/>
            <w:bottom w:val="none" w:sz="0" w:space="0" w:color="auto"/>
            <w:right w:val="none" w:sz="0" w:space="0" w:color="auto"/>
          </w:divBdr>
        </w:div>
        <w:div w:id="1585072946">
          <w:marLeft w:val="360"/>
          <w:marRight w:val="0"/>
          <w:marTop w:val="200"/>
          <w:marBottom w:val="0"/>
          <w:divBdr>
            <w:top w:val="none" w:sz="0" w:space="0" w:color="auto"/>
            <w:left w:val="none" w:sz="0" w:space="0" w:color="auto"/>
            <w:bottom w:val="none" w:sz="0" w:space="0" w:color="auto"/>
            <w:right w:val="none" w:sz="0" w:space="0" w:color="auto"/>
          </w:divBdr>
        </w:div>
      </w:divsChild>
    </w:div>
    <w:div w:id="1300108313">
      <w:bodyDiv w:val="1"/>
      <w:marLeft w:val="0"/>
      <w:marRight w:val="0"/>
      <w:marTop w:val="0"/>
      <w:marBottom w:val="0"/>
      <w:divBdr>
        <w:top w:val="none" w:sz="0" w:space="0" w:color="auto"/>
        <w:left w:val="none" w:sz="0" w:space="0" w:color="auto"/>
        <w:bottom w:val="none" w:sz="0" w:space="0" w:color="auto"/>
        <w:right w:val="none" w:sz="0" w:space="0" w:color="auto"/>
      </w:divBdr>
    </w:div>
    <w:div w:id="1341153546">
      <w:bodyDiv w:val="1"/>
      <w:marLeft w:val="0"/>
      <w:marRight w:val="0"/>
      <w:marTop w:val="0"/>
      <w:marBottom w:val="0"/>
      <w:divBdr>
        <w:top w:val="none" w:sz="0" w:space="0" w:color="auto"/>
        <w:left w:val="none" w:sz="0" w:space="0" w:color="auto"/>
        <w:bottom w:val="none" w:sz="0" w:space="0" w:color="auto"/>
        <w:right w:val="none" w:sz="0" w:space="0" w:color="auto"/>
      </w:divBdr>
      <w:divsChild>
        <w:div w:id="1217741638">
          <w:marLeft w:val="360"/>
          <w:marRight w:val="0"/>
          <w:marTop w:val="200"/>
          <w:marBottom w:val="0"/>
          <w:divBdr>
            <w:top w:val="none" w:sz="0" w:space="0" w:color="auto"/>
            <w:left w:val="none" w:sz="0" w:space="0" w:color="auto"/>
            <w:bottom w:val="none" w:sz="0" w:space="0" w:color="auto"/>
            <w:right w:val="none" w:sz="0" w:space="0" w:color="auto"/>
          </w:divBdr>
        </w:div>
        <w:div w:id="590047320">
          <w:marLeft w:val="360"/>
          <w:marRight w:val="0"/>
          <w:marTop w:val="200"/>
          <w:marBottom w:val="0"/>
          <w:divBdr>
            <w:top w:val="none" w:sz="0" w:space="0" w:color="auto"/>
            <w:left w:val="none" w:sz="0" w:space="0" w:color="auto"/>
            <w:bottom w:val="none" w:sz="0" w:space="0" w:color="auto"/>
            <w:right w:val="none" w:sz="0" w:space="0" w:color="auto"/>
          </w:divBdr>
        </w:div>
        <w:div w:id="1254901048">
          <w:marLeft w:val="360"/>
          <w:marRight w:val="0"/>
          <w:marTop w:val="200"/>
          <w:marBottom w:val="0"/>
          <w:divBdr>
            <w:top w:val="none" w:sz="0" w:space="0" w:color="auto"/>
            <w:left w:val="none" w:sz="0" w:space="0" w:color="auto"/>
            <w:bottom w:val="none" w:sz="0" w:space="0" w:color="auto"/>
            <w:right w:val="none" w:sz="0" w:space="0" w:color="auto"/>
          </w:divBdr>
        </w:div>
        <w:div w:id="1889337801">
          <w:marLeft w:val="360"/>
          <w:marRight w:val="0"/>
          <w:marTop w:val="200"/>
          <w:marBottom w:val="0"/>
          <w:divBdr>
            <w:top w:val="none" w:sz="0" w:space="0" w:color="auto"/>
            <w:left w:val="none" w:sz="0" w:space="0" w:color="auto"/>
            <w:bottom w:val="none" w:sz="0" w:space="0" w:color="auto"/>
            <w:right w:val="none" w:sz="0" w:space="0" w:color="auto"/>
          </w:divBdr>
        </w:div>
        <w:div w:id="1946188760">
          <w:marLeft w:val="360"/>
          <w:marRight w:val="0"/>
          <w:marTop w:val="200"/>
          <w:marBottom w:val="0"/>
          <w:divBdr>
            <w:top w:val="none" w:sz="0" w:space="0" w:color="auto"/>
            <w:left w:val="none" w:sz="0" w:space="0" w:color="auto"/>
            <w:bottom w:val="none" w:sz="0" w:space="0" w:color="auto"/>
            <w:right w:val="none" w:sz="0" w:space="0" w:color="auto"/>
          </w:divBdr>
        </w:div>
        <w:div w:id="1671639392">
          <w:marLeft w:val="360"/>
          <w:marRight w:val="0"/>
          <w:marTop w:val="200"/>
          <w:marBottom w:val="0"/>
          <w:divBdr>
            <w:top w:val="none" w:sz="0" w:space="0" w:color="auto"/>
            <w:left w:val="none" w:sz="0" w:space="0" w:color="auto"/>
            <w:bottom w:val="none" w:sz="0" w:space="0" w:color="auto"/>
            <w:right w:val="none" w:sz="0" w:space="0" w:color="auto"/>
          </w:divBdr>
        </w:div>
        <w:div w:id="125707798">
          <w:marLeft w:val="360"/>
          <w:marRight w:val="0"/>
          <w:marTop w:val="200"/>
          <w:marBottom w:val="0"/>
          <w:divBdr>
            <w:top w:val="none" w:sz="0" w:space="0" w:color="auto"/>
            <w:left w:val="none" w:sz="0" w:space="0" w:color="auto"/>
            <w:bottom w:val="none" w:sz="0" w:space="0" w:color="auto"/>
            <w:right w:val="none" w:sz="0" w:space="0" w:color="auto"/>
          </w:divBdr>
        </w:div>
        <w:div w:id="342124834">
          <w:marLeft w:val="360"/>
          <w:marRight w:val="0"/>
          <w:marTop w:val="200"/>
          <w:marBottom w:val="0"/>
          <w:divBdr>
            <w:top w:val="none" w:sz="0" w:space="0" w:color="auto"/>
            <w:left w:val="none" w:sz="0" w:space="0" w:color="auto"/>
            <w:bottom w:val="none" w:sz="0" w:space="0" w:color="auto"/>
            <w:right w:val="none" w:sz="0" w:space="0" w:color="auto"/>
          </w:divBdr>
        </w:div>
        <w:div w:id="1403719720">
          <w:marLeft w:val="360"/>
          <w:marRight w:val="0"/>
          <w:marTop w:val="200"/>
          <w:marBottom w:val="0"/>
          <w:divBdr>
            <w:top w:val="none" w:sz="0" w:space="0" w:color="auto"/>
            <w:left w:val="none" w:sz="0" w:space="0" w:color="auto"/>
            <w:bottom w:val="none" w:sz="0" w:space="0" w:color="auto"/>
            <w:right w:val="none" w:sz="0" w:space="0" w:color="auto"/>
          </w:divBdr>
        </w:div>
      </w:divsChild>
    </w:div>
    <w:div w:id="1406146323">
      <w:bodyDiv w:val="1"/>
      <w:marLeft w:val="0"/>
      <w:marRight w:val="0"/>
      <w:marTop w:val="0"/>
      <w:marBottom w:val="0"/>
      <w:divBdr>
        <w:top w:val="none" w:sz="0" w:space="0" w:color="auto"/>
        <w:left w:val="none" w:sz="0" w:space="0" w:color="auto"/>
        <w:bottom w:val="none" w:sz="0" w:space="0" w:color="auto"/>
        <w:right w:val="none" w:sz="0" w:space="0" w:color="auto"/>
      </w:divBdr>
      <w:divsChild>
        <w:div w:id="1147161148">
          <w:marLeft w:val="360"/>
          <w:marRight w:val="0"/>
          <w:marTop w:val="200"/>
          <w:marBottom w:val="0"/>
          <w:divBdr>
            <w:top w:val="none" w:sz="0" w:space="0" w:color="auto"/>
            <w:left w:val="none" w:sz="0" w:space="0" w:color="auto"/>
            <w:bottom w:val="none" w:sz="0" w:space="0" w:color="auto"/>
            <w:right w:val="none" w:sz="0" w:space="0" w:color="auto"/>
          </w:divBdr>
        </w:div>
        <w:div w:id="263997726">
          <w:marLeft w:val="360"/>
          <w:marRight w:val="0"/>
          <w:marTop w:val="200"/>
          <w:marBottom w:val="0"/>
          <w:divBdr>
            <w:top w:val="none" w:sz="0" w:space="0" w:color="auto"/>
            <w:left w:val="none" w:sz="0" w:space="0" w:color="auto"/>
            <w:bottom w:val="none" w:sz="0" w:space="0" w:color="auto"/>
            <w:right w:val="none" w:sz="0" w:space="0" w:color="auto"/>
          </w:divBdr>
        </w:div>
        <w:div w:id="1287927930">
          <w:marLeft w:val="360"/>
          <w:marRight w:val="0"/>
          <w:marTop w:val="200"/>
          <w:marBottom w:val="0"/>
          <w:divBdr>
            <w:top w:val="none" w:sz="0" w:space="0" w:color="auto"/>
            <w:left w:val="none" w:sz="0" w:space="0" w:color="auto"/>
            <w:bottom w:val="none" w:sz="0" w:space="0" w:color="auto"/>
            <w:right w:val="none" w:sz="0" w:space="0" w:color="auto"/>
          </w:divBdr>
        </w:div>
        <w:div w:id="1026950716">
          <w:marLeft w:val="360"/>
          <w:marRight w:val="0"/>
          <w:marTop w:val="200"/>
          <w:marBottom w:val="0"/>
          <w:divBdr>
            <w:top w:val="none" w:sz="0" w:space="0" w:color="auto"/>
            <w:left w:val="none" w:sz="0" w:space="0" w:color="auto"/>
            <w:bottom w:val="none" w:sz="0" w:space="0" w:color="auto"/>
            <w:right w:val="none" w:sz="0" w:space="0" w:color="auto"/>
          </w:divBdr>
        </w:div>
        <w:div w:id="1796211393">
          <w:marLeft w:val="360"/>
          <w:marRight w:val="0"/>
          <w:marTop w:val="200"/>
          <w:marBottom w:val="0"/>
          <w:divBdr>
            <w:top w:val="none" w:sz="0" w:space="0" w:color="auto"/>
            <w:left w:val="none" w:sz="0" w:space="0" w:color="auto"/>
            <w:bottom w:val="none" w:sz="0" w:space="0" w:color="auto"/>
            <w:right w:val="none" w:sz="0" w:space="0" w:color="auto"/>
          </w:divBdr>
        </w:div>
        <w:div w:id="117798192">
          <w:marLeft w:val="360"/>
          <w:marRight w:val="0"/>
          <w:marTop w:val="200"/>
          <w:marBottom w:val="0"/>
          <w:divBdr>
            <w:top w:val="none" w:sz="0" w:space="0" w:color="auto"/>
            <w:left w:val="none" w:sz="0" w:space="0" w:color="auto"/>
            <w:bottom w:val="none" w:sz="0" w:space="0" w:color="auto"/>
            <w:right w:val="none" w:sz="0" w:space="0" w:color="auto"/>
          </w:divBdr>
        </w:div>
        <w:div w:id="17125897">
          <w:marLeft w:val="360"/>
          <w:marRight w:val="0"/>
          <w:marTop w:val="200"/>
          <w:marBottom w:val="0"/>
          <w:divBdr>
            <w:top w:val="none" w:sz="0" w:space="0" w:color="auto"/>
            <w:left w:val="none" w:sz="0" w:space="0" w:color="auto"/>
            <w:bottom w:val="none" w:sz="0" w:space="0" w:color="auto"/>
            <w:right w:val="none" w:sz="0" w:space="0" w:color="auto"/>
          </w:divBdr>
        </w:div>
        <w:div w:id="689142351">
          <w:marLeft w:val="360"/>
          <w:marRight w:val="0"/>
          <w:marTop w:val="200"/>
          <w:marBottom w:val="0"/>
          <w:divBdr>
            <w:top w:val="none" w:sz="0" w:space="0" w:color="auto"/>
            <w:left w:val="none" w:sz="0" w:space="0" w:color="auto"/>
            <w:bottom w:val="none" w:sz="0" w:space="0" w:color="auto"/>
            <w:right w:val="none" w:sz="0" w:space="0" w:color="auto"/>
          </w:divBdr>
        </w:div>
        <w:div w:id="1013729861">
          <w:marLeft w:val="360"/>
          <w:marRight w:val="0"/>
          <w:marTop w:val="200"/>
          <w:marBottom w:val="0"/>
          <w:divBdr>
            <w:top w:val="none" w:sz="0" w:space="0" w:color="auto"/>
            <w:left w:val="none" w:sz="0" w:space="0" w:color="auto"/>
            <w:bottom w:val="none" w:sz="0" w:space="0" w:color="auto"/>
            <w:right w:val="none" w:sz="0" w:space="0" w:color="auto"/>
          </w:divBdr>
        </w:div>
      </w:divsChild>
    </w:div>
    <w:div w:id="1429161423">
      <w:bodyDiv w:val="1"/>
      <w:marLeft w:val="0"/>
      <w:marRight w:val="0"/>
      <w:marTop w:val="0"/>
      <w:marBottom w:val="0"/>
      <w:divBdr>
        <w:top w:val="none" w:sz="0" w:space="0" w:color="auto"/>
        <w:left w:val="none" w:sz="0" w:space="0" w:color="auto"/>
        <w:bottom w:val="none" w:sz="0" w:space="0" w:color="auto"/>
        <w:right w:val="none" w:sz="0" w:space="0" w:color="auto"/>
      </w:divBdr>
      <w:divsChild>
        <w:div w:id="198278864">
          <w:marLeft w:val="360"/>
          <w:marRight w:val="0"/>
          <w:marTop w:val="200"/>
          <w:marBottom w:val="0"/>
          <w:divBdr>
            <w:top w:val="none" w:sz="0" w:space="0" w:color="auto"/>
            <w:left w:val="none" w:sz="0" w:space="0" w:color="auto"/>
            <w:bottom w:val="none" w:sz="0" w:space="0" w:color="auto"/>
            <w:right w:val="none" w:sz="0" w:space="0" w:color="auto"/>
          </w:divBdr>
        </w:div>
        <w:div w:id="88701990">
          <w:marLeft w:val="360"/>
          <w:marRight w:val="0"/>
          <w:marTop w:val="200"/>
          <w:marBottom w:val="0"/>
          <w:divBdr>
            <w:top w:val="none" w:sz="0" w:space="0" w:color="auto"/>
            <w:left w:val="none" w:sz="0" w:space="0" w:color="auto"/>
            <w:bottom w:val="none" w:sz="0" w:space="0" w:color="auto"/>
            <w:right w:val="none" w:sz="0" w:space="0" w:color="auto"/>
          </w:divBdr>
        </w:div>
        <w:div w:id="1397512215">
          <w:marLeft w:val="360"/>
          <w:marRight w:val="0"/>
          <w:marTop w:val="200"/>
          <w:marBottom w:val="0"/>
          <w:divBdr>
            <w:top w:val="none" w:sz="0" w:space="0" w:color="auto"/>
            <w:left w:val="none" w:sz="0" w:space="0" w:color="auto"/>
            <w:bottom w:val="none" w:sz="0" w:space="0" w:color="auto"/>
            <w:right w:val="none" w:sz="0" w:space="0" w:color="auto"/>
          </w:divBdr>
        </w:div>
        <w:div w:id="25252979">
          <w:marLeft w:val="360"/>
          <w:marRight w:val="0"/>
          <w:marTop w:val="200"/>
          <w:marBottom w:val="0"/>
          <w:divBdr>
            <w:top w:val="none" w:sz="0" w:space="0" w:color="auto"/>
            <w:left w:val="none" w:sz="0" w:space="0" w:color="auto"/>
            <w:bottom w:val="none" w:sz="0" w:space="0" w:color="auto"/>
            <w:right w:val="none" w:sz="0" w:space="0" w:color="auto"/>
          </w:divBdr>
        </w:div>
        <w:div w:id="643236437">
          <w:marLeft w:val="360"/>
          <w:marRight w:val="0"/>
          <w:marTop w:val="200"/>
          <w:marBottom w:val="0"/>
          <w:divBdr>
            <w:top w:val="none" w:sz="0" w:space="0" w:color="auto"/>
            <w:left w:val="none" w:sz="0" w:space="0" w:color="auto"/>
            <w:bottom w:val="none" w:sz="0" w:space="0" w:color="auto"/>
            <w:right w:val="none" w:sz="0" w:space="0" w:color="auto"/>
          </w:divBdr>
        </w:div>
        <w:div w:id="13270906">
          <w:marLeft w:val="360"/>
          <w:marRight w:val="0"/>
          <w:marTop w:val="200"/>
          <w:marBottom w:val="0"/>
          <w:divBdr>
            <w:top w:val="none" w:sz="0" w:space="0" w:color="auto"/>
            <w:left w:val="none" w:sz="0" w:space="0" w:color="auto"/>
            <w:bottom w:val="none" w:sz="0" w:space="0" w:color="auto"/>
            <w:right w:val="none" w:sz="0" w:space="0" w:color="auto"/>
          </w:divBdr>
        </w:div>
        <w:div w:id="1548491359">
          <w:marLeft w:val="360"/>
          <w:marRight w:val="0"/>
          <w:marTop w:val="200"/>
          <w:marBottom w:val="0"/>
          <w:divBdr>
            <w:top w:val="none" w:sz="0" w:space="0" w:color="auto"/>
            <w:left w:val="none" w:sz="0" w:space="0" w:color="auto"/>
            <w:bottom w:val="none" w:sz="0" w:space="0" w:color="auto"/>
            <w:right w:val="none" w:sz="0" w:space="0" w:color="auto"/>
          </w:divBdr>
        </w:div>
        <w:div w:id="1427573091">
          <w:marLeft w:val="360"/>
          <w:marRight w:val="0"/>
          <w:marTop w:val="200"/>
          <w:marBottom w:val="0"/>
          <w:divBdr>
            <w:top w:val="none" w:sz="0" w:space="0" w:color="auto"/>
            <w:left w:val="none" w:sz="0" w:space="0" w:color="auto"/>
            <w:bottom w:val="none" w:sz="0" w:space="0" w:color="auto"/>
            <w:right w:val="none" w:sz="0" w:space="0" w:color="auto"/>
          </w:divBdr>
        </w:div>
        <w:div w:id="800001651">
          <w:marLeft w:val="360"/>
          <w:marRight w:val="0"/>
          <w:marTop w:val="200"/>
          <w:marBottom w:val="0"/>
          <w:divBdr>
            <w:top w:val="none" w:sz="0" w:space="0" w:color="auto"/>
            <w:left w:val="none" w:sz="0" w:space="0" w:color="auto"/>
            <w:bottom w:val="none" w:sz="0" w:space="0" w:color="auto"/>
            <w:right w:val="none" w:sz="0" w:space="0" w:color="auto"/>
          </w:divBdr>
        </w:div>
      </w:divsChild>
    </w:div>
    <w:div w:id="1486749855">
      <w:bodyDiv w:val="1"/>
      <w:marLeft w:val="0"/>
      <w:marRight w:val="0"/>
      <w:marTop w:val="0"/>
      <w:marBottom w:val="0"/>
      <w:divBdr>
        <w:top w:val="none" w:sz="0" w:space="0" w:color="auto"/>
        <w:left w:val="none" w:sz="0" w:space="0" w:color="auto"/>
        <w:bottom w:val="none" w:sz="0" w:space="0" w:color="auto"/>
        <w:right w:val="none" w:sz="0" w:space="0" w:color="auto"/>
      </w:divBdr>
    </w:div>
    <w:div w:id="1486824438">
      <w:bodyDiv w:val="1"/>
      <w:marLeft w:val="0"/>
      <w:marRight w:val="0"/>
      <w:marTop w:val="0"/>
      <w:marBottom w:val="0"/>
      <w:divBdr>
        <w:top w:val="none" w:sz="0" w:space="0" w:color="auto"/>
        <w:left w:val="none" w:sz="0" w:space="0" w:color="auto"/>
        <w:bottom w:val="none" w:sz="0" w:space="0" w:color="auto"/>
        <w:right w:val="none" w:sz="0" w:space="0" w:color="auto"/>
      </w:divBdr>
    </w:div>
    <w:div w:id="1532769548">
      <w:bodyDiv w:val="1"/>
      <w:marLeft w:val="0"/>
      <w:marRight w:val="0"/>
      <w:marTop w:val="0"/>
      <w:marBottom w:val="0"/>
      <w:divBdr>
        <w:top w:val="none" w:sz="0" w:space="0" w:color="auto"/>
        <w:left w:val="none" w:sz="0" w:space="0" w:color="auto"/>
        <w:bottom w:val="none" w:sz="0" w:space="0" w:color="auto"/>
        <w:right w:val="none" w:sz="0" w:space="0" w:color="auto"/>
      </w:divBdr>
    </w:div>
    <w:div w:id="1588223011">
      <w:bodyDiv w:val="1"/>
      <w:marLeft w:val="0"/>
      <w:marRight w:val="0"/>
      <w:marTop w:val="0"/>
      <w:marBottom w:val="0"/>
      <w:divBdr>
        <w:top w:val="none" w:sz="0" w:space="0" w:color="auto"/>
        <w:left w:val="none" w:sz="0" w:space="0" w:color="auto"/>
        <w:bottom w:val="none" w:sz="0" w:space="0" w:color="auto"/>
        <w:right w:val="none" w:sz="0" w:space="0" w:color="auto"/>
      </w:divBdr>
      <w:divsChild>
        <w:div w:id="1362895250">
          <w:marLeft w:val="274"/>
          <w:marRight w:val="0"/>
          <w:marTop w:val="0"/>
          <w:marBottom w:val="0"/>
          <w:divBdr>
            <w:top w:val="none" w:sz="0" w:space="0" w:color="auto"/>
            <w:left w:val="none" w:sz="0" w:space="0" w:color="auto"/>
            <w:bottom w:val="none" w:sz="0" w:space="0" w:color="auto"/>
            <w:right w:val="none" w:sz="0" w:space="0" w:color="auto"/>
          </w:divBdr>
        </w:div>
        <w:div w:id="1507135063">
          <w:marLeft w:val="274"/>
          <w:marRight w:val="0"/>
          <w:marTop w:val="0"/>
          <w:marBottom w:val="0"/>
          <w:divBdr>
            <w:top w:val="none" w:sz="0" w:space="0" w:color="auto"/>
            <w:left w:val="none" w:sz="0" w:space="0" w:color="auto"/>
            <w:bottom w:val="none" w:sz="0" w:space="0" w:color="auto"/>
            <w:right w:val="none" w:sz="0" w:space="0" w:color="auto"/>
          </w:divBdr>
        </w:div>
        <w:div w:id="470441499">
          <w:marLeft w:val="274"/>
          <w:marRight w:val="0"/>
          <w:marTop w:val="0"/>
          <w:marBottom w:val="0"/>
          <w:divBdr>
            <w:top w:val="none" w:sz="0" w:space="0" w:color="auto"/>
            <w:left w:val="none" w:sz="0" w:space="0" w:color="auto"/>
            <w:bottom w:val="none" w:sz="0" w:space="0" w:color="auto"/>
            <w:right w:val="none" w:sz="0" w:space="0" w:color="auto"/>
          </w:divBdr>
        </w:div>
      </w:divsChild>
    </w:div>
    <w:div w:id="1602684259">
      <w:bodyDiv w:val="1"/>
      <w:marLeft w:val="0"/>
      <w:marRight w:val="0"/>
      <w:marTop w:val="0"/>
      <w:marBottom w:val="0"/>
      <w:divBdr>
        <w:top w:val="none" w:sz="0" w:space="0" w:color="auto"/>
        <w:left w:val="none" w:sz="0" w:space="0" w:color="auto"/>
        <w:bottom w:val="none" w:sz="0" w:space="0" w:color="auto"/>
        <w:right w:val="none" w:sz="0" w:space="0" w:color="auto"/>
      </w:divBdr>
      <w:divsChild>
        <w:div w:id="969898480">
          <w:marLeft w:val="360"/>
          <w:marRight w:val="0"/>
          <w:marTop w:val="200"/>
          <w:marBottom w:val="0"/>
          <w:divBdr>
            <w:top w:val="none" w:sz="0" w:space="0" w:color="auto"/>
            <w:left w:val="none" w:sz="0" w:space="0" w:color="auto"/>
            <w:bottom w:val="none" w:sz="0" w:space="0" w:color="auto"/>
            <w:right w:val="none" w:sz="0" w:space="0" w:color="auto"/>
          </w:divBdr>
        </w:div>
        <w:div w:id="1417675299">
          <w:marLeft w:val="360"/>
          <w:marRight w:val="0"/>
          <w:marTop w:val="200"/>
          <w:marBottom w:val="0"/>
          <w:divBdr>
            <w:top w:val="none" w:sz="0" w:space="0" w:color="auto"/>
            <w:left w:val="none" w:sz="0" w:space="0" w:color="auto"/>
            <w:bottom w:val="none" w:sz="0" w:space="0" w:color="auto"/>
            <w:right w:val="none" w:sz="0" w:space="0" w:color="auto"/>
          </w:divBdr>
        </w:div>
        <w:div w:id="392854890">
          <w:marLeft w:val="360"/>
          <w:marRight w:val="0"/>
          <w:marTop w:val="200"/>
          <w:marBottom w:val="0"/>
          <w:divBdr>
            <w:top w:val="none" w:sz="0" w:space="0" w:color="auto"/>
            <w:left w:val="none" w:sz="0" w:space="0" w:color="auto"/>
            <w:bottom w:val="none" w:sz="0" w:space="0" w:color="auto"/>
            <w:right w:val="none" w:sz="0" w:space="0" w:color="auto"/>
          </w:divBdr>
        </w:div>
        <w:div w:id="781270935">
          <w:marLeft w:val="360"/>
          <w:marRight w:val="0"/>
          <w:marTop w:val="200"/>
          <w:marBottom w:val="0"/>
          <w:divBdr>
            <w:top w:val="none" w:sz="0" w:space="0" w:color="auto"/>
            <w:left w:val="none" w:sz="0" w:space="0" w:color="auto"/>
            <w:bottom w:val="none" w:sz="0" w:space="0" w:color="auto"/>
            <w:right w:val="none" w:sz="0" w:space="0" w:color="auto"/>
          </w:divBdr>
        </w:div>
        <w:div w:id="874659316">
          <w:marLeft w:val="360"/>
          <w:marRight w:val="0"/>
          <w:marTop w:val="200"/>
          <w:marBottom w:val="0"/>
          <w:divBdr>
            <w:top w:val="none" w:sz="0" w:space="0" w:color="auto"/>
            <w:left w:val="none" w:sz="0" w:space="0" w:color="auto"/>
            <w:bottom w:val="none" w:sz="0" w:space="0" w:color="auto"/>
            <w:right w:val="none" w:sz="0" w:space="0" w:color="auto"/>
          </w:divBdr>
        </w:div>
        <w:div w:id="72972946">
          <w:marLeft w:val="360"/>
          <w:marRight w:val="0"/>
          <w:marTop w:val="200"/>
          <w:marBottom w:val="0"/>
          <w:divBdr>
            <w:top w:val="none" w:sz="0" w:space="0" w:color="auto"/>
            <w:left w:val="none" w:sz="0" w:space="0" w:color="auto"/>
            <w:bottom w:val="none" w:sz="0" w:space="0" w:color="auto"/>
            <w:right w:val="none" w:sz="0" w:space="0" w:color="auto"/>
          </w:divBdr>
        </w:div>
      </w:divsChild>
    </w:div>
    <w:div w:id="1679382880">
      <w:bodyDiv w:val="1"/>
      <w:marLeft w:val="0"/>
      <w:marRight w:val="0"/>
      <w:marTop w:val="0"/>
      <w:marBottom w:val="0"/>
      <w:divBdr>
        <w:top w:val="none" w:sz="0" w:space="0" w:color="auto"/>
        <w:left w:val="none" w:sz="0" w:space="0" w:color="auto"/>
        <w:bottom w:val="none" w:sz="0" w:space="0" w:color="auto"/>
        <w:right w:val="none" w:sz="0" w:space="0" w:color="auto"/>
      </w:divBdr>
    </w:div>
    <w:div w:id="1687976551">
      <w:bodyDiv w:val="1"/>
      <w:marLeft w:val="0"/>
      <w:marRight w:val="0"/>
      <w:marTop w:val="0"/>
      <w:marBottom w:val="0"/>
      <w:divBdr>
        <w:top w:val="none" w:sz="0" w:space="0" w:color="auto"/>
        <w:left w:val="none" w:sz="0" w:space="0" w:color="auto"/>
        <w:bottom w:val="none" w:sz="0" w:space="0" w:color="auto"/>
        <w:right w:val="none" w:sz="0" w:space="0" w:color="auto"/>
      </w:divBdr>
    </w:div>
    <w:div w:id="1688870608">
      <w:bodyDiv w:val="1"/>
      <w:marLeft w:val="0"/>
      <w:marRight w:val="0"/>
      <w:marTop w:val="0"/>
      <w:marBottom w:val="0"/>
      <w:divBdr>
        <w:top w:val="none" w:sz="0" w:space="0" w:color="auto"/>
        <w:left w:val="none" w:sz="0" w:space="0" w:color="auto"/>
        <w:bottom w:val="none" w:sz="0" w:space="0" w:color="auto"/>
        <w:right w:val="none" w:sz="0" w:space="0" w:color="auto"/>
      </w:divBdr>
      <w:divsChild>
        <w:div w:id="922027442">
          <w:marLeft w:val="360"/>
          <w:marRight w:val="0"/>
          <w:marTop w:val="200"/>
          <w:marBottom w:val="0"/>
          <w:divBdr>
            <w:top w:val="none" w:sz="0" w:space="0" w:color="auto"/>
            <w:left w:val="none" w:sz="0" w:space="0" w:color="auto"/>
            <w:bottom w:val="none" w:sz="0" w:space="0" w:color="auto"/>
            <w:right w:val="none" w:sz="0" w:space="0" w:color="auto"/>
          </w:divBdr>
        </w:div>
        <w:div w:id="821889460">
          <w:marLeft w:val="360"/>
          <w:marRight w:val="0"/>
          <w:marTop w:val="200"/>
          <w:marBottom w:val="0"/>
          <w:divBdr>
            <w:top w:val="none" w:sz="0" w:space="0" w:color="auto"/>
            <w:left w:val="none" w:sz="0" w:space="0" w:color="auto"/>
            <w:bottom w:val="none" w:sz="0" w:space="0" w:color="auto"/>
            <w:right w:val="none" w:sz="0" w:space="0" w:color="auto"/>
          </w:divBdr>
        </w:div>
        <w:div w:id="878905612">
          <w:marLeft w:val="360"/>
          <w:marRight w:val="0"/>
          <w:marTop w:val="200"/>
          <w:marBottom w:val="0"/>
          <w:divBdr>
            <w:top w:val="none" w:sz="0" w:space="0" w:color="auto"/>
            <w:left w:val="none" w:sz="0" w:space="0" w:color="auto"/>
            <w:bottom w:val="none" w:sz="0" w:space="0" w:color="auto"/>
            <w:right w:val="none" w:sz="0" w:space="0" w:color="auto"/>
          </w:divBdr>
        </w:div>
        <w:div w:id="994143278">
          <w:marLeft w:val="360"/>
          <w:marRight w:val="0"/>
          <w:marTop w:val="200"/>
          <w:marBottom w:val="0"/>
          <w:divBdr>
            <w:top w:val="none" w:sz="0" w:space="0" w:color="auto"/>
            <w:left w:val="none" w:sz="0" w:space="0" w:color="auto"/>
            <w:bottom w:val="none" w:sz="0" w:space="0" w:color="auto"/>
            <w:right w:val="none" w:sz="0" w:space="0" w:color="auto"/>
          </w:divBdr>
        </w:div>
        <w:div w:id="1047145399">
          <w:marLeft w:val="360"/>
          <w:marRight w:val="0"/>
          <w:marTop w:val="200"/>
          <w:marBottom w:val="0"/>
          <w:divBdr>
            <w:top w:val="none" w:sz="0" w:space="0" w:color="auto"/>
            <w:left w:val="none" w:sz="0" w:space="0" w:color="auto"/>
            <w:bottom w:val="none" w:sz="0" w:space="0" w:color="auto"/>
            <w:right w:val="none" w:sz="0" w:space="0" w:color="auto"/>
          </w:divBdr>
        </w:div>
        <w:div w:id="1094783158">
          <w:marLeft w:val="360"/>
          <w:marRight w:val="0"/>
          <w:marTop w:val="200"/>
          <w:marBottom w:val="0"/>
          <w:divBdr>
            <w:top w:val="none" w:sz="0" w:space="0" w:color="auto"/>
            <w:left w:val="none" w:sz="0" w:space="0" w:color="auto"/>
            <w:bottom w:val="none" w:sz="0" w:space="0" w:color="auto"/>
            <w:right w:val="none" w:sz="0" w:space="0" w:color="auto"/>
          </w:divBdr>
        </w:div>
        <w:div w:id="1458185021">
          <w:marLeft w:val="360"/>
          <w:marRight w:val="0"/>
          <w:marTop w:val="200"/>
          <w:marBottom w:val="0"/>
          <w:divBdr>
            <w:top w:val="none" w:sz="0" w:space="0" w:color="auto"/>
            <w:left w:val="none" w:sz="0" w:space="0" w:color="auto"/>
            <w:bottom w:val="none" w:sz="0" w:space="0" w:color="auto"/>
            <w:right w:val="none" w:sz="0" w:space="0" w:color="auto"/>
          </w:divBdr>
        </w:div>
      </w:divsChild>
    </w:div>
    <w:div w:id="1756585693">
      <w:bodyDiv w:val="1"/>
      <w:marLeft w:val="0"/>
      <w:marRight w:val="0"/>
      <w:marTop w:val="0"/>
      <w:marBottom w:val="0"/>
      <w:divBdr>
        <w:top w:val="none" w:sz="0" w:space="0" w:color="auto"/>
        <w:left w:val="none" w:sz="0" w:space="0" w:color="auto"/>
        <w:bottom w:val="none" w:sz="0" w:space="0" w:color="auto"/>
        <w:right w:val="none" w:sz="0" w:space="0" w:color="auto"/>
      </w:divBdr>
    </w:div>
    <w:div w:id="1765414505">
      <w:bodyDiv w:val="1"/>
      <w:marLeft w:val="0"/>
      <w:marRight w:val="0"/>
      <w:marTop w:val="0"/>
      <w:marBottom w:val="0"/>
      <w:divBdr>
        <w:top w:val="none" w:sz="0" w:space="0" w:color="auto"/>
        <w:left w:val="none" w:sz="0" w:space="0" w:color="auto"/>
        <w:bottom w:val="none" w:sz="0" w:space="0" w:color="auto"/>
        <w:right w:val="none" w:sz="0" w:space="0" w:color="auto"/>
      </w:divBdr>
    </w:div>
    <w:div w:id="1771390030">
      <w:bodyDiv w:val="1"/>
      <w:marLeft w:val="0"/>
      <w:marRight w:val="0"/>
      <w:marTop w:val="0"/>
      <w:marBottom w:val="0"/>
      <w:divBdr>
        <w:top w:val="none" w:sz="0" w:space="0" w:color="auto"/>
        <w:left w:val="none" w:sz="0" w:space="0" w:color="auto"/>
        <w:bottom w:val="none" w:sz="0" w:space="0" w:color="auto"/>
        <w:right w:val="none" w:sz="0" w:space="0" w:color="auto"/>
      </w:divBdr>
    </w:div>
    <w:div w:id="1784881824">
      <w:bodyDiv w:val="1"/>
      <w:marLeft w:val="0"/>
      <w:marRight w:val="0"/>
      <w:marTop w:val="0"/>
      <w:marBottom w:val="0"/>
      <w:divBdr>
        <w:top w:val="none" w:sz="0" w:space="0" w:color="auto"/>
        <w:left w:val="none" w:sz="0" w:space="0" w:color="auto"/>
        <w:bottom w:val="none" w:sz="0" w:space="0" w:color="auto"/>
        <w:right w:val="none" w:sz="0" w:space="0" w:color="auto"/>
      </w:divBdr>
      <w:divsChild>
        <w:div w:id="1800218981">
          <w:marLeft w:val="360"/>
          <w:marRight w:val="0"/>
          <w:marTop w:val="200"/>
          <w:marBottom w:val="0"/>
          <w:divBdr>
            <w:top w:val="none" w:sz="0" w:space="0" w:color="auto"/>
            <w:left w:val="none" w:sz="0" w:space="0" w:color="auto"/>
            <w:bottom w:val="none" w:sz="0" w:space="0" w:color="auto"/>
            <w:right w:val="none" w:sz="0" w:space="0" w:color="auto"/>
          </w:divBdr>
        </w:div>
        <w:div w:id="89737113">
          <w:marLeft w:val="360"/>
          <w:marRight w:val="0"/>
          <w:marTop w:val="200"/>
          <w:marBottom w:val="0"/>
          <w:divBdr>
            <w:top w:val="none" w:sz="0" w:space="0" w:color="auto"/>
            <w:left w:val="none" w:sz="0" w:space="0" w:color="auto"/>
            <w:bottom w:val="none" w:sz="0" w:space="0" w:color="auto"/>
            <w:right w:val="none" w:sz="0" w:space="0" w:color="auto"/>
          </w:divBdr>
        </w:div>
        <w:div w:id="1446580615">
          <w:marLeft w:val="360"/>
          <w:marRight w:val="0"/>
          <w:marTop w:val="200"/>
          <w:marBottom w:val="0"/>
          <w:divBdr>
            <w:top w:val="none" w:sz="0" w:space="0" w:color="auto"/>
            <w:left w:val="none" w:sz="0" w:space="0" w:color="auto"/>
            <w:bottom w:val="none" w:sz="0" w:space="0" w:color="auto"/>
            <w:right w:val="none" w:sz="0" w:space="0" w:color="auto"/>
          </w:divBdr>
        </w:div>
        <w:div w:id="894438123">
          <w:marLeft w:val="360"/>
          <w:marRight w:val="0"/>
          <w:marTop w:val="200"/>
          <w:marBottom w:val="0"/>
          <w:divBdr>
            <w:top w:val="none" w:sz="0" w:space="0" w:color="auto"/>
            <w:left w:val="none" w:sz="0" w:space="0" w:color="auto"/>
            <w:bottom w:val="none" w:sz="0" w:space="0" w:color="auto"/>
            <w:right w:val="none" w:sz="0" w:space="0" w:color="auto"/>
          </w:divBdr>
        </w:div>
        <w:div w:id="1429814485">
          <w:marLeft w:val="360"/>
          <w:marRight w:val="0"/>
          <w:marTop w:val="200"/>
          <w:marBottom w:val="0"/>
          <w:divBdr>
            <w:top w:val="none" w:sz="0" w:space="0" w:color="auto"/>
            <w:left w:val="none" w:sz="0" w:space="0" w:color="auto"/>
            <w:bottom w:val="none" w:sz="0" w:space="0" w:color="auto"/>
            <w:right w:val="none" w:sz="0" w:space="0" w:color="auto"/>
          </w:divBdr>
        </w:div>
        <w:div w:id="1278870421">
          <w:marLeft w:val="360"/>
          <w:marRight w:val="0"/>
          <w:marTop w:val="200"/>
          <w:marBottom w:val="0"/>
          <w:divBdr>
            <w:top w:val="none" w:sz="0" w:space="0" w:color="auto"/>
            <w:left w:val="none" w:sz="0" w:space="0" w:color="auto"/>
            <w:bottom w:val="none" w:sz="0" w:space="0" w:color="auto"/>
            <w:right w:val="none" w:sz="0" w:space="0" w:color="auto"/>
          </w:divBdr>
        </w:div>
      </w:divsChild>
    </w:div>
    <w:div w:id="1894386842">
      <w:bodyDiv w:val="1"/>
      <w:marLeft w:val="0"/>
      <w:marRight w:val="0"/>
      <w:marTop w:val="0"/>
      <w:marBottom w:val="0"/>
      <w:divBdr>
        <w:top w:val="none" w:sz="0" w:space="0" w:color="auto"/>
        <w:left w:val="none" w:sz="0" w:space="0" w:color="auto"/>
        <w:bottom w:val="none" w:sz="0" w:space="0" w:color="auto"/>
        <w:right w:val="none" w:sz="0" w:space="0" w:color="auto"/>
      </w:divBdr>
      <w:divsChild>
        <w:div w:id="1358964196">
          <w:marLeft w:val="360"/>
          <w:marRight w:val="0"/>
          <w:marTop w:val="200"/>
          <w:marBottom w:val="0"/>
          <w:divBdr>
            <w:top w:val="none" w:sz="0" w:space="0" w:color="auto"/>
            <w:left w:val="none" w:sz="0" w:space="0" w:color="auto"/>
            <w:bottom w:val="none" w:sz="0" w:space="0" w:color="auto"/>
            <w:right w:val="none" w:sz="0" w:space="0" w:color="auto"/>
          </w:divBdr>
        </w:div>
        <w:div w:id="511604021">
          <w:marLeft w:val="360"/>
          <w:marRight w:val="0"/>
          <w:marTop w:val="200"/>
          <w:marBottom w:val="0"/>
          <w:divBdr>
            <w:top w:val="none" w:sz="0" w:space="0" w:color="auto"/>
            <w:left w:val="none" w:sz="0" w:space="0" w:color="auto"/>
            <w:bottom w:val="none" w:sz="0" w:space="0" w:color="auto"/>
            <w:right w:val="none" w:sz="0" w:space="0" w:color="auto"/>
          </w:divBdr>
        </w:div>
        <w:div w:id="25064318">
          <w:marLeft w:val="360"/>
          <w:marRight w:val="0"/>
          <w:marTop w:val="200"/>
          <w:marBottom w:val="0"/>
          <w:divBdr>
            <w:top w:val="none" w:sz="0" w:space="0" w:color="auto"/>
            <w:left w:val="none" w:sz="0" w:space="0" w:color="auto"/>
            <w:bottom w:val="none" w:sz="0" w:space="0" w:color="auto"/>
            <w:right w:val="none" w:sz="0" w:space="0" w:color="auto"/>
          </w:divBdr>
        </w:div>
        <w:div w:id="535312431">
          <w:marLeft w:val="360"/>
          <w:marRight w:val="0"/>
          <w:marTop w:val="200"/>
          <w:marBottom w:val="0"/>
          <w:divBdr>
            <w:top w:val="none" w:sz="0" w:space="0" w:color="auto"/>
            <w:left w:val="none" w:sz="0" w:space="0" w:color="auto"/>
            <w:bottom w:val="none" w:sz="0" w:space="0" w:color="auto"/>
            <w:right w:val="none" w:sz="0" w:space="0" w:color="auto"/>
          </w:divBdr>
        </w:div>
        <w:div w:id="2027632111">
          <w:marLeft w:val="360"/>
          <w:marRight w:val="0"/>
          <w:marTop w:val="200"/>
          <w:marBottom w:val="0"/>
          <w:divBdr>
            <w:top w:val="none" w:sz="0" w:space="0" w:color="auto"/>
            <w:left w:val="none" w:sz="0" w:space="0" w:color="auto"/>
            <w:bottom w:val="none" w:sz="0" w:space="0" w:color="auto"/>
            <w:right w:val="none" w:sz="0" w:space="0" w:color="auto"/>
          </w:divBdr>
        </w:div>
        <w:div w:id="1186943195">
          <w:marLeft w:val="360"/>
          <w:marRight w:val="0"/>
          <w:marTop w:val="200"/>
          <w:marBottom w:val="0"/>
          <w:divBdr>
            <w:top w:val="none" w:sz="0" w:space="0" w:color="auto"/>
            <w:left w:val="none" w:sz="0" w:space="0" w:color="auto"/>
            <w:bottom w:val="none" w:sz="0" w:space="0" w:color="auto"/>
            <w:right w:val="none" w:sz="0" w:space="0" w:color="auto"/>
          </w:divBdr>
        </w:div>
      </w:divsChild>
    </w:div>
    <w:div w:id="1928953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microsoft.com/office/2011/relationships/people" Target="peop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48</Pages>
  <Words>4084</Words>
  <Characters>23282</Characters>
  <Application>Microsoft Office Word</Application>
  <DocSecurity>0</DocSecurity>
  <Lines>194</Lines>
  <Paragraphs>54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Công Hoan</dc:creator>
  <cp:keywords/>
  <dc:description/>
  <cp:lastModifiedBy>Ngo Vi</cp:lastModifiedBy>
  <cp:revision>9</cp:revision>
  <dcterms:created xsi:type="dcterms:W3CDTF">2019-07-05T14:21:00Z</dcterms:created>
  <dcterms:modified xsi:type="dcterms:W3CDTF">2019-07-06T00:35:00Z</dcterms:modified>
</cp:coreProperties>
</file>